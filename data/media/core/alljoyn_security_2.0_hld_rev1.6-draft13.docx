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0D6F3E" w14:textId="77777777" w:rsidR="00C76273" w:rsidRPr="00F0473D" w:rsidRDefault="00ED6961" w:rsidP="00B94E70">
      <w:pPr>
        <w:pStyle w:val="DocTitle"/>
      </w:pPr>
      <w:r w:rsidRPr="00F0473D">
        <w:t>AllJoyn</w:t>
      </w:r>
      <w:r w:rsidR="002E082B">
        <w:t>™</w:t>
      </w:r>
      <w:r w:rsidRPr="00F0473D">
        <w:t xml:space="preserve"> </w:t>
      </w:r>
      <w:r w:rsidR="005D2554">
        <w:t>Security 2.0 Feature</w:t>
      </w:r>
    </w:p>
    <w:p w14:paraId="117156EC" w14:textId="77777777" w:rsidR="00ED6961" w:rsidRPr="00B94E70" w:rsidRDefault="00ED6961" w:rsidP="00B94E70">
      <w:pPr>
        <w:pStyle w:val="DocSubtitle"/>
      </w:pPr>
      <w:r w:rsidRPr="00B94E70">
        <w:t>High</w:t>
      </w:r>
      <w:r w:rsidR="00B94E70">
        <w:t>-</w:t>
      </w:r>
      <w:r w:rsidRPr="00B94E70">
        <w:t>Level Design</w:t>
      </w:r>
      <w:r w:rsidR="005D2554">
        <w:t xml:space="preserve"> Document</w:t>
      </w:r>
    </w:p>
    <w:p w14:paraId="44205475" w14:textId="2FB56005" w:rsidR="00ED6961" w:rsidRPr="00F0473D" w:rsidRDefault="00513957" w:rsidP="00ED6961">
      <w:pPr>
        <w:pStyle w:val="DCN"/>
        <w:rPr>
          <w:rFonts w:ascii="Times New Roman" w:hAnsi="Times New Roman"/>
        </w:rPr>
      </w:pPr>
      <w:r>
        <w:rPr>
          <w:rFonts w:ascii="Times New Roman" w:hAnsi="Times New Roman"/>
        </w:rPr>
        <w:t>Rev</w:t>
      </w:r>
      <w:r w:rsidR="00D266B8">
        <w:rPr>
          <w:rFonts w:ascii="Times New Roman" w:hAnsi="Times New Roman"/>
        </w:rPr>
        <w:t xml:space="preserve"> </w:t>
      </w:r>
      <w:r w:rsidR="006031B3">
        <w:rPr>
          <w:rFonts w:ascii="Times New Roman" w:hAnsi="Times New Roman"/>
        </w:rPr>
        <w:t>1</w:t>
      </w:r>
      <w:r w:rsidR="004B00F0">
        <w:rPr>
          <w:rFonts w:ascii="Times New Roman" w:hAnsi="Times New Roman"/>
        </w:rPr>
        <w:t xml:space="preserve"> Update </w:t>
      </w:r>
      <w:r w:rsidR="007851A4">
        <w:rPr>
          <w:rFonts w:ascii="Times New Roman" w:hAnsi="Times New Roman"/>
        </w:rPr>
        <w:t>6</w:t>
      </w:r>
      <w:r w:rsidR="00732711">
        <w:rPr>
          <w:rFonts w:ascii="Times New Roman" w:hAnsi="Times New Roman"/>
        </w:rPr>
        <w:t xml:space="preserve"> Draft 1</w:t>
      </w:r>
      <w:ins w:id="0" w:author="Author" w:date="2015-03-31T09:18:00Z">
        <w:r w:rsidR="00D93DD7">
          <w:rPr>
            <w:rFonts w:ascii="Times New Roman" w:hAnsi="Times New Roman"/>
          </w:rPr>
          <w:t>3</w:t>
        </w:r>
      </w:ins>
      <w:ins w:id="1" w:author="Author" w:date="2015-03-26T12:31:00Z">
        <w:del w:id="2" w:author="Author" w:date="2015-03-31T09:18:00Z">
          <w:r w:rsidR="006A5C87" w:rsidDel="00D93DD7">
            <w:rPr>
              <w:rFonts w:ascii="Times New Roman" w:hAnsi="Times New Roman"/>
            </w:rPr>
            <w:delText>2</w:delText>
          </w:r>
        </w:del>
      </w:ins>
      <w:del w:id="3" w:author="Author" w:date="2015-03-26T12:31:00Z">
        <w:r w:rsidR="00732711" w:rsidDel="006A5C87">
          <w:rPr>
            <w:rFonts w:ascii="Times New Roman" w:hAnsi="Times New Roman"/>
          </w:rPr>
          <w:delText>1</w:delText>
        </w:r>
      </w:del>
    </w:p>
    <w:p w14:paraId="2754D33D" w14:textId="5C317143" w:rsidR="00C76273" w:rsidRDefault="00A912D8" w:rsidP="00C76273">
      <w:pPr>
        <w:pStyle w:val="coverpageline"/>
      </w:pPr>
      <w:r>
        <w:t xml:space="preserve">March </w:t>
      </w:r>
      <w:ins w:id="4" w:author="Author" w:date="2015-03-31T09:18:00Z">
        <w:r w:rsidR="00D93DD7">
          <w:t>31</w:t>
        </w:r>
      </w:ins>
      <w:del w:id="5" w:author="Author" w:date="2015-03-31T09:18:00Z">
        <w:r w:rsidR="00BB4653" w:rsidDel="00D93DD7">
          <w:delText>2</w:delText>
        </w:r>
      </w:del>
      <w:ins w:id="6" w:author="Author" w:date="2015-03-27T12:40:00Z">
        <w:del w:id="7" w:author="Author" w:date="2015-03-31T09:18:00Z">
          <w:r w:rsidR="00013A2F" w:rsidDel="00D93DD7">
            <w:delText>7</w:delText>
          </w:r>
        </w:del>
      </w:ins>
      <w:ins w:id="8" w:author="Author" w:date="2015-03-26T12:31:00Z">
        <w:del w:id="9" w:author="Author" w:date="2015-03-27T12:40:00Z">
          <w:r w:rsidR="006A5C87" w:rsidDel="00013A2F">
            <w:delText>6</w:delText>
          </w:r>
        </w:del>
      </w:ins>
      <w:del w:id="10" w:author="Author" w:date="2015-03-26T12:31:00Z">
        <w:r w:rsidR="00BB4653" w:rsidDel="006A5C87">
          <w:delText>3</w:delText>
        </w:r>
      </w:del>
      <w:r w:rsidR="00D02600">
        <w:t>, 201</w:t>
      </w:r>
      <w:r w:rsidR="004A5B0C">
        <w:t>5</w:t>
      </w:r>
    </w:p>
    <w:p w14:paraId="7C38909E" w14:textId="77777777" w:rsidR="00A25FF0" w:rsidRPr="00A25FF0" w:rsidRDefault="00A25FF0" w:rsidP="008531EC">
      <w:pPr>
        <w:pStyle w:val="body"/>
      </w:pPr>
    </w:p>
    <w:p w14:paraId="2110E5DA" w14:textId="77777777" w:rsidR="00C34E63" w:rsidRPr="00FE774D" w:rsidRDefault="00C34E63" w:rsidP="00C76273">
      <w:pPr>
        <w:pStyle w:val="body"/>
        <w:rPr>
          <w:sz w:val="28"/>
          <w:szCs w:val="28"/>
        </w:rPr>
        <w:sectPr w:rsidR="00C34E63" w:rsidRPr="00FE774D" w:rsidSect="00193B70">
          <w:headerReference w:type="even" r:id="rId12"/>
          <w:headerReference w:type="default" r:id="rId13"/>
          <w:footerReference w:type="even" r:id="rId14"/>
          <w:footerReference w:type="default" r:id="rId15"/>
          <w:headerReference w:type="first" r:id="rId16"/>
          <w:footerReference w:type="first" r:id="rId17"/>
          <w:pgSz w:w="12240" w:h="15840" w:code="1"/>
          <w:pgMar w:top="2160" w:right="1440" w:bottom="1440" w:left="1440" w:header="720" w:footer="720" w:gutter="0"/>
          <w:cols w:space="720"/>
          <w:titlePg/>
          <w:docGrid w:linePitch="360"/>
        </w:sectPr>
      </w:pPr>
    </w:p>
    <w:p w14:paraId="204E97C4" w14:textId="77777777" w:rsidR="00C76273" w:rsidRPr="00093BB8" w:rsidRDefault="00C76273" w:rsidP="00093BB8">
      <w:pPr>
        <w:pStyle w:val="HeadingTOC"/>
      </w:pPr>
      <w:r w:rsidRPr="00093BB8">
        <w:lastRenderedPageBreak/>
        <w:t>Contents</w:t>
      </w:r>
    </w:p>
    <w:p w14:paraId="4C7BE917" w14:textId="77777777" w:rsidR="006F6783" w:rsidRDefault="00294B4C">
      <w:pPr>
        <w:pStyle w:val="TOC1"/>
        <w:rPr>
          <w:ins w:id="11" w:author="Author" w:date="2015-03-31T13:29:00Z"/>
          <w:rFonts w:asciiTheme="minorHAnsi" w:eastAsiaTheme="minorEastAsia" w:hAnsiTheme="minorHAnsi" w:cstheme="minorBidi"/>
          <w:b w:val="0"/>
          <w:bCs w:val="0"/>
          <w:sz w:val="22"/>
        </w:rPr>
      </w:pPr>
      <w:r w:rsidRPr="00F0473D">
        <w:rPr>
          <w:rFonts w:ascii="Times New Roman" w:hAnsi="Times New Roman" w:cs="Times New Roman"/>
        </w:rPr>
        <w:fldChar w:fldCharType="begin"/>
      </w:r>
      <w:r w:rsidR="00C76273" w:rsidRPr="00F0473D">
        <w:rPr>
          <w:rFonts w:ascii="Times New Roman" w:hAnsi="Times New Roman" w:cs="Times New Roman"/>
        </w:rPr>
        <w:instrText xml:space="preserve"> TOC \o "2-3" \t "Heading 1,1,Heading 7,1,Heading 8,2,Heading 9,3" </w:instrText>
      </w:r>
      <w:r w:rsidRPr="00F0473D">
        <w:rPr>
          <w:rFonts w:ascii="Times New Roman" w:hAnsi="Times New Roman" w:cs="Times New Roman"/>
        </w:rPr>
        <w:fldChar w:fldCharType="separate"/>
      </w:r>
      <w:ins w:id="12" w:author="Author" w:date="2015-03-31T13:29:00Z">
        <w:r w:rsidR="006F6783">
          <w:t>1 Introduction</w:t>
        </w:r>
        <w:r w:rsidR="006F6783">
          <w:tab/>
        </w:r>
        <w:r w:rsidR="006F6783">
          <w:fldChar w:fldCharType="begin"/>
        </w:r>
        <w:r w:rsidR="006F6783">
          <w:instrText xml:space="preserve"> PAGEREF _Toc415571911 \h </w:instrText>
        </w:r>
      </w:ins>
      <w:r w:rsidR="006F6783">
        <w:fldChar w:fldCharType="separate"/>
      </w:r>
      <w:ins w:id="13" w:author="Author" w:date="2015-03-31T13:29:00Z">
        <w:r w:rsidR="006F6783">
          <w:t>5</w:t>
        </w:r>
        <w:r w:rsidR="006F6783">
          <w:fldChar w:fldCharType="end"/>
        </w:r>
      </w:ins>
    </w:p>
    <w:p w14:paraId="48A9EB5A" w14:textId="77777777" w:rsidR="006F6783" w:rsidRDefault="006F6783">
      <w:pPr>
        <w:pStyle w:val="TOC2"/>
        <w:rPr>
          <w:ins w:id="14" w:author="Author" w:date="2015-03-31T13:29:00Z"/>
          <w:rFonts w:asciiTheme="minorHAnsi" w:eastAsiaTheme="minorEastAsia" w:hAnsiTheme="minorHAnsi" w:cstheme="minorBidi"/>
          <w:sz w:val="22"/>
        </w:rPr>
      </w:pPr>
      <w:ins w:id="15" w:author="Author" w:date="2015-03-31T13:29:00Z">
        <w:r>
          <w:t>1.1 Purpose and scope</w:t>
        </w:r>
        <w:r>
          <w:tab/>
        </w:r>
        <w:r>
          <w:fldChar w:fldCharType="begin"/>
        </w:r>
        <w:r>
          <w:instrText xml:space="preserve"> PAGEREF _Toc415571912 \h </w:instrText>
        </w:r>
      </w:ins>
      <w:r>
        <w:fldChar w:fldCharType="separate"/>
      </w:r>
      <w:ins w:id="16" w:author="Author" w:date="2015-03-31T13:29:00Z">
        <w:r>
          <w:t>5</w:t>
        </w:r>
        <w:r>
          <w:fldChar w:fldCharType="end"/>
        </w:r>
      </w:ins>
    </w:p>
    <w:p w14:paraId="39B6A6ED" w14:textId="77777777" w:rsidR="006F6783" w:rsidRDefault="006F6783">
      <w:pPr>
        <w:pStyle w:val="TOC2"/>
        <w:rPr>
          <w:ins w:id="17" w:author="Author" w:date="2015-03-31T13:29:00Z"/>
          <w:rFonts w:asciiTheme="minorHAnsi" w:eastAsiaTheme="minorEastAsia" w:hAnsiTheme="minorHAnsi" w:cstheme="minorBidi"/>
          <w:sz w:val="22"/>
        </w:rPr>
      </w:pPr>
      <w:ins w:id="18" w:author="Author" w:date="2015-03-31T13:29:00Z">
        <w:r>
          <w:t>1.2 Revision history</w:t>
        </w:r>
        <w:r>
          <w:tab/>
        </w:r>
        <w:r>
          <w:fldChar w:fldCharType="begin"/>
        </w:r>
        <w:r>
          <w:instrText xml:space="preserve"> PAGEREF _Toc415571913 \h </w:instrText>
        </w:r>
      </w:ins>
      <w:r>
        <w:fldChar w:fldCharType="separate"/>
      </w:r>
      <w:ins w:id="19" w:author="Author" w:date="2015-03-31T13:29:00Z">
        <w:r>
          <w:t>5</w:t>
        </w:r>
        <w:r>
          <w:fldChar w:fldCharType="end"/>
        </w:r>
      </w:ins>
    </w:p>
    <w:p w14:paraId="2F2E93A9" w14:textId="77777777" w:rsidR="006F6783" w:rsidRDefault="006F6783">
      <w:pPr>
        <w:pStyle w:val="TOC2"/>
        <w:rPr>
          <w:ins w:id="20" w:author="Author" w:date="2015-03-31T13:29:00Z"/>
          <w:rFonts w:asciiTheme="minorHAnsi" w:eastAsiaTheme="minorEastAsia" w:hAnsiTheme="minorHAnsi" w:cstheme="minorBidi"/>
          <w:sz w:val="22"/>
        </w:rPr>
      </w:pPr>
      <w:ins w:id="21" w:author="Author" w:date="2015-03-31T13:29:00Z">
        <w:r>
          <w:t>1.3 Acronyms and terms</w:t>
        </w:r>
        <w:r>
          <w:tab/>
        </w:r>
        <w:r>
          <w:fldChar w:fldCharType="begin"/>
        </w:r>
        <w:r>
          <w:instrText xml:space="preserve"> PAGEREF _Toc415571914 \h </w:instrText>
        </w:r>
      </w:ins>
      <w:r>
        <w:fldChar w:fldCharType="separate"/>
      </w:r>
      <w:ins w:id="22" w:author="Author" w:date="2015-03-31T13:29:00Z">
        <w:r>
          <w:t>5</w:t>
        </w:r>
        <w:r>
          <w:fldChar w:fldCharType="end"/>
        </w:r>
      </w:ins>
    </w:p>
    <w:p w14:paraId="28E391C3" w14:textId="77777777" w:rsidR="006F6783" w:rsidRDefault="006F6783">
      <w:pPr>
        <w:pStyle w:val="TOC1"/>
        <w:rPr>
          <w:ins w:id="23" w:author="Author" w:date="2015-03-31T13:29:00Z"/>
          <w:rFonts w:asciiTheme="minorHAnsi" w:eastAsiaTheme="minorEastAsia" w:hAnsiTheme="minorHAnsi" w:cstheme="minorBidi"/>
          <w:b w:val="0"/>
          <w:bCs w:val="0"/>
          <w:sz w:val="22"/>
        </w:rPr>
      </w:pPr>
      <w:ins w:id="24" w:author="Author" w:date="2015-03-31T13:29:00Z">
        <w:r>
          <w:t>2 System Design</w:t>
        </w:r>
        <w:r>
          <w:tab/>
        </w:r>
        <w:r>
          <w:fldChar w:fldCharType="begin"/>
        </w:r>
        <w:r>
          <w:instrText xml:space="preserve"> PAGEREF _Toc415571915 \h </w:instrText>
        </w:r>
      </w:ins>
      <w:r>
        <w:fldChar w:fldCharType="separate"/>
      </w:r>
      <w:ins w:id="25" w:author="Author" w:date="2015-03-31T13:29:00Z">
        <w:r>
          <w:t>8</w:t>
        </w:r>
        <w:r>
          <w:fldChar w:fldCharType="end"/>
        </w:r>
      </w:ins>
    </w:p>
    <w:p w14:paraId="3D5BB7BD" w14:textId="77777777" w:rsidR="006F6783" w:rsidRDefault="006F6783">
      <w:pPr>
        <w:pStyle w:val="TOC2"/>
        <w:rPr>
          <w:ins w:id="26" w:author="Author" w:date="2015-03-31T13:29:00Z"/>
          <w:rFonts w:asciiTheme="minorHAnsi" w:eastAsiaTheme="minorEastAsia" w:hAnsiTheme="minorHAnsi" w:cstheme="minorBidi"/>
          <w:sz w:val="22"/>
        </w:rPr>
      </w:pPr>
      <w:ins w:id="27" w:author="Author" w:date="2015-03-31T13:29:00Z">
        <w:r>
          <w:t>2.1 Overview</w:t>
        </w:r>
        <w:r>
          <w:tab/>
        </w:r>
        <w:r>
          <w:fldChar w:fldCharType="begin"/>
        </w:r>
        <w:r>
          <w:instrText xml:space="preserve"> PAGEREF _Toc415571916 \h </w:instrText>
        </w:r>
      </w:ins>
      <w:r>
        <w:fldChar w:fldCharType="separate"/>
      </w:r>
      <w:ins w:id="28" w:author="Author" w:date="2015-03-31T13:29:00Z">
        <w:r>
          <w:t>8</w:t>
        </w:r>
        <w:r>
          <w:fldChar w:fldCharType="end"/>
        </w:r>
      </w:ins>
    </w:p>
    <w:p w14:paraId="02A49598" w14:textId="77777777" w:rsidR="006F6783" w:rsidRDefault="006F6783">
      <w:pPr>
        <w:pStyle w:val="TOC2"/>
        <w:rPr>
          <w:ins w:id="29" w:author="Author" w:date="2015-03-31T13:29:00Z"/>
          <w:rFonts w:asciiTheme="minorHAnsi" w:eastAsiaTheme="minorEastAsia" w:hAnsiTheme="minorHAnsi" w:cstheme="minorBidi"/>
          <w:sz w:val="22"/>
        </w:rPr>
      </w:pPr>
      <w:ins w:id="30" w:author="Author" w:date="2015-03-31T13:29:00Z">
        <w:r>
          <w:t>2.2 Premises</w:t>
        </w:r>
        <w:r>
          <w:tab/>
        </w:r>
        <w:r>
          <w:fldChar w:fldCharType="begin"/>
        </w:r>
        <w:r>
          <w:instrText xml:space="preserve"> PAGEREF _Toc415571917 \h </w:instrText>
        </w:r>
      </w:ins>
      <w:r>
        <w:fldChar w:fldCharType="separate"/>
      </w:r>
      <w:ins w:id="31" w:author="Author" w:date="2015-03-31T13:29:00Z">
        <w:r>
          <w:t>9</w:t>
        </w:r>
        <w:r>
          <w:fldChar w:fldCharType="end"/>
        </w:r>
      </w:ins>
    </w:p>
    <w:p w14:paraId="7F0BAA14" w14:textId="77777777" w:rsidR="006F6783" w:rsidRDefault="006F6783">
      <w:pPr>
        <w:pStyle w:val="TOC2"/>
        <w:rPr>
          <w:ins w:id="32" w:author="Author" w:date="2015-03-31T13:29:00Z"/>
          <w:rFonts w:asciiTheme="minorHAnsi" w:eastAsiaTheme="minorEastAsia" w:hAnsiTheme="minorHAnsi" w:cstheme="minorBidi"/>
          <w:sz w:val="22"/>
        </w:rPr>
      </w:pPr>
      <w:ins w:id="33" w:author="Author" w:date="2015-03-31T13:29:00Z">
        <w:r>
          <w:t>2.3 Typical operations</w:t>
        </w:r>
        <w:r>
          <w:tab/>
        </w:r>
        <w:r>
          <w:fldChar w:fldCharType="begin"/>
        </w:r>
        <w:r>
          <w:instrText xml:space="preserve"> PAGEREF _Toc415571918 \h </w:instrText>
        </w:r>
      </w:ins>
      <w:r>
        <w:fldChar w:fldCharType="separate"/>
      </w:r>
      <w:ins w:id="34" w:author="Author" w:date="2015-03-31T13:29:00Z">
        <w:r>
          <w:t>11</w:t>
        </w:r>
        <w:r>
          <w:fldChar w:fldCharType="end"/>
        </w:r>
      </w:ins>
    </w:p>
    <w:p w14:paraId="7D88B481" w14:textId="77777777" w:rsidR="006F6783" w:rsidRDefault="006F6783">
      <w:pPr>
        <w:pStyle w:val="TOC3"/>
        <w:rPr>
          <w:ins w:id="35" w:author="Author" w:date="2015-03-31T13:29:00Z"/>
          <w:rFonts w:asciiTheme="minorHAnsi" w:eastAsiaTheme="minorEastAsia" w:hAnsiTheme="minorHAnsi" w:cstheme="minorBidi"/>
          <w:bCs w:val="0"/>
          <w:sz w:val="22"/>
          <w:szCs w:val="22"/>
        </w:rPr>
      </w:pPr>
      <w:ins w:id="36" w:author="Author" w:date="2015-03-31T13:29:00Z">
        <w:r>
          <w:t>2.3.1 Assumptions</w:t>
        </w:r>
        <w:r>
          <w:tab/>
        </w:r>
        <w:r>
          <w:fldChar w:fldCharType="begin"/>
        </w:r>
        <w:r>
          <w:instrText xml:space="preserve"> PAGEREF _Toc415571919 \h </w:instrText>
        </w:r>
      </w:ins>
      <w:r>
        <w:fldChar w:fldCharType="separate"/>
      </w:r>
      <w:ins w:id="37" w:author="Author" w:date="2015-03-31T13:29:00Z">
        <w:r>
          <w:t>11</w:t>
        </w:r>
        <w:r>
          <w:fldChar w:fldCharType="end"/>
        </w:r>
      </w:ins>
    </w:p>
    <w:p w14:paraId="0081B7B9" w14:textId="77777777" w:rsidR="006F6783" w:rsidRDefault="006F6783">
      <w:pPr>
        <w:pStyle w:val="TOC3"/>
        <w:rPr>
          <w:ins w:id="38" w:author="Author" w:date="2015-03-31T13:29:00Z"/>
          <w:rFonts w:asciiTheme="minorHAnsi" w:eastAsiaTheme="minorEastAsia" w:hAnsiTheme="minorHAnsi" w:cstheme="minorBidi"/>
          <w:bCs w:val="0"/>
          <w:sz w:val="22"/>
          <w:szCs w:val="22"/>
        </w:rPr>
      </w:pPr>
      <w:ins w:id="39" w:author="Author" w:date="2015-03-31T13:29:00Z">
        <w:r>
          <w:t>2.3.2 Sample Certificates and Policy Entries</w:t>
        </w:r>
        <w:r>
          <w:tab/>
        </w:r>
        <w:r>
          <w:fldChar w:fldCharType="begin"/>
        </w:r>
        <w:r>
          <w:instrText xml:space="preserve"> PAGEREF _Toc415571920 \h </w:instrText>
        </w:r>
      </w:ins>
      <w:r>
        <w:fldChar w:fldCharType="separate"/>
      </w:r>
      <w:ins w:id="40" w:author="Author" w:date="2015-03-31T13:29:00Z">
        <w:r>
          <w:t>11</w:t>
        </w:r>
        <w:r>
          <w:fldChar w:fldCharType="end"/>
        </w:r>
      </w:ins>
    </w:p>
    <w:p w14:paraId="0B71D541" w14:textId="77777777" w:rsidR="006F6783" w:rsidRDefault="006F6783">
      <w:pPr>
        <w:pStyle w:val="TOC3"/>
        <w:rPr>
          <w:ins w:id="41" w:author="Author" w:date="2015-03-31T13:29:00Z"/>
          <w:rFonts w:asciiTheme="minorHAnsi" w:eastAsiaTheme="minorEastAsia" w:hAnsiTheme="minorHAnsi" w:cstheme="minorBidi"/>
          <w:bCs w:val="0"/>
          <w:sz w:val="22"/>
          <w:szCs w:val="22"/>
        </w:rPr>
      </w:pPr>
      <w:ins w:id="42" w:author="Author" w:date="2015-03-31T13:29:00Z">
        <w:r>
          <w:t>2.3.3 Define a security group</w:t>
        </w:r>
        <w:r>
          <w:tab/>
        </w:r>
        <w:r>
          <w:fldChar w:fldCharType="begin"/>
        </w:r>
        <w:r>
          <w:instrText xml:space="preserve"> PAGEREF _Toc415571921 \h </w:instrText>
        </w:r>
      </w:ins>
      <w:r>
        <w:fldChar w:fldCharType="separate"/>
      </w:r>
      <w:ins w:id="43" w:author="Author" w:date="2015-03-31T13:29:00Z">
        <w:r>
          <w:t>13</w:t>
        </w:r>
        <w:r>
          <w:fldChar w:fldCharType="end"/>
        </w:r>
      </w:ins>
    </w:p>
    <w:p w14:paraId="290ED610" w14:textId="77777777" w:rsidR="006F6783" w:rsidRDefault="006F6783">
      <w:pPr>
        <w:pStyle w:val="TOC3"/>
        <w:rPr>
          <w:ins w:id="44" w:author="Author" w:date="2015-03-31T13:29:00Z"/>
          <w:rFonts w:asciiTheme="minorHAnsi" w:eastAsiaTheme="minorEastAsia" w:hAnsiTheme="minorHAnsi" w:cstheme="minorBidi"/>
          <w:bCs w:val="0"/>
          <w:sz w:val="22"/>
          <w:szCs w:val="22"/>
        </w:rPr>
      </w:pPr>
      <w:ins w:id="45" w:author="Author" w:date="2015-03-31T13:29:00Z">
        <w:r>
          <w:t>2.3.4 Required Key Exchanges</w:t>
        </w:r>
        <w:r>
          <w:tab/>
        </w:r>
        <w:r>
          <w:fldChar w:fldCharType="begin"/>
        </w:r>
        <w:r>
          <w:instrText xml:space="preserve"> PAGEREF _Toc415571922 \h </w:instrText>
        </w:r>
      </w:ins>
      <w:r>
        <w:fldChar w:fldCharType="separate"/>
      </w:r>
      <w:ins w:id="46" w:author="Author" w:date="2015-03-31T13:29:00Z">
        <w:r>
          <w:t>13</w:t>
        </w:r>
        <w:r>
          <w:fldChar w:fldCharType="end"/>
        </w:r>
      </w:ins>
    </w:p>
    <w:p w14:paraId="3936F2AD" w14:textId="77777777" w:rsidR="006F6783" w:rsidRDefault="006F6783">
      <w:pPr>
        <w:pStyle w:val="TOC3"/>
        <w:rPr>
          <w:ins w:id="47" w:author="Author" w:date="2015-03-31T13:29:00Z"/>
          <w:rFonts w:asciiTheme="minorHAnsi" w:eastAsiaTheme="minorEastAsia" w:hAnsiTheme="minorHAnsi" w:cstheme="minorBidi"/>
          <w:bCs w:val="0"/>
          <w:sz w:val="22"/>
          <w:szCs w:val="22"/>
        </w:rPr>
      </w:pPr>
      <w:ins w:id="48" w:author="Author" w:date="2015-03-31T13:29:00Z">
        <w:r>
          <w:t>2.3.5 Certificate exchange during session establishment</w:t>
        </w:r>
        <w:r>
          <w:tab/>
        </w:r>
        <w:r>
          <w:fldChar w:fldCharType="begin"/>
        </w:r>
        <w:r>
          <w:instrText xml:space="preserve"> PAGEREF _Toc415571923 \h </w:instrText>
        </w:r>
      </w:ins>
      <w:r>
        <w:fldChar w:fldCharType="separate"/>
      </w:r>
      <w:ins w:id="49" w:author="Author" w:date="2015-03-31T13:29:00Z">
        <w:r>
          <w:t>13</w:t>
        </w:r>
        <w:r>
          <w:fldChar w:fldCharType="end"/>
        </w:r>
      </w:ins>
    </w:p>
    <w:p w14:paraId="0C08A44A" w14:textId="77777777" w:rsidR="006F6783" w:rsidRDefault="006F6783">
      <w:pPr>
        <w:pStyle w:val="TOC3"/>
        <w:rPr>
          <w:ins w:id="50" w:author="Author" w:date="2015-03-31T13:29:00Z"/>
          <w:rFonts w:asciiTheme="minorHAnsi" w:eastAsiaTheme="minorEastAsia" w:hAnsiTheme="minorHAnsi" w:cstheme="minorBidi"/>
          <w:bCs w:val="0"/>
          <w:sz w:val="22"/>
          <w:szCs w:val="22"/>
        </w:rPr>
      </w:pPr>
      <w:ins w:id="51" w:author="Author" w:date="2015-03-31T13:29:00Z">
        <w:r>
          <w:t>2.3.6 Claim a factory-reset application</w:t>
        </w:r>
        <w:r>
          <w:tab/>
        </w:r>
        <w:r>
          <w:fldChar w:fldCharType="begin"/>
        </w:r>
        <w:r>
          <w:instrText xml:space="preserve"> PAGEREF _Toc415571924 \h </w:instrText>
        </w:r>
      </w:ins>
      <w:r>
        <w:fldChar w:fldCharType="separate"/>
      </w:r>
      <w:ins w:id="52" w:author="Author" w:date="2015-03-31T13:29:00Z">
        <w:r>
          <w:t>16</w:t>
        </w:r>
        <w:r>
          <w:fldChar w:fldCharType="end"/>
        </w:r>
      </w:ins>
    </w:p>
    <w:p w14:paraId="429366FA" w14:textId="77777777" w:rsidR="006F6783" w:rsidRDefault="006F6783">
      <w:pPr>
        <w:pStyle w:val="TOC3"/>
        <w:rPr>
          <w:ins w:id="53" w:author="Author" w:date="2015-03-31T13:29:00Z"/>
          <w:rFonts w:asciiTheme="minorHAnsi" w:eastAsiaTheme="minorEastAsia" w:hAnsiTheme="minorHAnsi" w:cstheme="minorBidi"/>
          <w:bCs w:val="0"/>
          <w:sz w:val="22"/>
          <w:szCs w:val="22"/>
        </w:rPr>
      </w:pPr>
      <w:ins w:id="54" w:author="Author" w:date="2015-03-31T13:29:00Z">
        <w:r>
          <w:t>2.3.7 Example of building a policy</w:t>
        </w:r>
        <w:r>
          <w:tab/>
        </w:r>
        <w:r>
          <w:fldChar w:fldCharType="begin"/>
        </w:r>
        <w:r>
          <w:instrText xml:space="preserve"> PAGEREF _Toc415571925 \h </w:instrText>
        </w:r>
      </w:ins>
      <w:r>
        <w:fldChar w:fldCharType="separate"/>
      </w:r>
      <w:ins w:id="55" w:author="Author" w:date="2015-03-31T13:29:00Z">
        <w:r>
          <w:t>19</w:t>
        </w:r>
        <w:r>
          <w:fldChar w:fldCharType="end"/>
        </w:r>
      </w:ins>
    </w:p>
    <w:p w14:paraId="2BE25239" w14:textId="77777777" w:rsidR="006F6783" w:rsidRDefault="006F6783">
      <w:pPr>
        <w:pStyle w:val="TOC3"/>
        <w:rPr>
          <w:ins w:id="56" w:author="Author" w:date="2015-03-31T13:29:00Z"/>
          <w:rFonts w:asciiTheme="minorHAnsi" w:eastAsiaTheme="minorEastAsia" w:hAnsiTheme="minorHAnsi" w:cstheme="minorBidi"/>
          <w:bCs w:val="0"/>
          <w:sz w:val="22"/>
          <w:szCs w:val="22"/>
        </w:rPr>
      </w:pPr>
      <w:ins w:id="57" w:author="Author" w:date="2015-03-31T13:29:00Z">
        <w:r>
          <w:t>2.3.8 Install a policy</w:t>
        </w:r>
        <w:r>
          <w:tab/>
        </w:r>
        <w:r>
          <w:fldChar w:fldCharType="begin"/>
        </w:r>
        <w:r>
          <w:instrText xml:space="preserve"> PAGEREF _Toc415571926 \h </w:instrText>
        </w:r>
      </w:ins>
      <w:r>
        <w:fldChar w:fldCharType="separate"/>
      </w:r>
      <w:ins w:id="58" w:author="Author" w:date="2015-03-31T13:29:00Z">
        <w:r>
          <w:t>20</w:t>
        </w:r>
        <w:r>
          <w:fldChar w:fldCharType="end"/>
        </w:r>
      </w:ins>
    </w:p>
    <w:p w14:paraId="24792089" w14:textId="77777777" w:rsidR="006F6783" w:rsidRDefault="006F6783">
      <w:pPr>
        <w:pStyle w:val="TOC3"/>
        <w:rPr>
          <w:ins w:id="59" w:author="Author" w:date="2015-03-31T13:29:00Z"/>
          <w:rFonts w:asciiTheme="minorHAnsi" w:eastAsiaTheme="minorEastAsia" w:hAnsiTheme="minorHAnsi" w:cstheme="minorBidi"/>
          <w:bCs w:val="0"/>
          <w:sz w:val="22"/>
          <w:szCs w:val="22"/>
        </w:rPr>
      </w:pPr>
      <w:ins w:id="60" w:author="Author" w:date="2015-03-31T13:29:00Z">
        <w:r>
          <w:t>2.3.9 Install a manifest</w:t>
        </w:r>
        <w:r>
          <w:tab/>
        </w:r>
        <w:r>
          <w:fldChar w:fldCharType="begin"/>
        </w:r>
        <w:r>
          <w:instrText xml:space="preserve"> PAGEREF _Toc415571927 \h </w:instrText>
        </w:r>
      </w:ins>
      <w:r>
        <w:fldChar w:fldCharType="separate"/>
      </w:r>
      <w:ins w:id="61" w:author="Author" w:date="2015-03-31T13:29:00Z">
        <w:r>
          <w:t>20</w:t>
        </w:r>
        <w:r>
          <w:fldChar w:fldCharType="end"/>
        </w:r>
      </w:ins>
    </w:p>
    <w:p w14:paraId="55E1FAB7" w14:textId="77777777" w:rsidR="006F6783" w:rsidRDefault="006F6783">
      <w:pPr>
        <w:pStyle w:val="TOC3"/>
        <w:rPr>
          <w:ins w:id="62" w:author="Author" w:date="2015-03-31T13:29:00Z"/>
          <w:rFonts w:asciiTheme="minorHAnsi" w:eastAsiaTheme="minorEastAsia" w:hAnsiTheme="minorHAnsi" w:cstheme="minorBidi"/>
          <w:bCs w:val="0"/>
          <w:sz w:val="22"/>
          <w:szCs w:val="22"/>
        </w:rPr>
      </w:pPr>
      <w:ins w:id="63" w:author="Author" w:date="2015-03-31T13:29:00Z">
        <w:r>
          <w:t>2.3.10 Add an application to a security group</w:t>
        </w:r>
        <w:r>
          <w:tab/>
        </w:r>
        <w:r>
          <w:fldChar w:fldCharType="begin"/>
        </w:r>
        <w:r>
          <w:instrText xml:space="preserve"> PAGEREF _Toc415571928 \h </w:instrText>
        </w:r>
      </w:ins>
      <w:r>
        <w:fldChar w:fldCharType="separate"/>
      </w:r>
      <w:ins w:id="64" w:author="Author" w:date="2015-03-31T13:29:00Z">
        <w:r>
          <w:t>21</w:t>
        </w:r>
        <w:r>
          <w:fldChar w:fldCharType="end"/>
        </w:r>
      </w:ins>
    </w:p>
    <w:p w14:paraId="595C1B3E" w14:textId="77777777" w:rsidR="006F6783" w:rsidRDefault="006F6783">
      <w:pPr>
        <w:pStyle w:val="TOC3"/>
        <w:rPr>
          <w:ins w:id="65" w:author="Author" w:date="2015-03-31T13:29:00Z"/>
          <w:rFonts w:asciiTheme="minorHAnsi" w:eastAsiaTheme="minorEastAsia" w:hAnsiTheme="minorHAnsi" w:cstheme="minorBidi"/>
          <w:bCs w:val="0"/>
          <w:sz w:val="22"/>
          <w:szCs w:val="22"/>
        </w:rPr>
      </w:pPr>
      <w:ins w:id="66" w:author="Author" w:date="2015-03-31T13:29:00Z">
        <w:r>
          <w:t>2.3.11 Add a user to a security group</w:t>
        </w:r>
        <w:r>
          <w:tab/>
        </w:r>
        <w:r>
          <w:fldChar w:fldCharType="begin"/>
        </w:r>
        <w:r>
          <w:instrText xml:space="preserve"> PAGEREF _Toc415571929 \h </w:instrText>
        </w:r>
      </w:ins>
      <w:r>
        <w:fldChar w:fldCharType="separate"/>
      </w:r>
      <w:ins w:id="67" w:author="Author" w:date="2015-03-31T13:29:00Z">
        <w:r>
          <w:t>22</w:t>
        </w:r>
        <w:r>
          <w:fldChar w:fldCharType="end"/>
        </w:r>
      </w:ins>
    </w:p>
    <w:p w14:paraId="3D8DEE6B" w14:textId="77777777" w:rsidR="006F6783" w:rsidRDefault="006F6783">
      <w:pPr>
        <w:pStyle w:val="TOC3"/>
        <w:rPr>
          <w:ins w:id="68" w:author="Author" w:date="2015-03-31T13:29:00Z"/>
          <w:rFonts w:asciiTheme="minorHAnsi" w:eastAsiaTheme="minorEastAsia" w:hAnsiTheme="minorHAnsi" w:cstheme="minorBidi"/>
          <w:bCs w:val="0"/>
          <w:sz w:val="22"/>
          <w:szCs w:val="22"/>
        </w:rPr>
      </w:pPr>
      <w:ins w:id="69" w:author="Author" w:date="2015-03-31T13:29:00Z">
        <w:r>
          <w:t>2.3.12 Security Manager</w:t>
        </w:r>
        <w:r>
          <w:tab/>
        </w:r>
        <w:r>
          <w:fldChar w:fldCharType="begin"/>
        </w:r>
        <w:r>
          <w:instrText xml:space="preserve"> PAGEREF _Toc415571930 \h </w:instrText>
        </w:r>
      </w:ins>
      <w:r>
        <w:fldChar w:fldCharType="separate"/>
      </w:r>
      <w:ins w:id="70" w:author="Author" w:date="2015-03-31T13:29:00Z">
        <w:r>
          <w:t>23</w:t>
        </w:r>
        <w:r>
          <w:fldChar w:fldCharType="end"/>
        </w:r>
      </w:ins>
    </w:p>
    <w:p w14:paraId="090050FF" w14:textId="77777777" w:rsidR="006F6783" w:rsidRDefault="006F6783">
      <w:pPr>
        <w:pStyle w:val="TOC3"/>
        <w:rPr>
          <w:ins w:id="71" w:author="Author" w:date="2015-03-31T13:29:00Z"/>
          <w:rFonts w:asciiTheme="minorHAnsi" w:eastAsiaTheme="minorEastAsia" w:hAnsiTheme="minorHAnsi" w:cstheme="minorBidi"/>
          <w:bCs w:val="0"/>
          <w:sz w:val="22"/>
          <w:szCs w:val="22"/>
        </w:rPr>
      </w:pPr>
      <w:ins w:id="72" w:author="Author" w:date="2015-03-31T13:29:00Z">
        <w:r>
          <w:t>2.3.13 Application Manifest</w:t>
        </w:r>
        <w:r>
          <w:tab/>
        </w:r>
        <w:r>
          <w:fldChar w:fldCharType="begin"/>
        </w:r>
        <w:r>
          <w:instrText xml:space="preserve"> PAGEREF _Toc415571931 \h </w:instrText>
        </w:r>
      </w:ins>
      <w:r>
        <w:fldChar w:fldCharType="separate"/>
      </w:r>
      <w:ins w:id="73" w:author="Author" w:date="2015-03-31T13:29:00Z">
        <w:r>
          <w:t>32</w:t>
        </w:r>
        <w:r>
          <w:fldChar w:fldCharType="end"/>
        </w:r>
      </w:ins>
    </w:p>
    <w:p w14:paraId="6C2FFD1B" w14:textId="77777777" w:rsidR="006F6783" w:rsidRDefault="006F6783">
      <w:pPr>
        <w:pStyle w:val="TOC2"/>
        <w:rPr>
          <w:ins w:id="74" w:author="Author" w:date="2015-03-31T13:29:00Z"/>
          <w:rFonts w:asciiTheme="minorHAnsi" w:eastAsiaTheme="minorEastAsia" w:hAnsiTheme="minorHAnsi" w:cstheme="minorBidi"/>
          <w:sz w:val="22"/>
        </w:rPr>
      </w:pPr>
      <w:ins w:id="75" w:author="Author" w:date="2015-03-31T13:29:00Z">
        <w:r>
          <w:t>2.4 Access validation</w:t>
        </w:r>
        <w:r>
          <w:tab/>
        </w:r>
        <w:r>
          <w:fldChar w:fldCharType="begin"/>
        </w:r>
        <w:r>
          <w:instrText xml:space="preserve"> PAGEREF _Toc415571932 \h </w:instrText>
        </w:r>
      </w:ins>
      <w:r>
        <w:fldChar w:fldCharType="separate"/>
      </w:r>
      <w:ins w:id="76" w:author="Author" w:date="2015-03-31T13:29:00Z">
        <w:r>
          <w:t>35</w:t>
        </w:r>
        <w:r>
          <w:fldChar w:fldCharType="end"/>
        </w:r>
      </w:ins>
    </w:p>
    <w:p w14:paraId="080DF70A" w14:textId="77777777" w:rsidR="006F6783" w:rsidRDefault="006F6783">
      <w:pPr>
        <w:pStyle w:val="TOC3"/>
        <w:rPr>
          <w:ins w:id="77" w:author="Author" w:date="2015-03-31T13:29:00Z"/>
          <w:rFonts w:asciiTheme="minorHAnsi" w:eastAsiaTheme="minorEastAsia" w:hAnsiTheme="minorHAnsi" w:cstheme="minorBidi"/>
          <w:bCs w:val="0"/>
          <w:sz w:val="22"/>
          <w:szCs w:val="22"/>
        </w:rPr>
      </w:pPr>
      <w:ins w:id="78" w:author="Author" w:date="2015-03-31T13:29:00Z">
        <w:r>
          <w:t>2.4.1 Validating policy on a producer</w:t>
        </w:r>
        <w:r>
          <w:tab/>
        </w:r>
        <w:r>
          <w:fldChar w:fldCharType="begin"/>
        </w:r>
        <w:r>
          <w:instrText xml:space="preserve"> PAGEREF _Toc415571933 \h </w:instrText>
        </w:r>
      </w:ins>
      <w:r>
        <w:fldChar w:fldCharType="separate"/>
      </w:r>
      <w:ins w:id="79" w:author="Author" w:date="2015-03-31T13:29:00Z">
        <w:r>
          <w:t>35</w:t>
        </w:r>
        <w:r>
          <w:fldChar w:fldCharType="end"/>
        </w:r>
      </w:ins>
    </w:p>
    <w:p w14:paraId="1ACAE26C" w14:textId="77777777" w:rsidR="006F6783" w:rsidRDefault="006F6783">
      <w:pPr>
        <w:pStyle w:val="TOC3"/>
        <w:rPr>
          <w:ins w:id="80" w:author="Author" w:date="2015-03-31T13:29:00Z"/>
          <w:rFonts w:asciiTheme="minorHAnsi" w:eastAsiaTheme="minorEastAsia" w:hAnsiTheme="minorHAnsi" w:cstheme="minorBidi"/>
          <w:bCs w:val="0"/>
          <w:sz w:val="22"/>
          <w:szCs w:val="22"/>
        </w:rPr>
      </w:pPr>
      <w:ins w:id="81" w:author="Author" w:date="2015-03-31T13:29:00Z">
        <w:r>
          <w:t>2.4.2 Validating policy on a consumer</w:t>
        </w:r>
        <w:r>
          <w:tab/>
        </w:r>
        <w:r>
          <w:fldChar w:fldCharType="begin"/>
        </w:r>
        <w:r>
          <w:instrText xml:space="preserve"> PAGEREF _Toc415571934 \h </w:instrText>
        </w:r>
      </w:ins>
      <w:r>
        <w:fldChar w:fldCharType="separate"/>
      </w:r>
      <w:ins w:id="82" w:author="Author" w:date="2015-03-31T13:29:00Z">
        <w:r>
          <w:t>36</w:t>
        </w:r>
        <w:r>
          <w:fldChar w:fldCharType="end"/>
        </w:r>
      </w:ins>
    </w:p>
    <w:p w14:paraId="745D0E04" w14:textId="77777777" w:rsidR="006F6783" w:rsidRDefault="006F6783">
      <w:pPr>
        <w:pStyle w:val="TOC3"/>
        <w:rPr>
          <w:ins w:id="83" w:author="Author" w:date="2015-03-31T13:29:00Z"/>
          <w:rFonts w:asciiTheme="minorHAnsi" w:eastAsiaTheme="minorEastAsia" w:hAnsiTheme="minorHAnsi" w:cstheme="minorBidi"/>
          <w:bCs w:val="0"/>
          <w:sz w:val="22"/>
          <w:szCs w:val="22"/>
        </w:rPr>
      </w:pPr>
      <w:ins w:id="84" w:author="Author" w:date="2015-03-31T13:29:00Z">
        <w:r>
          <w:t>2.4.3 Validating policy on a consumer that requires producers membership in a security group</w:t>
        </w:r>
        <w:r>
          <w:tab/>
        </w:r>
        <w:r>
          <w:fldChar w:fldCharType="begin"/>
        </w:r>
        <w:r>
          <w:instrText xml:space="preserve"> PAGEREF _Toc415571935 \h </w:instrText>
        </w:r>
      </w:ins>
      <w:r>
        <w:fldChar w:fldCharType="separate"/>
      </w:r>
      <w:ins w:id="85" w:author="Author" w:date="2015-03-31T13:29:00Z">
        <w:r>
          <w:t>36</w:t>
        </w:r>
        <w:r>
          <w:fldChar w:fldCharType="end"/>
        </w:r>
      </w:ins>
    </w:p>
    <w:p w14:paraId="30EFA5EA" w14:textId="77777777" w:rsidR="006F6783" w:rsidRDefault="006F6783">
      <w:pPr>
        <w:pStyle w:val="TOC3"/>
        <w:rPr>
          <w:ins w:id="86" w:author="Author" w:date="2015-03-31T13:29:00Z"/>
          <w:rFonts w:asciiTheme="minorHAnsi" w:eastAsiaTheme="minorEastAsia" w:hAnsiTheme="minorHAnsi" w:cstheme="minorBidi"/>
          <w:bCs w:val="0"/>
          <w:sz w:val="22"/>
          <w:szCs w:val="22"/>
        </w:rPr>
      </w:pPr>
      <w:ins w:id="87" w:author="Author" w:date="2015-03-31T13:29:00Z">
        <w:r>
          <w:t>2.4.4 Anonymous session</w:t>
        </w:r>
        <w:r>
          <w:tab/>
        </w:r>
        <w:r>
          <w:fldChar w:fldCharType="begin"/>
        </w:r>
        <w:r>
          <w:instrText xml:space="preserve"> PAGEREF _Toc415571936 \h </w:instrText>
        </w:r>
      </w:ins>
      <w:r>
        <w:fldChar w:fldCharType="separate"/>
      </w:r>
      <w:ins w:id="88" w:author="Author" w:date="2015-03-31T13:29:00Z">
        <w:r>
          <w:t>37</w:t>
        </w:r>
        <w:r>
          <w:fldChar w:fldCharType="end"/>
        </w:r>
      </w:ins>
    </w:p>
    <w:p w14:paraId="74BCE296" w14:textId="77777777" w:rsidR="006F6783" w:rsidRDefault="006F6783">
      <w:pPr>
        <w:pStyle w:val="TOC3"/>
        <w:rPr>
          <w:ins w:id="89" w:author="Author" w:date="2015-03-31T13:29:00Z"/>
          <w:rFonts w:asciiTheme="minorHAnsi" w:eastAsiaTheme="minorEastAsia" w:hAnsiTheme="minorHAnsi" w:cstheme="minorBidi"/>
          <w:bCs w:val="0"/>
          <w:sz w:val="22"/>
          <w:szCs w:val="22"/>
        </w:rPr>
      </w:pPr>
      <w:ins w:id="90" w:author="Author" w:date="2015-03-31T13:29:00Z">
        <w:r>
          <w:t>2.4.5 Validating an admin</w:t>
        </w:r>
        <w:r>
          <w:tab/>
        </w:r>
        <w:r>
          <w:fldChar w:fldCharType="begin"/>
        </w:r>
        <w:r>
          <w:instrText xml:space="preserve"> PAGEREF _Toc415571937 \h </w:instrText>
        </w:r>
      </w:ins>
      <w:r>
        <w:fldChar w:fldCharType="separate"/>
      </w:r>
      <w:ins w:id="91" w:author="Author" w:date="2015-03-31T13:29:00Z">
        <w:r>
          <w:t>39</w:t>
        </w:r>
        <w:r>
          <w:fldChar w:fldCharType="end"/>
        </w:r>
      </w:ins>
    </w:p>
    <w:p w14:paraId="0D4D99DE" w14:textId="77777777" w:rsidR="006F6783" w:rsidRDefault="006F6783">
      <w:pPr>
        <w:pStyle w:val="TOC3"/>
        <w:rPr>
          <w:ins w:id="92" w:author="Author" w:date="2015-03-31T13:29:00Z"/>
          <w:rFonts w:asciiTheme="minorHAnsi" w:eastAsiaTheme="minorEastAsia" w:hAnsiTheme="minorHAnsi" w:cstheme="minorBidi"/>
          <w:bCs w:val="0"/>
          <w:sz w:val="22"/>
          <w:szCs w:val="22"/>
        </w:rPr>
      </w:pPr>
      <w:ins w:id="93" w:author="Author" w:date="2015-03-31T13:29:00Z">
        <w:r>
          <w:t>2.4.6 Emitting a session-based signal</w:t>
        </w:r>
        <w:r>
          <w:tab/>
        </w:r>
        <w:r>
          <w:fldChar w:fldCharType="begin"/>
        </w:r>
        <w:r>
          <w:instrText xml:space="preserve"> PAGEREF _Toc415571938 \h </w:instrText>
        </w:r>
      </w:ins>
      <w:r>
        <w:fldChar w:fldCharType="separate"/>
      </w:r>
      <w:ins w:id="94" w:author="Author" w:date="2015-03-31T13:29:00Z">
        <w:r>
          <w:t>39</w:t>
        </w:r>
        <w:r>
          <w:fldChar w:fldCharType="end"/>
        </w:r>
      </w:ins>
    </w:p>
    <w:p w14:paraId="75149969" w14:textId="77777777" w:rsidR="006F6783" w:rsidRDefault="006F6783">
      <w:pPr>
        <w:pStyle w:val="TOC2"/>
        <w:rPr>
          <w:ins w:id="95" w:author="Author" w:date="2015-03-31T13:29:00Z"/>
          <w:rFonts w:asciiTheme="minorHAnsi" w:eastAsiaTheme="minorEastAsia" w:hAnsiTheme="minorHAnsi" w:cstheme="minorBidi"/>
          <w:sz w:val="22"/>
        </w:rPr>
      </w:pPr>
      <w:ins w:id="96" w:author="Author" w:date="2015-03-31T13:29:00Z">
        <w:r>
          <w:t>2.5 Authorization data format</w:t>
        </w:r>
        <w:r>
          <w:tab/>
        </w:r>
        <w:r>
          <w:fldChar w:fldCharType="begin"/>
        </w:r>
        <w:r>
          <w:instrText xml:space="preserve"> PAGEREF _Toc415571939 \h </w:instrText>
        </w:r>
      </w:ins>
      <w:r>
        <w:fldChar w:fldCharType="separate"/>
      </w:r>
      <w:ins w:id="97" w:author="Author" w:date="2015-03-31T13:29:00Z">
        <w:r>
          <w:t>40</w:t>
        </w:r>
        <w:r>
          <w:fldChar w:fldCharType="end"/>
        </w:r>
      </w:ins>
    </w:p>
    <w:p w14:paraId="324E4117" w14:textId="77777777" w:rsidR="006F6783" w:rsidRDefault="006F6783">
      <w:pPr>
        <w:pStyle w:val="TOC3"/>
        <w:rPr>
          <w:ins w:id="98" w:author="Author" w:date="2015-03-31T13:29:00Z"/>
          <w:rFonts w:asciiTheme="minorHAnsi" w:eastAsiaTheme="minorEastAsia" w:hAnsiTheme="minorHAnsi" w:cstheme="minorBidi"/>
          <w:bCs w:val="0"/>
          <w:sz w:val="22"/>
          <w:szCs w:val="22"/>
        </w:rPr>
      </w:pPr>
      <w:ins w:id="99" w:author="Author" w:date="2015-03-31T13:29:00Z">
        <w:r>
          <w:t>2.5.1 The format is binary and exchanged between peers using AllJoyn marshalling</w:t>
        </w:r>
        <w:r>
          <w:tab/>
        </w:r>
        <w:r>
          <w:fldChar w:fldCharType="begin"/>
        </w:r>
        <w:r>
          <w:instrText xml:space="preserve"> PAGEREF _Toc415571940 \h </w:instrText>
        </w:r>
      </w:ins>
      <w:r>
        <w:fldChar w:fldCharType="separate"/>
      </w:r>
      <w:ins w:id="100" w:author="Author" w:date="2015-03-31T13:29:00Z">
        <w:r>
          <w:t>40</w:t>
        </w:r>
        <w:r>
          <w:fldChar w:fldCharType="end"/>
        </w:r>
      </w:ins>
    </w:p>
    <w:p w14:paraId="7F23D137" w14:textId="77777777" w:rsidR="006F6783" w:rsidRDefault="006F6783">
      <w:pPr>
        <w:pStyle w:val="TOC3"/>
        <w:rPr>
          <w:ins w:id="101" w:author="Author" w:date="2015-03-31T13:29:00Z"/>
          <w:rFonts w:asciiTheme="minorHAnsi" w:eastAsiaTheme="minorEastAsia" w:hAnsiTheme="minorHAnsi" w:cstheme="minorBidi"/>
          <w:bCs w:val="0"/>
          <w:sz w:val="22"/>
          <w:szCs w:val="22"/>
        </w:rPr>
      </w:pPr>
      <w:ins w:id="102" w:author="Author" w:date="2015-03-31T13:29:00Z">
        <w:r>
          <w:t>2.5.2 Format Structure</w:t>
        </w:r>
        <w:r>
          <w:tab/>
        </w:r>
        <w:r>
          <w:fldChar w:fldCharType="begin"/>
        </w:r>
        <w:r>
          <w:instrText xml:space="preserve"> PAGEREF _Toc415571941 \h </w:instrText>
        </w:r>
      </w:ins>
      <w:r>
        <w:fldChar w:fldCharType="separate"/>
      </w:r>
      <w:ins w:id="103" w:author="Author" w:date="2015-03-31T13:29:00Z">
        <w:r>
          <w:t>41</w:t>
        </w:r>
        <w:r>
          <w:fldChar w:fldCharType="end"/>
        </w:r>
      </w:ins>
    </w:p>
    <w:p w14:paraId="1C1E1E39" w14:textId="77777777" w:rsidR="006F6783" w:rsidRDefault="006F6783">
      <w:pPr>
        <w:pStyle w:val="TOC2"/>
        <w:rPr>
          <w:ins w:id="104" w:author="Author" w:date="2015-03-31T13:29:00Z"/>
          <w:rFonts w:asciiTheme="minorHAnsi" w:eastAsiaTheme="minorEastAsia" w:hAnsiTheme="minorHAnsi" w:cstheme="minorBidi"/>
          <w:sz w:val="22"/>
        </w:rPr>
      </w:pPr>
      <w:ins w:id="105" w:author="Author" w:date="2015-03-31T13:29:00Z">
        <w:r>
          <w:t>2.6 Certificates</w:t>
        </w:r>
        <w:r>
          <w:tab/>
        </w:r>
        <w:r>
          <w:fldChar w:fldCharType="begin"/>
        </w:r>
        <w:r>
          <w:instrText xml:space="preserve"> PAGEREF _Toc415571942 \h </w:instrText>
        </w:r>
      </w:ins>
      <w:r>
        <w:fldChar w:fldCharType="separate"/>
      </w:r>
      <w:ins w:id="106" w:author="Author" w:date="2015-03-31T13:29:00Z">
        <w:r>
          <w:t>46</w:t>
        </w:r>
        <w:r>
          <w:fldChar w:fldCharType="end"/>
        </w:r>
      </w:ins>
    </w:p>
    <w:p w14:paraId="4A7A3245" w14:textId="77777777" w:rsidR="006F6783" w:rsidRDefault="006F6783">
      <w:pPr>
        <w:pStyle w:val="TOC3"/>
        <w:rPr>
          <w:ins w:id="107" w:author="Author" w:date="2015-03-31T13:29:00Z"/>
          <w:rFonts w:asciiTheme="minorHAnsi" w:eastAsiaTheme="minorEastAsia" w:hAnsiTheme="minorHAnsi" w:cstheme="minorBidi"/>
          <w:bCs w:val="0"/>
          <w:sz w:val="22"/>
          <w:szCs w:val="22"/>
        </w:rPr>
      </w:pPr>
      <w:ins w:id="108" w:author="Author" w:date="2015-03-31T13:29:00Z">
        <w:r>
          <w:t>2.6.1 Main Certificate Structure</w:t>
        </w:r>
        <w:r>
          <w:tab/>
        </w:r>
        <w:r>
          <w:fldChar w:fldCharType="begin"/>
        </w:r>
        <w:r>
          <w:instrText xml:space="preserve"> PAGEREF _Toc415571943 \h </w:instrText>
        </w:r>
      </w:ins>
      <w:r>
        <w:fldChar w:fldCharType="separate"/>
      </w:r>
      <w:ins w:id="109" w:author="Author" w:date="2015-03-31T13:29:00Z">
        <w:r>
          <w:t>46</w:t>
        </w:r>
        <w:r>
          <w:fldChar w:fldCharType="end"/>
        </w:r>
      </w:ins>
    </w:p>
    <w:p w14:paraId="4CE7586F" w14:textId="77777777" w:rsidR="006F6783" w:rsidRDefault="006F6783">
      <w:pPr>
        <w:pStyle w:val="TOC3"/>
        <w:rPr>
          <w:ins w:id="110" w:author="Author" w:date="2015-03-31T13:29:00Z"/>
          <w:rFonts w:asciiTheme="minorHAnsi" w:eastAsiaTheme="minorEastAsia" w:hAnsiTheme="minorHAnsi" w:cstheme="minorBidi"/>
          <w:bCs w:val="0"/>
          <w:sz w:val="22"/>
          <w:szCs w:val="22"/>
        </w:rPr>
      </w:pPr>
      <w:ins w:id="111" w:author="Author" w:date="2015-03-31T13:29:00Z">
        <w:r>
          <w:t>2.6.2 Identity certificate</w:t>
        </w:r>
        <w:r>
          <w:tab/>
        </w:r>
        <w:r>
          <w:fldChar w:fldCharType="begin"/>
        </w:r>
        <w:r>
          <w:instrText xml:space="preserve"> PAGEREF _Toc415571944 \h </w:instrText>
        </w:r>
      </w:ins>
      <w:r>
        <w:fldChar w:fldCharType="separate"/>
      </w:r>
      <w:ins w:id="112" w:author="Author" w:date="2015-03-31T13:29:00Z">
        <w:r>
          <w:t>47</w:t>
        </w:r>
        <w:r>
          <w:fldChar w:fldCharType="end"/>
        </w:r>
      </w:ins>
    </w:p>
    <w:p w14:paraId="62386C38" w14:textId="77777777" w:rsidR="006F6783" w:rsidRDefault="006F6783">
      <w:pPr>
        <w:pStyle w:val="TOC3"/>
        <w:rPr>
          <w:ins w:id="113" w:author="Author" w:date="2015-03-31T13:29:00Z"/>
          <w:rFonts w:asciiTheme="minorHAnsi" w:eastAsiaTheme="minorEastAsia" w:hAnsiTheme="minorHAnsi" w:cstheme="minorBidi"/>
          <w:bCs w:val="0"/>
          <w:sz w:val="22"/>
          <w:szCs w:val="22"/>
        </w:rPr>
      </w:pPr>
      <w:ins w:id="114" w:author="Author" w:date="2015-03-31T13:29:00Z">
        <w:r>
          <w:t>2.6.3 Membership certificate</w:t>
        </w:r>
        <w:r>
          <w:tab/>
        </w:r>
        <w:r>
          <w:fldChar w:fldCharType="begin"/>
        </w:r>
        <w:r>
          <w:instrText xml:space="preserve"> PAGEREF _Toc415571945 \h </w:instrText>
        </w:r>
      </w:ins>
      <w:r>
        <w:fldChar w:fldCharType="separate"/>
      </w:r>
      <w:ins w:id="115" w:author="Author" w:date="2015-03-31T13:29:00Z">
        <w:r>
          <w:t>47</w:t>
        </w:r>
        <w:r>
          <w:fldChar w:fldCharType="end"/>
        </w:r>
      </w:ins>
    </w:p>
    <w:p w14:paraId="299C8EA4" w14:textId="77777777" w:rsidR="006F6783" w:rsidRDefault="006F6783">
      <w:pPr>
        <w:pStyle w:val="TOC2"/>
        <w:rPr>
          <w:ins w:id="116" w:author="Author" w:date="2015-03-31T13:29:00Z"/>
          <w:rFonts w:asciiTheme="minorHAnsi" w:eastAsiaTheme="minorEastAsia" w:hAnsiTheme="minorHAnsi" w:cstheme="minorBidi"/>
          <w:sz w:val="22"/>
        </w:rPr>
      </w:pPr>
      <w:ins w:id="117" w:author="Author" w:date="2015-03-31T13:29:00Z">
        <w:r>
          <w:lastRenderedPageBreak/>
          <w:t>2.7 Sample use cases</w:t>
        </w:r>
        <w:r>
          <w:tab/>
        </w:r>
        <w:r>
          <w:fldChar w:fldCharType="begin"/>
        </w:r>
        <w:r>
          <w:instrText xml:space="preserve"> PAGEREF _Toc415571948 \h </w:instrText>
        </w:r>
      </w:ins>
      <w:r>
        <w:fldChar w:fldCharType="separate"/>
      </w:r>
      <w:ins w:id="118" w:author="Author" w:date="2015-03-31T13:29:00Z">
        <w:r>
          <w:t>48</w:t>
        </w:r>
        <w:r>
          <w:fldChar w:fldCharType="end"/>
        </w:r>
      </w:ins>
    </w:p>
    <w:p w14:paraId="7618EB70" w14:textId="77777777" w:rsidR="006F6783" w:rsidRDefault="006F6783">
      <w:pPr>
        <w:pStyle w:val="TOC3"/>
        <w:rPr>
          <w:ins w:id="119" w:author="Author" w:date="2015-03-31T13:29:00Z"/>
          <w:rFonts w:asciiTheme="minorHAnsi" w:eastAsiaTheme="minorEastAsia" w:hAnsiTheme="minorHAnsi" w:cstheme="minorBidi"/>
          <w:bCs w:val="0"/>
          <w:sz w:val="22"/>
          <w:szCs w:val="22"/>
        </w:rPr>
      </w:pPr>
      <w:ins w:id="120" w:author="Author" w:date="2015-03-31T13:29:00Z">
        <w:r>
          <w:t>2.7.1 Users and devices</w:t>
        </w:r>
        <w:r>
          <w:tab/>
        </w:r>
        <w:r>
          <w:fldChar w:fldCharType="begin"/>
        </w:r>
        <w:r>
          <w:instrText xml:space="preserve"> PAGEREF _Toc415571949 \h </w:instrText>
        </w:r>
      </w:ins>
      <w:r>
        <w:fldChar w:fldCharType="separate"/>
      </w:r>
      <w:ins w:id="121" w:author="Author" w:date="2015-03-31T13:29:00Z">
        <w:r>
          <w:t>48</w:t>
        </w:r>
        <w:r>
          <w:fldChar w:fldCharType="end"/>
        </w:r>
      </w:ins>
    </w:p>
    <w:p w14:paraId="350D1AEE" w14:textId="77777777" w:rsidR="006F6783" w:rsidRDefault="006F6783">
      <w:pPr>
        <w:pStyle w:val="TOC3"/>
        <w:rPr>
          <w:ins w:id="122" w:author="Author" w:date="2015-03-31T13:29:00Z"/>
          <w:rFonts w:asciiTheme="minorHAnsi" w:eastAsiaTheme="minorEastAsia" w:hAnsiTheme="minorHAnsi" w:cstheme="minorBidi"/>
          <w:bCs w:val="0"/>
          <w:sz w:val="22"/>
          <w:szCs w:val="22"/>
        </w:rPr>
      </w:pPr>
      <w:ins w:id="123" w:author="Author" w:date="2015-03-31T13:29:00Z">
        <w:r>
          <w:t>2.7.2 Users set up by Dad</w:t>
        </w:r>
        <w:r>
          <w:tab/>
        </w:r>
        <w:r>
          <w:fldChar w:fldCharType="begin"/>
        </w:r>
        <w:r>
          <w:instrText xml:space="preserve"> PAGEREF _Toc415571950 \h </w:instrText>
        </w:r>
      </w:ins>
      <w:r>
        <w:fldChar w:fldCharType="separate"/>
      </w:r>
      <w:ins w:id="124" w:author="Author" w:date="2015-03-31T13:29:00Z">
        <w:r>
          <w:t>49</w:t>
        </w:r>
        <w:r>
          <w:fldChar w:fldCharType="end"/>
        </w:r>
      </w:ins>
    </w:p>
    <w:p w14:paraId="52CEDE06" w14:textId="77777777" w:rsidR="006F6783" w:rsidRDefault="006F6783">
      <w:pPr>
        <w:pStyle w:val="TOC3"/>
        <w:rPr>
          <w:ins w:id="125" w:author="Author" w:date="2015-03-31T13:29:00Z"/>
          <w:rFonts w:asciiTheme="minorHAnsi" w:eastAsiaTheme="minorEastAsia" w:hAnsiTheme="minorHAnsi" w:cstheme="minorBidi"/>
          <w:bCs w:val="0"/>
          <w:sz w:val="22"/>
          <w:szCs w:val="22"/>
        </w:rPr>
      </w:pPr>
      <w:ins w:id="126" w:author="Author" w:date="2015-03-31T13:29:00Z">
        <w:r>
          <w:t>2.7.3 Living room set up by Dad</w:t>
        </w:r>
        <w:r>
          <w:tab/>
        </w:r>
        <w:r>
          <w:fldChar w:fldCharType="begin"/>
        </w:r>
        <w:r>
          <w:instrText xml:space="preserve"> PAGEREF _Toc415571951 \h </w:instrText>
        </w:r>
      </w:ins>
      <w:r>
        <w:fldChar w:fldCharType="separate"/>
      </w:r>
      <w:ins w:id="127" w:author="Author" w:date="2015-03-31T13:29:00Z">
        <w:r>
          <w:t>50</w:t>
        </w:r>
        <w:r>
          <w:fldChar w:fldCharType="end"/>
        </w:r>
      </w:ins>
    </w:p>
    <w:p w14:paraId="6528638B" w14:textId="77777777" w:rsidR="006F6783" w:rsidRDefault="006F6783">
      <w:pPr>
        <w:pStyle w:val="TOC3"/>
        <w:rPr>
          <w:ins w:id="128" w:author="Author" w:date="2015-03-31T13:29:00Z"/>
          <w:rFonts w:asciiTheme="minorHAnsi" w:eastAsiaTheme="minorEastAsia" w:hAnsiTheme="minorHAnsi" w:cstheme="minorBidi"/>
          <w:bCs w:val="0"/>
          <w:sz w:val="22"/>
          <w:szCs w:val="22"/>
        </w:rPr>
      </w:pPr>
      <w:ins w:id="129" w:author="Author" w:date="2015-03-31T13:29:00Z">
        <w:r>
          <w:t>2.7.4 Son's bedroom set up by son</w:t>
        </w:r>
        <w:r>
          <w:tab/>
        </w:r>
        <w:r>
          <w:fldChar w:fldCharType="begin"/>
        </w:r>
        <w:r>
          <w:instrText xml:space="preserve"> PAGEREF _Toc415571952 \h </w:instrText>
        </w:r>
      </w:ins>
      <w:r>
        <w:fldChar w:fldCharType="separate"/>
      </w:r>
      <w:ins w:id="130" w:author="Author" w:date="2015-03-31T13:29:00Z">
        <w:r>
          <w:t>51</w:t>
        </w:r>
        <w:r>
          <w:fldChar w:fldCharType="end"/>
        </w:r>
      </w:ins>
    </w:p>
    <w:p w14:paraId="597FC3C1" w14:textId="77777777" w:rsidR="006F6783" w:rsidRDefault="006F6783">
      <w:pPr>
        <w:pStyle w:val="TOC3"/>
        <w:rPr>
          <w:ins w:id="131" w:author="Author" w:date="2015-03-31T13:29:00Z"/>
          <w:rFonts w:asciiTheme="minorHAnsi" w:eastAsiaTheme="minorEastAsia" w:hAnsiTheme="minorHAnsi" w:cstheme="minorBidi"/>
          <w:bCs w:val="0"/>
          <w:sz w:val="22"/>
          <w:szCs w:val="22"/>
        </w:rPr>
      </w:pPr>
      <w:ins w:id="132" w:author="Author" w:date="2015-03-31T13:29:00Z">
        <w:r>
          <w:t>2.7.5 Master bedroom set up by Dad</w:t>
        </w:r>
        <w:r>
          <w:tab/>
        </w:r>
        <w:r>
          <w:fldChar w:fldCharType="begin"/>
        </w:r>
        <w:r>
          <w:instrText xml:space="preserve"> PAGEREF _Toc415571953 \h </w:instrText>
        </w:r>
      </w:ins>
      <w:r>
        <w:fldChar w:fldCharType="separate"/>
      </w:r>
      <w:ins w:id="133" w:author="Author" w:date="2015-03-31T13:29:00Z">
        <w:r>
          <w:t>52</w:t>
        </w:r>
        <w:r>
          <w:fldChar w:fldCharType="end"/>
        </w:r>
      </w:ins>
    </w:p>
    <w:p w14:paraId="1585B169" w14:textId="77777777" w:rsidR="006F6783" w:rsidRDefault="006F6783">
      <w:pPr>
        <w:pStyle w:val="TOC3"/>
        <w:rPr>
          <w:ins w:id="134" w:author="Author" w:date="2015-03-31T13:29:00Z"/>
          <w:rFonts w:asciiTheme="minorHAnsi" w:eastAsiaTheme="minorEastAsia" w:hAnsiTheme="minorHAnsi" w:cstheme="minorBidi"/>
          <w:bCs w:val="0"/>
          <w:sz w:val="22"/>
          <w:szCs w:val="22"/>
        </w:rPr>
      </w:pPr>
      <w:ins w:id="135" w:author="Author" w:date="2015-03-31T13:29:00Z">
        <w:r>
          <w:t>2.7.6 Son can control different TVs in the house</w:t>
        </w:r>
        <w:r>
          <w:tab/>
        </w:r>
        <w:r>
          <w:fldChar w:fldCharType="begin"/>
        </w:r>
        <w:r>
          <w:instrText xml:space="preserve"> PAGEREF _Toc415571954 \h </w:instrText>
        </w:r>
      </w:ins>
      <w:r>
        <w:fldChar w:fldCharType="separate"/>
      </w:r>
      <w:ins w:id="136" w:author="Author" w:date="2015-03-31T13:29:00Z">
        <w:r>
          <w:t>53</w:t>
        </w:r>
        <w:r>
          <w:fldChar w:fldCharType="end"/>
        </w:r>
      </w:ins>
    </w:p>
    <w:p w14:paraId="44F3CB02" w14:textId="77777777" w:rsidR="006F6783" w:rsidRDefault="006F6783">
      <w:pPr>
        <w:pStyle w:val="TOC3"/>
        <w:rPr>
          <w:ins w:id="137" w:author="Author" w:date="2015-03-31T13:29:00Z"/>
          <w:rFonts w:asciiTheme="minorHAnsi" w:eastAsiaTheme="minorEastAsia" w:hAnsiTheme="minorHAnsi" w:cstheme="minorBidi"/>
          <w:bCs w:val="0"/>
          <w:sz w:val="22"/>
          <w:szCs w:val="22"/>
        </w:rPr>
      </w:pPr>
      <w:ins w:id="138" w:author="Author" w:date="2015-03-31T13:29:00Z">
        <w:r>
          <w:t>2.7.7 Living room tablet controls TVs in the house</w:t>
        </w:r>
        <w:r>
          <w:tab/>
        </w:r>
        <w:r>
          <w:fldChar w:fldCharType="begin"/>
        </w:r>
        <w:r>
          <w:instrText xml:space="preserve"> PAGEREF _Toc415571955 \h </w:instrText>
        </w:r>
      </w:ins>
      <w:r>
        <w:fldChar w:fldCharType="separate"/>
      </w:r>
      <w:ins w:id="139" w:author="Author" w:date="2015-03-31T13:29:00Z">
        <w:r>
          <w:t>54</w:t>
        </w:r>
        <w:r>
          <w:fldChar w:fldCharType="end"/>
        </w:r>
      </w:ins>
    </w:p>
    <w:p w14:paraId="57BFD89A" w14:textId="77777777" w:rsidR="006F6783" w:rsidRDefault="006F6783">
      <w:pPr>
        <w:pStyle w:val="TOC1"/>
        <w:rPr>
          <w:ins w:id="140" w:author="Author" w:date="2015-03-31T13:29:00Z"/>
          <w:rFonts w:asciiTheme="minorHAnsi" w:eastAsiaTheme="minorEastAsia" w:hAnsiTheme="minorHAnsi" w:cstheme="minorBidi"/>
          <w:b w:val="0"/>
          <w:bCs w:val="0"/>
          <w:sz w:val="22"/>
        </w:rPr>
      </w:pPr>
      <w:ins w:id="141" w:author="Author" w:date="2015-03-31T13:29:00Z">
        <w:r>
          <w:t>3 Enhancements to Existing Framework</w:t>
        </w:r>
        <w:r>
          <w:tab/>
        </w:r>
        <w:r>
          <w:fldChar w:fldCharType="begin"/>
        </w:r>
        <w:r>
          <w:instrText xml:space="preserve"> PAGEREF _Toc415571956 \h </w:instrText>
        </w:r>
      </w:ins>
      <w:r>
        <w:fldChar w:fldCharType="separate"/>
      </w:r>
      <w:ins w:id="142" w:author="Author" w:date="2015-03-31T13:29:00Z">
        <w:r>
          <w:t>55</w:t>
        </w:r>
        <w:r>
          <w:fldChar w:fldCharType="end"/>
        </w:r>
      </w:ins>
    </w:p>
    <w:p w14:paraId="75E573B8" w14:textId="77777777" w:rsidR="006F6783" w:rsidRDefault="006F6783">
      <w:pPr>
        <w:pStyle w:val="TOC2"/>
        <w:rPr>
          <w:ins w:id="143" w:author="Author" w:date="2015-03-31T13:29:00Z"/>
          <w:rFonts w:asciiTheme="minorHAnsi" w:eastAsiaTheme="minorEastAsia" w:hAnsiTheme="minorHAnsi" w:cstheme="minorBidi"/>
          <w:sz w:val="22"/>
        </w:rPr>
      </w:pPr>
      <w:ins w:id="144" w:author="Author" w:date="2015-03-31T13:29:00Z">
        <w:r>
          <w:t>3.1 Crypto Agility Exchange</w:t>
        </w:r>
        <w:r>
          <w:tab/>
        </w:r>
        <w:r>
          <w:fldChar w:fldCharType="begin"/>
        </w:r>
        <w:r>
          <w:instrText xml:space="preserve"> PAGEREF _Toc415571957 \h </w:instrText>
        </w:r>
      </w:ins>
      <w:r>
        <w:fldChar w:fldCharType="separate"/>
      </w:r>
      <w:ins w:id="145" w:author="Author" w:date="2015-03-31T13:29:00Z">
        <w:r>
          <w:t>55</w:t>
        </w:r>
        <w:r>
          <w:fldChar w:fldCharType="end"/>
        </w:r>
      </w:ins>
    </w:p>
    <w:p w14:paraId="7E9549A2" w14:textId="77777777" w:rsidR="006F6783" w:rsidRDefault="006F6783">
      <w:pPr>
        <w:pStyle w:val="TOC2"/>
        <w:rPr>
          <w:ins w:id="146" w:author="Author" w:date="2015-03-31T13:29:00Z"/>
          <w:rFonts w:asciiTheme="minorHAnsi" w:eastAsiaTheme="minorEastAsia" w:hAnsiTheme="minorHAnsi" w:cstheme="minorBidi"/>
          <w:sz w:val="22"/>
        </w:rPr>
      </w:pPr>
      <w:ins w:id="147" w:author="Author" w:date="2015-03-31T13:29:00Z">
        <w:r>
          <w:t>3.2 Permission NotifyConfig Announcement</w:t>
        </w:r>
        <w:r>
          <w:tab/>
        </w:r>
        <w:r>
          <w:fldChar w:fldCharType="begin"/>
        </w:r>
        <w:r>
          <w:instrText xml:space="preserve"> PAGEREF _Toc415571958 \h </w:instrText>
        </w:r>
      </w:ins>
      <w:r>
        <w:fldChar w:fldCharType="separate"/>
      </w:r>
      <w:ins w:id="148" w:author="Author" w:date="2015-03-31T13:29:00Z">
        <w:r>
          <w:t>56</w:t>
        </w:r>
        <w:r>
          <w:fldChar w:fldCharType="end"/>
        </w:r>
      </w:ins>
    </w:p>
    <w:p w14:paraId="4036CC5B" w14:textId="77777777" w:rsidR="006F6783" w:rsidRDefault="006F6783">
      <w:pPr>
        <w:pStyle w:val="TOC1"/>
        <w:rPr>
          <w:ins w:id="149" w:author="Author" w:date="2015-03-31T13:29:00Z"/>
          <w:rFonts w:asciiTheme="minorHAnsi" w:eastAsiaTheme="minorEastAsia" w:hAnsiTheme="minorHAnsi" w:cstheme="minorBidi"/>
          <w:b w:val="0"/>
          <w:bCs w:val="0"/>
          <w:sz w:val="22"/>
        </w:rPr>
      </w:pPr>
      <w:ins w:id="150" w:author="Author" w:date="2015-03-31T13:29:00Z">
        <w:r>
          <w:t>4 Features In Future Releases</w:t>
        </w:r>
        <w:r>
          <w:tab/>
        </w:r>
        <w:r>
          <w:fldChar w:fldCharType="begin"/>
        </w:r>
        <w:r>
          <w:instrText xml:space="preserve"> PAGEREF _Toc415571959 \h </w:instrText>
        </w:r>
      </w:ins>
      <w:r>
        <w:fldChar w:fldCharType="separate"/>
      </w:r>
      <w:ins w:id="151" w:author="Author" w:date="2015-03-31T13:29:00Z">
        <w:r>
          <w:t>57</w:t>
        </w:r>
        <w:r>
          <w:fldChar w:fldCharType="end"/>
        </w:r>
      </w:ins>
    </w:p>
    <w:p w14:paraId="114A8652" w14:textId="77777777" w:rsidR="006F6783" w:rsidRDefault="006F6783">
      <w:pPr>
        <w:pStyle w:val="TOC3"/>
        <w:rPr>
          <w:ins w:id="152" w:author="Author" w:date="2015-03-31T13:29:00Z"/>
          <w:rFonts w:asciiTheme="minorHAnsi" w:eastAsiaTheme="minorEastAsia" w:hAnsiTheme="minorHAnsi" w:cstheme="minorBidi"/>
          <w:bCs w:val="0"/>
          <w:sz w:val="22"/>
          <w:szCs w:val="22"/>
        </w:rPr>
      </w:pPr>
      <w:ins w:id="153" w:author="Author" w:date="2015-03-31T13:29:00Z">
        <w:r>
          <w:t>4.1.1 Certificate revocation (not fully designed)</w:t>
        </w:r>
        <w:r>
          <w:tab/>
        </w:r>
        <w:r>
          <w:fldChar w:fldCharType="begin"/>
        </w:r>
        <w:r>
          <w:instrText xml:space="preserve"> PAGEREF _Toc415571960 \h </w:instrText>
        </w:r>
      </w:ins>
      <w:r>
        <w:fldChar w:fldCharType="separate"/>
      </w:r>
      <w:ins w:id="154" w:author="Author" w:date="2015-03-31T13:29:00Z">
        <w:r>
          <w:t>57</w:t>
        </w:r>
        <w:r>
          <w:fldChar w:fldCharType="end"/>
        </w:r>
      </w:ins>
    </w:p>
    <w:p w14:paraId="730FA14C" w14:textId="77777777" w:rsidR="006F6783" w:rsidRDefault="006F6783">
      <w:pPr>
        <w:pStyle w:val="TOC3"/>
        <w:rPr>
          <w:ins w:id="155" w:author="Author" w:date="2015-03-31T13:29:00Z"/>
          <w:rFonts w:asciiTheme="minorHAnsi" w:eastAsiaTheme="minorEastAsia" w:hAnsiTheme="minorHAnsi" w:cstheme="minorBidi"/>
          <w:bCs w:val="0"/>
          <w:sz w:val="22"/>
          <w:szCs w:val="22"/>
        </w:rPr>
      </w:pPr>
      <w:ins w:id="156" w:author="Author" w:date="2015-03-31T13:29:00Z">
        <w:r>
          <w:t>4.1.2 Distribution of policy updates and membership certificates (not fully designed)</w:t>
        </w:r>
        <w:r>
          <w:tab/>
        </w:r>
        <w:r>
          <w:fldChar w:fldCharType="begin"/>
        </w:r>
        <w:r>
          <w:instrText xml:space="preserve"> PAGEREF _Toc415571961 \h </w:instrText>
        </w:r>
      </w:ins>
      <w:r>
        <w:fldChar w:fldCharType="separate"/>
      </w:r>
      <w:ins w:id="157" w:author="Author" w:date="2015-03-31T13:29:00Z">
        <w:r>
          <w:t>57</w:t>
        </w:r>
        <w:r>
          <w:fldChar w:fldCharType="end"/>
        </w:r>
      </w:ins>
    </w:p>
    <w:p w14:paraId="39ABD293" w14:textId="77777777" w:rsidR="006F6783" w:rsidRDefault="006F6783">
      <w:pPr>
        <w:pStyle w:val="TOC3"/>
        <w:rPr>
          <w:ins w:id="158" w:author="Author" w:date="2015-03-31T13:29:00Z"/>
          <w:rFonts w:asciiTheme="minorHAnsi" w:eastAsiaTheme="minorEastAsia" w:hAnsiTheme="minorHAnsi" w:cstheme="minorBidi"/>
          <w:bCs w:val="0"/>
          <w:sz w:val="22"/>
          <w:szCs w:val="22"/>
        </w:rPr>
      </w:pPr>
      <w:ins w:id="159" w:author="Author" w:date="2015-03-31T13:29:00Z">
        <w:r>
          <w:t>4.1.3 Policy Templates</w:t>
        </w:r>
        <w:r>
          <w:tab/>
        </w:r>
        <w:r>
          <w:fldChar w:fldCharType="begin"/>
        </w:r>
        <w:r>
          <w:instrText xml:space="preserve"> PAGEREF _Toc415571962 \h </w:instrText>
        </w:r>
      </w:ins>
      <w:r>
        <w:fldChar w:fldCharType="separate"/>
      </w:r>
      <w:ins w:id="160" w:author="Author" w:date="2015-03-31T13:29:00Z">
        <w:r>
          <w:t>58</w:t>
        </w:r>
        <w:r>
          <w:fldChar w:fldCharType="end"/>
        </w:r>
      </w:ins>
    </w:p>
    <w:p w14:paraId="0FBA35E2" w14:textId="77777777" w:rsidR="006F6783" w:rsidRDefault="006F6783">
      <w:pPr>
        <w:pStyle w:val="TOC1"/>
        <w:rPr>
          <w:ins w:id="161" w:author="Author" w:date="2015-03-31T13:29:00Z"/>
          <w:rFonts w:asciiTheme="minorHAnsi" w:eastAsiaTheme="minorEastAsia" w:hAnsiTheme="minorHAnsi" w:cstheme="minorBidi"/>
          <w:b w:val="0"/>
          <w:bCs w:val="0"/>
          <w:sz w:val="22"/>
        </w:rPr>
      </w:pPr>
      <w:ins w:id="162" w:author="Author" w:date="2015-03-31T13:29:00Z">
        <w:r>
          <w:t>5 Future Considerations</w:t>
        </w:r>
        <w:r>
          <w:tab/>
        </w:r>
        <w:r>
          <w:fldChar w:fldCharType="begin"/>
        </w:r>
        <w:r>
          <w:instrText xml:space="preserve"> PAGEREF _Toc415571963 \h </w:instrText>
        </w:r>
      </w:ins>
      <w:r>
        <w:fldChar w:fldCharType="separate"/>
      </w:r>
      <w:ins w:id="163" w:author="Author" w:date="2015-03-31T13:29:00Z">
        <w:r>
          <w:t>58</w:t>
        </w:r>
        <w:r>
          <w:fldChar w:fldCharType="end"/>
        </w:r>
      </w:ins>
    </w:p>
    <w:p w14:paraId="75B1E8D4" w14:textId="77777777" w:rsidR="006F6783" w:rsidRDefault="006F6783">
      <w:pPr>
        <w:pStyle w:val="TOC2"/>
        <w:rPr>
          <w:ins w:id="164" w:author="Author" w:date="2015-03-31T13:29:00Z"/>
          <w:rFonts w:asciiTheme="minorHAnsi" w:eastAsiaTheme="minorEastAsia" w:hAnsiTheme="minorHAnsi" w:cstheme="minorBidi"/>
          <w:sz w:val="22"/>
        </w:rPr>
      </w:pPr>
      <w:ins w:id="165" w:author="Author" w:date="2015-03-31T13:29:00Z">
        <w:r>
          <w:t>5.1 Broadcast signals and multipoint sessions</w:t>
        </w:r>
        <w:r>
          <w:tab/>
        </w:r>
        <w:r>
          <w:fldChar w:fldCharType="begin"/>
        </w:r>
        <w:r>
          <w:instrText xml:space="preserve"> PAGEREF _Toc415571964 \h </w:instrText>
        </w:r>
      </w:ins>
      <w:r>
        <w:fldChar w:fldCharType="separate"/>
      </w:r>
      <w:ins w:id="166" w:author="Author" w:date="2015-03-31T13:29:00Z">
        <w:r>
          <w:t>58</w:t>
        </w:r>
        <w:r>
          <w:fldChar w:fldCharType="end"/>
        </w:r>
      </w:ins>
    </w:p>
    <w:p w14:paraId="0EE51EDD" w14:textId="77777777" w:rsidR="00D032F0" w:rsidDel="006F6783" w:rsidRDefault="00D032F0">
      <w:pPr>
        <w:pStyle w:val="TOC1"/>
        <w:rPr>
          <w:ins w:id="167" w:author="Author" w:date="2015-03-27T13:55:00Z"/>
          <w:del w:id="168" w:author="Author" w:date="2015-03-31T13:29:00Z"/>
          <w:rFonts w:asciiTheme="minorHAnsi" w:eastAsiaTheme="minorEastAsia" w:hAnsiTheme="minorHAnsi" w:cstheme="minorBidi"/>
          <w:b w:val="0"/>
          <w:bCs w:val="0"/>
          <w:sz w:val="22"/>
        </w:rPr>
      </w:pPr>
      <w:ins w:id="169" w:author="Author" w:date="2015-03-27T13:55:00Z">
        <w:del w:id="170" w:author="Author" w:date="2015-03-31T13:29:00Z">
          <w:r w:rsidDel="006F6783">
            <w:delText>1 Introduction</w:delText>
          </w:r>
          <w:r w:rsidDel="006F6783">
            <w:tab/>
          </w:r>
        </w:del>
      </w:ins>
      <w:ins w:id="171" w:author="Author" w:date="2015-03-31T12:33:00Z">
        <w:del w:id="172" w:author="Author" w:date="2015-03-31T13:29:00Z">
          <w:r w:rsidR="00497D04" w:rsidDel="006F6783">
            <w:delText>5</w:delText>
          </w:r>
        </w:del>
      </w:ins>
    </w:p>
    <w:p w14:paraId="06DDBC8F" w14:textId="77777777" w:rsidR="00D032F0" w:rsidDel="006F6783" w:rsidRDefault="00D032F0">
      <w:pPr>
        <w:pStyle w:val="TOC2"/>
        <w:rPr>
          <w:ins w:id="173" w:author="Author" w:date="2015-03-27T13:55:00Z"/>
          <w:del w:id="174" w:author="Author" w:date="2015-03-31T13:29:00Z"/>
          <w:rFonts w:asciiTheme="minorHAnsi" w:eastAsiaTheme="minorEastAsia" w:hAnsiTheme="minorHAnsi" w:cstheme="minorBidi"/>
          <w:sz w:val="22"/>
        </w:rPr>
      </w:pPr>
      <w:ins w:id="175" w:author="Author" w:date="2015-03-27T13:55:00Z">
        <w:del w:id="176" w:author="Author" w:date="2015-03-31T13:29:00Z">
          <w:r w:rsidDel="006F6783">
            <w:delText>1.1 Purpose and scope</w:delText>
          </w:r>
          <w:r w:rsidDel="006F6783">
            <w:tab/>
          </w:r>
        </w:del>
      </w:ins>
      <w:ins w:id="177" w:author="Author" w:date="2015-03-31T12:33:00Z">
        <w:del w:id="178" w:author="Author" w:date="2015-03-31T13:29:00Z">
          <w:r w:rsidR="00497D04" w:rsidDel="006F6783">
            <w:delText>5</w:delText>
          </w:r>
        </w:del>
      </w:ins>
    </w:p>
    <w:p w14:paraId="03977D3D" w14:textId="77777777" w:rsidR="00D032F0" w:rsidDel="006F6783" w:rsidRDefault="00D032F0">
      <w:pPr>
        <w:pStyle w:val="TOC2"/>
        <w:rPr>
          <w:ins w:id="179" w:author="Author" w:date="2015-03-27T13:55:00Z"/>
          <w:del w:id="180" w:author="Author" w:date="2015-03-31T13:29:00Z"/>
          <w:rFonts w:asciiTheme="minorHAnsi" w:eastAsiaTheme="minorEastAsia" w:hAnsiTheme="minorHAnsi" w:cstheme="minorBidi"/>
          <w:sz w:val="22"/>
        </w:rPr>
      </w:pPr>
      <w:ins w:id="181" w:author="Author" w:date="2015-03-27T13:55:00Z">
        <w:del w:id="182" w:author="Author" w:date="2015-03-31T13:29:00Z">
          <w:r w:rsidDel="006F6783">
            <w:delText>1.2 Revision history</w:delText>
          </w:r>
          <w:r w:rsidDel="006F6783">
            <w:tab/>
          </w:r>
        </w:del>
      </w:ins>
      <w:ins w:id="183" w:author="Author" w:date="2015-03-31T12:33:00Z">
        <w:del w:id="184" w:author="Author" w:date="2015-03-31T13:29:00Z">
          <w:r w:rsidR="00497D04" w:rsidDel="006F6783">
            <w:delText>5</w:delText>
          </w:r>
        </w:del>
      </w:ins>
    </w:p>
    <w:p w14:paraId="65AC44FB" w14:textId="77777777" w:rsidR="00D032F0" w:rsidDel="006F6783" w:rsidRDefault="00D032F0">
      <w:pPr>
        <w:pStyle w:val="TOC2"/>
        <w:rPr>
          <w:ins w:id="185" w:author="Author" w:date="2015-03-27T13:55:00Z"/>
          <w:del w:id="186" w:author="Author" w:date="2015-03-31T13:29:00Z"/>
          <w:rFonts w:asciiTheme="minorHAnsi" w:eastAsiaTheme="minorEastAsia" w:hAnsiTheme="minorHAnsi" w:cstheme="minorBidi"/>
          <w:sz w:val="22"/>
        </w:rPr>
      </w:pPr>
      <w:ins w:id="187" w:author="Author" w:date="2015-03-27T13:55:00Z">
        <w:del w:id="188" w:author="Author" w:date="2015-03-31T13:29:00Z">
          <w:r w:rsidDel="006F6783">
            <w:delText>1.3 Acronyms and terms</w:delText>
          </w:r>
          <w:r w:rsidDel="006F6783">
            <w:tab/>
          </w:r>
        </w:del>
      </w:ins>
      <w:ins w:id="189" w:author="Author" w:date="2015-03-31T12:33:00Z">
        <w:del w:id="190" w:author="Author" w:date="2015-03-31T13:29:00Z">
          <w:r w:rsidR="00497D04" w:rsidDel="006F6783">
            <w:delText>5</w:delText>
          </w:r>
        </w:del>
      </w:ins>
    </w:p>
    <w:p w14:paraId="1CDF3763" w14:textId="77777777" w:rsidR="00D032F0" w:rsidDel="006F6783" w:rsidRDefault="00D032F0">
      <w:pPr>
        <w:pStyle w:val="TOC1"/>
        <w:rPr>
          <w:ins w:id="191" w:author="Author" w:date="2015-03-27T13:55:00Z"/>
          <w:del w:id="192" w:author="Author" w:date="2015-03-31T13:29:00Z"/>
          <w:rFonts w:asciiTheme="minorHAnsi" w:eastAsiaTheme="minorEastAsia" w:hAnsiTheme="minorHAnsi" w:cstheme="minorBidi"/>
          <w:b w:val="0"/>
          <w:bCs w:val="0"/>
          <w:sz w:val="22"/>
        </w:rPr>
      </w:pPr>
      <w:ins w:id="193" w:author="Author" w:date="2015-03-27T13:55:00Z">
        <w:del w:id="194" w:author="Author" w:date="2015-03-31T13:29:00Z">
          <w:r w:rsidDel="006F6783">
            <w:delText>2 System Design</w:delText>
          </w:r>
          <w:r w:rsidDel="006F6783">
            <w:tab/>
          </w:r>
        </w:del>
      </w:ins>
      <w:ins w:id="195" w:author="Author" w:date="2015-03-31T12:33:00Z">
        <w:del w:id="196" w:author="Author" w:date="2015-03-31T13:29:00Z">
          <w:r w:rsidR="00497D04" w:rsidDel="006F6783">
            <w:delText>8</w:delText>
          </w:r>
        </w:del>
      </w:ins>
    </w:p>
    <w:p w14:paraId="3A5CA183" w14:textId="77777777" w:rsidR="00D032F0" w:rsidDel="006F6783" w:rsidRDefault="00D032F0">
      <w:pPr>
        <w:pStyle w:val="TOC2"/>
        <w:rPr>
          <w:ins w:id="197" w:author="Author" w:date="2015-03-27T13:55:00Z"/>
          <w:del w:id="198" w:author="Author" w:date="2015-03-31T13:29:00Z"/>
          <w:rFonts w:asciiTheme="minorHAnsi" w:eastAsiaTheme="minorEastAsia" w:hAnsiTheme="minorHAnsi" w:cstheme="minorBidi"/>
          <w:sz w:val="22"/>
        </w:rPr>
      </w:pPr>
      <w:ins w:id="199" w:author="Author" w:date="2015-03-27T13:55:00Z">
        <w:del w:id="200" w:author="Author" w:date="2015-03-31T13:29:00Z">
          <w:r w:rsidDel="006F6783">
            <w:delText>2.1 Overview</w:delText>
          </w:r>
          <w:r w:rsidDel="006F6783">
            <w:tab/>
          </w:r>
        </w:del>
      </w:ins>
      <w:ins w:id="201" w:author="Author" w:date="2015-03-31T12:33:00Z">
        <w:del w:id="202" w:author="Author" w:date="2015-03-31T13:29:00Z">
          <w:r w:rsidR="00497D04" w:rsidDel="006F6783">
            <w:delText>8</w:delText>
          </w:r>
        </w:del>
      </w:ins>
    </w:p>
    <w:p w14:paraId="0EAD028C" w14:textId="77777777" w:rsidR="00D032F0" w:rsidDel="006F6783" w:rsidRDefault="00D032F0">
      <w:pPr>
        <w:pStyle w:val="TOC2"/>
        <w:rPr>
          <w:ins w:id="203" w:author="Author" w:date="2015-03-27T13:55:00Z"/>
          <w:del w:id="204" w:author="Author" w:date="2015-03-31T13:29:00Z"/>
          <w:rFonts w:asciiTheme="minorHAnsi" w:eastAsiaTheme="minorEastAsia" w:hAnsiTheme="minorHAnsi" w:cstheme="minorBidi"/>
          <w:sz w:val="22"/>
        </w:rPr>
      </w:pPr>
      <w:ins w:id="205" w:author="Author" w:date="2015-03-27T13:55:00Z">
        <w:del w:id="206" w:author="Author" w:date="2015-03-31T13:29:00Z">
          <w:r w:rsidDel="006F6783">
            <w:delText>2.2 Premises</w:delText>
          </w:r>
          <w:r w:rsidDel="006F6783">
            <w:tab/>
          </w:r>
        </w:del>
      </w:ins>
      <w:ins w:id="207" w:author="Author" w:date="2015-03-31T12:33:00Z">
        <w:del w:id="208" w:author="Author" w:date="2015-03-31T13:29:00Z">
          <w:r w:rsidR="00497D04" w:rsidDel="006F6783">
            <w:delText>9</w:delText>
          </w:r>
        </w:del>
      </w:ins>
    </w:p>
    <w:p w14:paraId="1E47742D" w14:textId="77777777" w:rsidR="00D032F0" w:rsidDel="006F6783" w:rsidRDefault="00D032F0">
      <w:pPr>
        <w:pStyle w:val="TOC2"/>
        <w:rPr>
          <w:ins w:id="209" w:author="Author" w:date="2015-03-27T13:55:00Z"/>
          <w:del w:id="210" w:author="Author" w:date="2015-03-31T13:29:00Z"/>
          <w:rFonts w:asciiTheme="minorHAnsi" w:eastAsiaTheme="minorEastAsia" w:hAnsiTheme="minorHAnsi" w:cstheme="minorBidi"/>
          <w:sz w:val="22"/>
        </w:rPr>
      </w:pPr>
      <w:ins w:id="211" w:author="Author" w:date="2015-03-27T13:55:00Z">
        <w:del w:id="212" w:author="Author" w:date="2015-03-31T13:29:00Z">
          <w:r w:rsidDel="006F6783">
            <w:delText>2.3 Typical operations</w:delText>
          </w:r>
          <w:r w:rsidDel="006F6783">
            <w:tab/>
          </w:r>
        </w:del>
      </w:ins>
      <w:ins w:id="213" w:author="Author" w:date="2015-03-31T12:33:00Z">
        <w:del w:id="214" w:author="Author" w:date="2015-03-31T13:29:00Z">
          <w:r w:rsidR="00497D04" w:rsidDel="006F6783">
            <w:delText>11</w:delText>
          </w:r>
        </w:del>
      </w:ins>
    </w:p>
    <w:p w14:paraId="3640A87B" w14:textId="77777777" w:rsidR="00D032F0" w:rsidDel="006F6783" w:rsidRDefault="00D032F0">
      <w:pPr>
        <w:pStyle w:val="TOC3"/>
        <w:rPr>
          <w:ins w:id="215" w:author="Author" w:date="2015-03-27T13:55:00Z"/>
          <w:del w:id="216" w:author="Author" w:date="2015-03-31T13:29:00Z"/>
          <w:rFonts w:asciiTheme="minorHAnsi" w:eastAsiaTheme="minorEastAsia" w:hAnsiTheme="minorHAnsi" w:cstheme="minorBidi"/>
          <w:bCs w:val="0"/>
          <w:sz w:val="22"/>
          <w:szCs w:val="22"/>
        </w:rPr>
      </w:pPr>
      <w:ins w:id="217" w:author="Author" w:date="2015-03-27T13:55:00Z">
        <w:del w:id="218" w:author="Author" w:date="2015-03-31T13:29:00Z">
          <w:r w:rsidDel="006F6783">
            <w:delText>2.3.1 Assumptions</w:delText>
          </w:r>
          <w:r w:rsidDel="006F6783">
            <w:tab/>
          </w:r>
        </w:del>
      </w:ins>
      <w:ins w:id="219" w:author="Author" w:date="2015-03-31T12:33:00Z">
        <w:del w:id="220" w:author="Author" w:date="2015-03-31T13:29:00Z">
          <w:r w:rsidR="00497D04" w:rsidDel="006F6783">
            <w:delText>11</w:delText>
          </w:r>
        </w:del>
      </w:ins>
    </w:p>
    <w:p w14:paraId="698C511F" w14:textId="77777777" w:rsidR="00D032F0" w:rsidDel="006F6783" w:rsidRDefault="00D032F0">
      <w:pPr>
        <w:pStyle w:val="TOC3"/>
        <w:rPr>
          <w:ins w:id="221" w:author="Author" w:date="2015-03-27T13:55:00Z"/>
          <w:del w:id="222" w:author="Author" w:date="2015-03-31T13:29:00Z"/>
          <w:rFonts w:asciiTheme="minorHAnsi" w:eastAsiaTheme="minorEastAsia" w:hAnsiTheme="minorHAnsi" w:cstheme="minorBidi"/>
          <w:bCs w:val="0"/>
          <w:sz w:val="22"/>
          <w:szCs w:val="22"/>
        </w:rPr>
      </w:pPr>
      <w:ins w:id="223" w:author="Author" w:date="2015-03-27T13:55:00Z">
        <w:del w:id="224" w:author="Author" w:date="2015-03-31T13:29:00Z">
          <w:r w:rsidDel="006F6783">
            <w:delText>2.3.2 Sample Certificates and Policy Entries</w:delText>
          </w:r>
          <w:r w:rsidDel="006F6783">
            <w:tab/>
          </w:r>
        </w:del>
      </w:ins>
      <w:ins w:id="225" w:author="Author" w:date="2015-03-31T12:33:00Z">
        <w:del w:id="226" w:author="Author" w:date="2015-03-31T13:29:00Z">
          <w:r w:rsidR="00497D04" w:rsidDel="006F6783">
            <w:delText>11</w:delText>
          </w:r>
        </w:del>
      </w:ins>
    </w:p>
    <w:p w14:paraId="4710F551" w14:textId="77777777" w:rsidR="00D032F0" w:rsidDel="006F6783" w:rsidRDefault="00D032F0">
      <w:pPr>
        <w:pStyle w:val="TOC3"/>
        <w:rPr>
          <w:ins w:id="227" w:author="Author" w:date="2015-03-27T13:55:00Z"/>
          <w:del w:id="228" w:author="Author" w:date="2015-03-31T13:29:00Z"/>
          <w:rFonts w:asciiTheme="minorHAnsi" w:eastAsiaTheme="minorEastAsia" w:hAnsiTheme="minorHAnsi" w:cstheme="minorBidi"/>
          <w:bCs w:val="0"/>
          <w:sz w:val="22"/>
          <w:szCs w:val="22"/>
        </w:rPr>
      </w:pPr>
      <w:ins w:id="229" w:author="Author" w:date="2015-03-27T13:55:00Z">
        <w:del w:id="230" w:author="Author" w:date="2015-03-31T13:29:00Z">
          <w:r w:rsidDel="006F6783">
            <w:delText>2.3.3 Define a security group</w:delText>
          </w:r>
          <w:r w:rsidDel="006F6783">
            <w:tab/>
          </w:r>
        </w:del>
      </w:ins>
      <w:ins w:id="231" w:author="Author" w:date="2015-03-31T12:33:00Z">
        <w:del w:id="232" w:author="Author" w:date="2015-03-31T13:29:00Z">
          <w:r w:rsidR="00497D04" w:rsidDel="006F6783">
            <w:delText>12</w:delText>
          </w:r>
        </w:del>
      </w:ins>
    </w:p>
    <w:p w14:paraId="70A00335" w14:textId="77777777" w:rsidR="00D032F0" w:rsidDel="006F6783" w:rsidRDefault="00D032F0">
      <w:pPr>
        <w:pStyle w:val="TOC3"/>
        <w:rPr>
          <w:ins w:id="233" w:author="Author" w:date="2015-03-27T13:55:00Z"/>
          <w:del w:id="234" w:author="Author" w:date="2015-03-31T13:29:00Z"/>
          <w:rFonts w:asciiTheme="minorHAnsi" w:eastAsiaTheme="minorEastAsia" w:hAnsiTheme="minorHAnsi" w:cstheme="minorBidi"/>
          <w:bCs w:val="0"/>
          <w:sz w:val="22"/>
          <w:szCs w:val="22"/>
        </w:rPr>
      </w:pPr>
      <w:ins w:id="235" w:author="Author" w:date="2015-03-27T13:55:00Z">
        <w:del w:id="236" w:author="Author" w:date="2015-03-31T13:29:00Z">
          <w:r w:rsidDel="006F6783">
            <w:delText>2.3.4 Required Key Exchanges</w:delText>
          </w:r>
          <w:r w:rsidDel="006F6783">
            <w:tab/>
          </w:r>
        </w:del>
      </w:ins>
      <w:ins w:id="237" w:author="Author" w:date="2015-03-31T12:33:00Z">
        <w:del w:id="238" w:author="Author" w:date="2015-03-31T13:29:00Z">
          <w:r w:rsidR="00497D04" w:rsidDel="006F6783">
            <w:delText>13</w:delText>
          </w:r>
        </w:del>
      </w:ins>
    </w:p>
    <w:p w14:paraId="45A7FFD7" w14:textId="77777777" w:rsidR="00D032F0" w:rsidDel="006F6783" w:rsidRDefault="00D032F0">
      <w:pPr>
        <w:pStyle w:val="TOC3"/>
        <w:rPr>
          <w:ins w:id="239" w:author="Author" w:date="2015-03-27T13:55:00Z"/>
          <w:del w:id="240" w:author="Author" w:date="2015-03-31T13:29:00Z"/>
          <w:rFonts w:asciiTheme="minorHAnsi" w:eastAsiaTheme="minorEastAsia" w:hAnsiTheme="minorHAnsi" w:cstheme="minorBidi"/>
          <w:bCs w:val="0"/>
          <w:sz w:val="22"/>
          <w:szCs w:val="22"/>
        </w:rPr>
      </w:pPr>
      <w:ins w:id="241" w:author="Author" w:date="2015-03-27T13:55:00Z">
        <w:del w:id="242" w:author="Author" w:date="2015-03-31T13:29:00Z">
          <w:r w:rsidDel="006F6783">
            <w:delText>2.3.5 Certificate exchange during session establishment</w:delText>
          </w:r>
          <w:r w:rsidDel="006F6783">
            <w:tab/>
          </w:r>
        </w:del>
      </w:ins>
      <w:ins w:id="243" w:author="Author" w:date="2015-03-31T12:33:00Z">
        <w:del w:id="244" w:author="Author" w:date="2015-03-31T13:29:00Z">
          <w:r w:rsidR="00497D04" w:rsidDel="006F6783">
            <w:delText>13</w:delText>
          </w:r>
        </w:del>
      </w:ins>
    </w:p>
    <w:p w14:paraId="590EB10C" w14:textId="77777777" w:rsidR="00D032F0" w:rsidDel="006F6783" w:rsidRDefault="00D032F0">
      <w:pPr>
        <w:pStyle w:val="TOC3"/>
        <w:rPr>
          <w:ins w:id="245" w:author="Author" w:date="2015-03-27T13:55:00Z"/>
          <w:del w:id="246" w:author="Author" w:date="2015-03-31T13:29:00Z"/>
          <w:rFonts w:asciiTheme="minorHAnsi" w:eastAsiaTheme="minorEastAsia" w:hAnsiTheme="minorHAnsi" w:cstheme="minorBidi"/>
          <w:bCs w:val="0"/>
          <w:sz w:val="22"/>
          <w:szCs w:val="22"/>
        </w:rPr>
      </w:pPr>
      <w:ins w:id="247" w:author="Author" w:date="2015-03-27T13:55:00Z">
        <w:del w:id="248" w:author="Author" w:date="2015-03-31T13:29:00Z">
          <w:r w:rsidDel="006F6783">
            <w:delText>2.3.6 Claim a factory-reset application</w:delText>
          </w:r>
          <w:r w:rsidDel="006F6783">
            <w:tab/>
          </w:r>
        </w:del>
      </w:ins>
      <w:ins w:id="249" w:author="Author" w:date="2015-03-31T12:33:00Z">
        <w:del w:id="250" w:author="Author" w:date="2015-03-31T13:29:00Z">
          <w:r w:rsidR="00497D04" w:rsidDel="006F6783">
            <w:delText>16</w:delText>
          </w:r>
        </w:del>
      </w:ins>
      <w:ins w:id="251" w:author="Author" w:date="2015-03-27T13:55:00Z">
        <w:del w:id="252" w:author="Author" w:date="2015-03-31T13:29:00Z">
          <w:r w:rsidDel="006F6783">
            <w:delText>15</w:delText>
          </w:r>
        </w:del>
      </w:ins>
    </w:p>
    <w:p w14:paraId="23AB0050" w14:textId="77777777" w:rsidR="00D032F0" w:rsidDel="006F6783" w:rsidRDefault="00D032F0">
      <w:pPr>
        <w:pStyle w:val="TOC3"/>
        <w:rPr>
          <w:ins w:id="253" w:author="Author" w:date="2015-03-27T13:55:00Z"/>
          <w:del w:id="254" w:author="Author" w:date="2015-03-31T13:29:00Z"/>
          <w:rFonts w:asciiTheme="minorHAnsi" w:eastAsiaTheme="minorEastAsia" w:hAnsiTheme="minorHAnsi" w:cstheme="minorBidi"/>
          <w:bCs w:val="0"/>
          <w:sz w:val="22"/>
          <w:szCs w:val="22"/>
        </w:rPr>
      </w:pPr>
      <w:ins w:id="255" w:author="Author" w:date="2015-03-27T13:55:00Z">
        <w:del w:id="256" w:author="Author" w:date="2015-03-31T13:29:00Z">
          <w:r w:rsidDel="006F6783">
            <w:delText>2.3.7 Example of building a policy</w:delText>
          </w:r>
          <w:r w:rsidDel="006F6783">
            <w:tab/>
          </w:r>
        </w:del>
      </w:ins>
      <w:ins w:id="257" w:author="Author" w:date="2015-03-31T12:33:00Z">
        <w:del w:id="258" w:author="Author" w:date="2015-03-31T13:29:00Z">
          <w:r w:rsidR="00497D04" w:rsidDel="006F6783">
            <w:delText>19</w:delText>
          </w:r>
        </w:del>
      </w:ins>
      <w:ins w:id="259" w:author="Author" w:date="2015-03-27T13:55:00Z">
        <w:del w:id="260" w:author="Author" w:date="2015-03-31T13:29:00Z">
          <w:r w:rsidDel="006F6783">
            <w:delText>18</w:delText>
          </w:r>
        </w:del>
      </w:ins>
    </w:p>
    <w:p w14:paraId="7237C690" w14:textId="77777777" w:rsidR="00D032F0" w:rsidDel="006F6783" w:rsidRDefault="00D032F0">
      <w:pPr>
        <w:pStyle w:val="TOC3"/>
        <w:rPr>
          <w:ins w:id="261" w:author="Author" w:date="2015-03-27T13:55:00Z"/>
          <w:del w:id="262" w:author="Author" w:date="2015-03-31T13:29:00Z"/>
          <w:rFonts w:asciiTheme="minorHAnsi" w:eastAsiaTheme="minorEastAsia" w:hAnsiTheme="minorHAnsi" w:cstheme="minorBidi"/>
          <w:bCs w:val="0"/>
          <w:sz w:val="22"/>
          <w:szCs w:val="22"/>
        </w:rPr>
      </w:pPr>
      <w:ins w:id="263" w:author="Author" w:date="2015-03-27T13:55:00Z">
        <w:del w:id="264" w:author="Author" w:date="2015-03-31T13:29:00Z">
          <w:r w:rsidDel="006F6783">
            <w:delText>2.3.8 Install a policy</w:delText>
          </w:r>
          <w:r w:rsidDel="006F6783">
            <w:tab/>
          </w:r>
        </w:del>
      </w:ins>
      <w:ins w:id="265" w:author="Author" w:date="2015-03-31T12:33:00Z">
        <w:del w:id="266" w:author="Author" w:date="2015-03-31T13:29:00Z">
          <w:r w:rsidR="00497D04" w:rsidDel="006F6783">
            <w:delText>20</w:delText>
          </w:r>
        </w:del>
      </w:ins>
      <w:ins w:id="267" w:author="Author" w:date="2015-03-27T13:55:00Z">
        <w:del w:id="268" w:author="Author" w:date="2015-03-31T13:29:00Z">
          <w:r w:rsidDel="006F6783">
            <w:delText>19</w:delText>
          </w:r>
        </w:del>
      </w:ins>
    </w:p>
    <w:p w14:paraId="60C989C8" w14:textId="77777777" w:rsidR="00D032F0" w:rsidDel="006F6783" w:rsidRDefault="00D032F0">
      <w:pPr>
        <w:pStyle w:val="TOC3"/>
        <w:rPr>
          <w:ins w:id="269" w:author="Author" w:date="2015-03-27T13:55:00Z"/>
          <w:del w:id="270" w:author="Author" w:date="2015-03-31T13:29:00Z"/>
          <w:rFonts w:asciiTheme="minorHAnsi" w:eastAsiaTheme="minorEastAsia" w:hAnsiTheme="minorHAnsi" w:cstheme="minorBidi"/>
          <w:bCs w:val="0"/>
          <w:sz w:val="22"/>
          <w:szCs w:val="22"/>
        </w:rPr>
      </w:pPr>
      <w:ins w:id="271" w:author="Author" w:date="2015-03-27T13:55:00Z">
        <w:del w:id="272" w:author="Author" w:date="2015-03-31T13:29:00Z">
          <w:r w:rsidDel="006F6783">
            <w:delText>2.3.9 Install a manifest</w:delText>
          </w:r>
          <w:r w:rsidDel="006F6783">
            <w:tab/>
          </w:r>
        </w:del>
      </w:ins>
      <w:ins w:id="273" w:author="Author" w:date="2015-03-31T12:33:00Z">
        <w:del w:id="274" w:author="Author" w:date="2015-03-31T13:29:00Z">
          <w:r w:rsidR="00497D04" w:rsidDel="006F6783">
            <w:delText>20</w:delText>
          </w:r>
        </w:del>
      </w:ins>
      <w:ins w:id="275" w:author="Author" w:date="2015-03-27T13:55:00Z">
        <w:del w:id="276" w:author="Author" w:date="2015-03-31T13:29:00Z">
          <w:r w:rsidDel="006F6783">
            <w:delText>19</w:delText>
          </w:r>
        </w:del>
      </w:ins>
    </w:p>
    <w:p w14:paraId="2EB7A715" w14:textId="77777777" w:rsidR="00D032F0" w:rsidDel="006F6783" w:rsidRDefault="00D032F0">
      <w:pPr>
        <w:pStyle w:val="TOC3"/>
        <w:rPr>
          <w:ins w:id="277" w:author="Author" w:date="2015-03-27T13:55:00Z"/>
          <w:del w:id="278" w:author="Author" w:date="2015-03-31T13:29:00Z"/>
          <w:rFonts w:asciiTheme="minorHAnsi" w:eastAsiaTheme="minorEastAsia" w:hAnsiTheme="minorHAnsi" w:cstheme="minorBidi"/>
          <w:bCs w:val="0"/>
          <w:sz w:val="22"/>
          <w:szCs w:val="22"/>
        </w:rPr>
      </w:pPr>
      <w:ins w:id="279" w:author="Author" w:date="2015-03-27T13:55:00Z">
        <w:del w:id="280" w:author="Author" w:date="2015-03-31T13:29:00Z">
          <w:r w:rsidDel="006F6783">
            <w:delText>2.3.10 Add an application to a security group</w:delText>
          </w:r>
          <w:r w:rsidDel="006F6783">
            <w:tab/>
          </w:r>
        </w:del>
      </w:ins>
      <w:ins w:id="281" w:author="Author" w:date="2015-03-31T12:33:00Z">
        <w:del w:id="282" w:author="Author" w:date="2015-03-31T13:29:00Z">
          <w:r w:rsidR="00497D04" w:rsidDel="006F6783">
            <w:delText>21</w:delText>
          </w:r>
        </w:del>
      </w:ins>
      <w:ins w:id="283" w:author="Author" w:date="2015-03-27T13:55:00Z">
        <w:del w:id="284" w:author="Author" w:date="2015-03-31T13:29:00Z">
          <w:r w:rsidDel="006F6783">
            <w:delText>20</w:delText>
          </w:r>
        </w:del>
      </w:ins>
    </w:p>
    <w:p w14:paraId="569199E8" w14:textId="77777777" w:rsidR="00D032F0" w:rsidDel="006F6783" w:rsidRDefault="00D032F0">
      <w:pPr>
        <w:pStyle w:val="TOC3"/>
        <w:rPr>
          <w:ins w:id="285" w:author="Author" w:date="2015-03-27T13:55:00Z"/>
          <w:del w:id="286" w:author="Author" w:date="2015-03-31T13:29:00Z"/>
          <w:rFonts w:asciiTheme="minorHAnsi" w:eastAsiaTheme="minorEastAsia" w:hAnsiTheme="minorHAnsi" w:cstheme="minorBidi"/>
          <w:bCs w:val="0"/>
          <w:sz w:val="22"/>
          <w:szCs w:val="22"/>
        </w:rPr>
      </w:pPr>
      <w:ins w:id="287" w:author="Author" w:date="2015-03-27T13:55:00Z">
        <w:del w:id="288" w:author="Author" w:date="2015-03-31T13:29:00Z">
          <w:r w:rsidDel="006F6783">
            <w:delText>2.3.11 Add a user to a security group</w:delText>
          </w:r>
          <w:r w:rsidDel="006F6783">
            <w:tab/>
          </w:r>
        </w:del>
      </w:ins>
      <w:ins w:id="289" w:author="Author" w:date="2015-03-31T12:33:00Z">
        <w:del w:id="290" w:author="Author" w:date="2015-03-31T13:29:00Z">
          <w:r w:rsidR="00497D04" w:rsidDel="006F6783">
            <w:delText>22</w:delText>
          </w:r>
        </w:del>
      </w:ins>
      <w:ins w:id="291" w:author="Author" w:date="2015-03-27T13:55:00Z">
        <w:del w:id="292" w:author="Author" w:date="2015-03-31T13:29:00Z">
          <w:r w:rsidDel="006F6783">
            <w:delText>21</w:delText>
          </w:r>
        </w:del>
      </w:ins>
    </w:p>
    <w:p w14:paraId="2ACA4BD9" w14:textId="77777777" w:rsidR="00D032F0" w:rsidDel="006F6783" w:rsidRDefault="00D032F0">
      <w:pPr>
        <w:pStyle w:val="TOC3"/>
        <w:rPr>
          <w:ins w:id="293" w:author="Author" w:date="2015-03-27T13:55:00Z"/>
          <w:del w:id="294" w:author="Author" w:date="2015-03-31T13:29:00Z"/>
          <w:rFonts w:asciiTheme="minorHAnsi" w:eastAsiaTheme="minorEastAsia" w:hAnsiTheme="minorHAnsi" w:cstheme="minorBidi"/>
          <w:bCs w:val="0"/>
          <w:sz w:val="22"/>
          <w:szCs w:val="22"/>
        </w:rPr>
      </w:pPr>
      <w:ins w:id="295" w:author="Author" w:date="2015-03-27T13:55:00Z">
        <w:del w:id="296" w:author="Author" w:date="2015-03-31T13:29:00Z">
          <w:r w:rsidDel="006F6783">
            <w:delText>2.3.12 Security Manager</w:delText>
          </w:r>
          <w:r w:rsidDel="006F6783">
            <w:tab/>
          </w:r>
        </w:del>
      </w:ins>
      <w:ins w:id="297" w:author="Author" w:date="2015-03-31T12:33:00Z">
        <w:del w:id="298" w:author="Author" w:date="2015-03-31T13:29:00Z">
          <w:r w:rsidR="00497D04" w:rsidDel="006F6783">
            <w:delText>23</w:delText>
          </w:r>
        </w:del>
      </w:ins>
      <w:ins w:id="299" w:author="Author" w:date="2015-03-27T13:55:00Z">
        <w:del w:id="300" w:author="Author" w:date="2015-03-31T13:29:00Z">
          <w:r w:rsidDel="006F6783">
            <w:delText>22</w:delText>
          </w:r>
        </w:del>
      </w:ins>
    </w:p>
    <w:p w14:paraId="2DCC9342" w14:textId="77777777" w:rsidR="00D032F0" w:rsidDel="006F6783" w:rsidRDefault="00D032F0">
      <w:pPr>
        <w:pStyle w:val="TOC3"/>
        <w:rPr>
          <w:ins w:id="301" w:author="Author" w:date="2015-03-27T13:55:00Z"/>
          <w:del w:id="302" w:author="Author" w:date="2015-03-31T13:29:00Z"/>
          <w:rFonts w:asciiTheme="minorHAnsi" w:eastAsiaTheme="minorEastAsia" w:hAnsiTheme="minorHAnsi" w:cstheme="minorBidi"/>
          <w:bCs w:val="0"/>
          <w:sz w:val="22"/>
          <w:szCs w:val="22"/>
        </w:rPr>
      </w:pPr>
      <w:ins w:id="303" w:author="Author" w:date="2015-03-27T13:55:00Z">
        <w:del w:id="304" w:author="Author" w:date="2015-03-31T13:29:00Z">
          <w:r w:rsidDel="006F6783">
            <w:delText>2.3.13 Application Manifest</w:delText>
          </w:r>
          <w:r w:rsidDel="006F6783">
            <w:tab/>
          </w:r>
        </w:del>
      </w:ins>
      <w:ins w:id="305" w:author="Author" w:date="2015-03-31T12:33:00Z">
        <w:del w:id="306" w:author="Author" w:date="2015-03-31T13:29:00Z">
          <w:r w:rsidR="00497D04" w:rsidDel="006F6783">
            <w:delText>32</w:delText>
          </w:r>
        </w:del>
      </w:ins>
      <w:ins w:id="307" w:author="Author" w:date="2015-03-27T13:55:00Z">
        <w:del w:id="308" w:author="Author" w:date="2015-03-31T13:29:00Z">
          <w:r w:rsidDel="006F6783">
            <w:delText>31</w:delText>
          </w:r>
        </w:del>
      </w:ins>
    </w:p>
    <w:p w14:paraId="1C3A1323" w14:textId="77777777" w:rsidR="00D032F0" w:rsidDel="006F6783" w:rsidRDefault="00D032F0">
      <w:pPr>
        <w:pStyle w:val="TOC2"/>
        <w:rPr>
          <w:ins w:id="309" w:author="Author" w:date="2015-03-27T13:55:00Z"/>
          <w:del w:id="310" w:author="Author" w:date="2015-03-31T13:29:00Z"/>
          <w:rFonts w:asciiTheme="minorHAnsi" w:eastAsiaTheme="minorEastAsia" w:hAnsiTheme="minorHAnsi" w:cstheme="minorBidi"/>
          <w:sz w:val="22"/>
        </w:rPr>
      </w:pPr>
      <w:ins w:id="311" w:author="Author" w:date="2015-03-27T13:55:00Z">
        <w:del w:id="312" w:author="Author" w:date="2015-03-31T13:29:00Z">
          <w:r w:rsidDel="006F6783">
            <w:delText>2.4 Access validation</w:delText>
          </w:r>
          <w:r w:rsidDel="006F6783">
            <w:tab/>
          </w:r>
        </w:del>
      </w:ins>
      <w:ins w:id="313" w:author="Author" w:date="2015-03-31T12:33:00Z">
        <w:del w:id="314" w:author="Author" w:date="2015-03-31T13:29:00Z">
          <w:r w:rsidR="00497D04" w:rsidDel="006F6783">
            <w:delText>35</w:delText>
          </w:r>
        </w:del>
      </w:ins>
      <w:ins w:id="315" w:author="Author" w:date="2015-03-27T13:55:00Z">
        <w:del w:id="316" w:author="Author" w:date="2015-03-31T13:29:00Z">
          <w:r w:rsidDel="006F6783">
            <w:delText>34</w:delText>
          </w:r>
        </w:del>
      </w:ins>
    </w:p>
    <w:p w14:paraId="7AFCD61E" w14:textId="77777777" w:rsidR="00D032F0" w:rsidDel="006F6783" w:rsidRDefault="00D032F0">
      <w:pPr>
        <w:pStyle w:val="TOC3"/>
        <w:rPr>
          <w:ins w:id="317" w:author="Author" w:date="2015-03-27T13:55:00Z"/>
          <w:del w:id="318" w:author="Author" w:date="2015-03-31T13:29:00Z"/>
          <w:rFonts w:asciiTheme="minorHAnsi" w:eastAsiaTheme="minorEastAsia" w:hAnsiTheme="minorHAnsi" w:cstheme="minorBidi"/>
          <w:bCs w:val="0"/>
          <w:sz w:val="22"/>
          <w:szCs w:val="22"/>
        </w:rPr>
      </w:pPr>
      <w:ins w:id="319" w:author="Author" w:date="2015-03-27T13:55:00Z">
        <w:del w:id="320" w:author="Author" w:date="2015-03-31T13:29:00Z">
          <w:r w:rsidDel="006F6783">
            <w:delText>2.4.1 Validating policy on a producer</w:delText>
          </w:r>
          <w:r w:rsidDel="006F6783">
            <w:tab/>
          </w:r>
        </w:del>
      </w:ins>
      <w:ins w:id="321" w:author="Author" w:date="2015-03-31T12:33:00Z">
        <w:del w:id="322" w:author="Author" w:date="2015-03-31T13:29:00Z">
          <w:r w:rsidR="00497D04" w:rsidDel="006F6783">
            <w:delText>35</w:delText>
          </w:r>
        </w:del>
      </w:ins>
      <w:ins w:id="323" w:author="Author" w:date="2015-03-27T13:55:00Z">
        <w:del w:id="324" w:author="Author" w:date="2015-03-31T13:29:00Z">
          <w:r w:rsidDel="006F6783">
            <w:delText>34</w:delText>
          </w:r>
        </w:del>
      </w:ins>
    </w:p>
    <w:p w14:paraId="50AF23C6" w14:textId="77777777" w:rsidR="00D032F0" w:rsidDel="006F6783" w:rsidRDefault="00D032F0">
      <w:pPr>
        <w:pStyle w:val="TOC3"/>
        <w:rPr>
          <w:ins w:id="325" w:author="Author" w:date="2015-03-27T13:55:00Z"/>
          <w:del w:id="326" w:author="Author" w:date="2015-03-31T13:29:00Z"/>
          <w:rFonts w:asciiTheme="minorHAnsi" w:eastAsiaTheme="minorEastAsia" w:hAnsiTheme="minorHAnsi" w:cstheme="minorBidi"/>
          <w:bCs w:val="0"/>
          <w:sz w:val="22"/>
          <w:szCs w:val="22"/>
        </w:rPr>
      </w:pPr>
      <w:ins w:id="327" w:author="Author" w:date="2015-03-27T13:55:00Z">
        <w:del w:id="328" w:author="Author" w:date="2015-03-31T13:29:00Z">
          <w:r w:rsidDel="006F6783">
            <w:delText>2.4.2 Validating policy on a consumer</w:delText>
          </w:r>
          <w:r w:rsidDel="006F6783">
            <w:tab/>
          </w:r>
        </w:del>
      </w:ins>
      <w:ins w:id="329" w:author="Author" w:date="2015-03-31T12:33:00Z">
        <w:del w:id="330" w:author="Author" w:date="2015-03-31T13:29:00Z">
          <w:r w:rsidR="00497D04" w:rsidDel="006F6783">
            <w:delText>36</w:delText>
          </w:r>
        </w:del>
      </w:ins>
      <w:ins w:id="331" w:author="Author" w:date="2015-03-27T13:55:00Z">
        <w:del w:id="332" w:author="Author" w:date="2015-03-31T13:29:00Z">
          <w:r w:rsidDel="006F6783">
            <w:delText>35</w:delText>
          </w:r>
        </w:del>
      </w:ins>
    </w:p>
    <w:p w14:paraId="69FC4BE7" w14:textId="77777777" w:rsidR="00D032F0" w:rsidDel="006F6783" w:rsidRDefault="00D032F0">
      <w:pPr>
        <w:pStyle w:val="TOC3"/>
        <w:rPr>
          <w:ins w:id="333" w:author="Author" w:date="2015-03-27T13:55:00Z"/>
          <w:del w:id="334" w:author="Author" w:date="2015-03-31T13:29:00Z"/>
          <w:rFonts w:asciiTheme="minorHAnsi" w:eastAsiaTheme="minorEastAsia" w:hAnsiTheme="minorHAnsi" w:cstheme="minorBidi"/>
          <w:bCs w:val="0"/>
          <w:sz w:val="22"/>
          <w:szCs w:val="22"/>
        </w:rPr>
      </w:pPr>
      <w:ins w:id="335" w:author="Author" w:date="2015-03-27T13:55:00Z">
        <w:del w:id="336" w:author="Author" w:date="2015-03-31T13:29:00Z">
          <w:r w:rsidDel="006F6783">
            <w:delText>2.4.3 Validating policy on a consumer that requires producers membership in a security group</w:delText>
          </w:r>
          <w:r w:rsidDel="006F6783">
            <w:tab/>
          </w:r>
        </w:del>
      </w:ins>
      <w:ins w:id="337" w:author="Author" w:date="2015-03-31T12:33:00Z">
        <w:del w:id="338" w:author="Author" w:date="2015-03-31T13:29:00Z">
          <w:r w:rsidR="00497D04" w:rsidDel="006F6783">
            <w:delText>37</w:delText>
          </w:r>
        </w:del>
      </w:ins>
      <w:ins w:id="339" w:author="Author" w:date="2015-03-27T13:55:00Z">
        <w:del w:id="340" w:author="Author" w:date="2015-03-31T13:29:00Z">
          <w:r w:rsidDel="006F6783">
            <w:delText>36</w:delText>
          </w:r>
        </w:del>
      </w:ins>
    </w:p>
    <w:p w14:paraId="0EF8C91E" w14:textId="77777777" w:rsidR="00D032F0" w:rsidDel="006F6783" w:rsidRDefault="00D032F0">
      <w:pPr>
        <w:pStyle w:val="TOC3"/>
        <w:rPr>
          <w:ins w:id="341" w:author="Author" w:date="2015-03-27T13:55:00Z"/>
          <w:del w:id="342" w:author="Author" w:date="2015-03-31T13:29:00Z"/>
          <w:rFonts w:asciiTheme="minorHAnsi" w:eastAsiaTheme="minorEastAsia" w:hAnsiTheme="minorHAnsi" w:cstheme="minorBidi"/>
          <w:bCs w:val="0"/>
          <w:sz w:val="22"/>
          <w:szCs w:val="22"/>
        </w:rPr>
      </w:pPr>
      <w:ins w:id="343" w:author="Author" w:date="2015-03-27T13:55:00Z">
        <w:del w:id="344" w:author="Author" w:date="2015-03-31T13:29:00Z">
          <w:r w:rsidDel="006F6783">
            <w:delText>2.4.4 Anonymous session</w:delText>
          </w:r>
          <w:r w:rsidDel="006F6783">
            <w:tab/>
          </w:r>
        </w:del>
      </w:ins>
      <w:ins w:id="345" w:author="Author" w:date="2015-03-31T12:33:00Z">
        <w:del w:id="346" w:author="Author" w:date="2015-03-31T13:29:00Z">
          <w:r w:rsidR="00497D04" w:rsidDel="006F6783">
            <w:delText>38</w:delText>
          </w:r>
        </w:del>
      </w:ins>
      <w:ins w:id="347" w:author="Author" w:date="2015-03-27T13:55:00Z">
        <w:del w:id="348" w:author="Author" w:date="2015-03-31T13:29:00Z">
          <w:r w:rsidDel="006F6783">
            <w:delText>37</w:delText>
          </w:r>
        </w:del>
      </w:ins>
    </w:p>
    <w:p w14:paraId="79484276" w14:textId="77777777" w:rsidR="00D032F0" w:rsidDel="006F6783" w:rsidRDefault="00D032F0">
      <w:pPr>
        <w:pStyle w:val="TOC3"/>
        <w:rPr>
          <w:ins w:id="349" w:author="Author" w:date="2015-03-27T13:55:00Z"/>
          <w:del w:id="350" w:author="Author" w:date="2015-03-31T13:29:00Z"/>
          <w:rFonts w:asciiTheme="minorHAnsi" w:eastAsiaTheme="minorEastAsia" w:hAnsiTheme="minorHAnsi" w:cstheme="minorBidi"/>
          <w:bCs w:val="0"/>
          <w:sz w:val="22"/>
          <w:szCs w:val="22"/>
        </w:rPr>
      </w:pPr>
      <w:ins w:id="351" w:author="Author" w:date="2015-03-27T13:55:00Z">
        <w:del w:id="352" w:author="Author" w:date="2015-03-31T13:29:00Z">
          <w:r w:rsidDel="006F6783">
            <w:delText>2.4.5 Validating an admin</w:delText>
          </w:r>
          <w:r w:rsidDel="006F6783">
            <w:tab/>
          </w:r>
        </w:del>
      </w:ins>
      <w:ins w:id="353" w:author="Author" w:date="2015-03-31T12:33:00Z">
        <w:del w:id="354" w:author="Author" w:date="2015-03-31T13:29:00Z">
          <w:r w:rsidR="00497D04" w:rsidDel="006F6783">
            <w:delText>40</w:delText>
          </w:r>
        </w:del>
      </w:ins>
      <w:ins w:id="355" w:author="Author" w:date="2015-03-27T13:55:00Z">
        <w:del w:id="356" w:author="Author" w:date="2015-03-31T13:29:00Z">
          <w:r w:rsidDel="006F6783">
            <w:delText>39</w:delText>
          </w:r>
        </w:del>
      </w:ins>
    </w:p>
    <w:p w14:paraId="642A9C68" w14:textId="77777777" w:rsidR="00D032F0" w:rsidDel="006F6783" w:rsidRDefault="00D032F0">
      <w:pPr>
        <w:pStyle w:val="TOC3"/>
        <w:rPr>
          <w:ins w:id="357" w:author="Author" w:date="2015-03-27T13:55:00Z"/>
          <w:del w:id="358" w:author="Author" w:date="2015-03-31T13:29:00Z"/>
          <w:rFonts w:asciiTheme="minorHAnsi" w:eastAsiaTheme="minorEastAsia" w:hAnsiTheme="minorHAnsi" w:cstheme="minorBidi"/>
          <w:bCs w:val="0"/>
          <w:sz w:val="22"/>
          <w:szCs w:val="22"/>
        </w:rPr>
      </w:pPr>
      <w:ins w:id="359" w:author="Author" w:date="2015-03-27T13:55:00Z">
        <w:del w:id="360" w:author="Author" w:date="2015-03-31T13:29:00Z">
          <w:r w:rsidDel="006F6783">
            <w:delText>2.4.6 Emitting a session-based signal</w:delText>
          </w:r>
          <w:r w:rsidDel="006F6783">
            <w:tab/>
          </w:r>
        </w:del>
      </w:ins>
      <w:ins w:id="361" w:author="Author" w:date="2015-03-31T12:33:00Z">
        <w:del w:id="362" w:author="Author" w:date="2015-03-31T13:29:00Z">
          <w:r w:rsidR="00497D04" w:rsidDel="006F6783">
            <w:delText>40</w:delText>
          </w:r>
        </w:del>
      </w:ins>
      <w:ins w:id="363" w:author="Author" w:date="2015-03-27T13:55:00Z">
        <w:del w:id="364" w:author="Author" w:date="2015-03-31T13:29:00Z">
          <w:r w:rsidDel="006F6783">
            <w:delText>39</w:delText>
          </w:r>
        </w:del>
      </w:ins>
    </w:p>
    <w:p w14:paraId="51BF1F37" w14:textId="77777777" w:rsidR="00D032F0" w:rsidDel="006F6783" w:rsidRDefault="00D032F0">
      <w:pPr>
        <w:pStyle w:val="TOC2"/>
        <w:rPr>
          <w:ins w:id="365" w:author="Author" w:date="2015-03-27T13:55:00Z"/>
          <w:del w:id="366" w:author="Author" w:date="2015-03-31T13:29:00Z"/>
          <w:rFonts w:asciiTheme="minorHAnsi" w:eastAsiaTheme="minorEastAsia" w:hAnsiTheme="minorHAnsi" w:cstheme="minorBidi"/>
          <w:sz w:val="22"/>
        </w:rPr>
      </w:pPr>
      <w:ins w:id="367" w:author="Author" w:date="2015-03-27T13:55:00Z">
        <w:del w:id="368" w:author="Author" w:date="2015-03-31T13:29:00Z">
          <w:r w:rsidDel="006F6783">
            <w:delText>2.5 Authorization data format</w:delText>
          </w:r>
          <w:r w:rsidDel="006F6783">
            <w:tab/>
          </w:r>
        </w:del>
      </w:ins>
      <w:ins w:id="369" w:author="Author" w:date="2015-03-31T12:33:00Z">
        <w:del w:id="370" w:author="Author" w:date="2015-03-31T13:29:00Z">
          <w:r w:rsidR="00497D04" w:rsidDel="006F6783">
            <w:delText>41</w:delText>
          </w:r>
        </w:del>
      </w:ins>
      <w:ins w:id="371" w:author="Author" w:date="2015-03-27T13:55:00Z">
        <w:del w:id="372" w:author="Author" w:date="2015-03-31T13:29:00Z">
          <w:r w:rsidDel="006F6783">
            <w:delText>40</w:delText>
          </w:r>
        </w:del>
      </w:ins>
    </w:p>
    <w:p w14:paraId="2C1D6E3A" w14:textId="77777777" w:rsidR="00D032F0" w:rsidDel="006F6783" w:rsidRDefault="00D032F0">
      <w:pPr>
        <w:pStyle w:val="TOC3"/>
        <w:rPr>
          <w:ins w:id="373" w:author="Author" w:date="2015-03-27T13:55:00Z"/>
          <w:del w:id="374" w:author="Author" w:date="2015-03-31T13:29:00Z"/>
          <w:rFonts w:asciiTheme="minorHAnsi" w:eastAsiaTheme="minorEastAsia" w:hAnsiTheme="minorHAnsi" w:cstheme="minorBidi"/>
          <w:bCs w:val="0"/>
          <w:sz w:val="22"/>
          <w:szCs w:val="22"/>
        </w:rPr>
      </w:pPr>
      <w:ins w:id="375" w:author="Author" w:date="2015-03-27T13:55:00Z">
        <w:del w:id="376" w:author="Author" w:date="2015-03-31T13:29:00Z">
          <w:r w:rsidDel="006F6783">
            <w:delText>2.5.1 The format is binary and exchanged between peers using AllJoyn marshalling</w:delText>
          </w:r>
          <w:r w:rsidDel="006F6783">
            <w:tab/>
          </w:r>
        </w:del>
      </w:ins>
      <w:ins w:id="377" w:author="Author" w:date="2015-03-31T12:33:00Z">
        <w:del w:id="378" w:author="Author" w:date="2015-03-31T13:29:00Z">
          <w:r w:rsidR="00497D04" w:rsidDel="006F6783">
            <w:delText>41</w:delText>
          </w:r>
        </w:del>
      </w:ins>
      <w:ins w:id="379" w:author="Author" w:date="2015-03-27T13:55:00Z">
        <w:del w:id="380" w:author="Author" w:date="2015-03-31T13:29:00Z">
          <w:r w:rsidDel="006F6783">
            <w:delText>40</w:delText>
          </w:r>
        </w:del>
      </w:ins>
    </w:p>
    <w:p w14:paraId="001A7A78" w14:textId="77777777" w:rsidR="00D032F0" w:rsidDel="006F6783" w:rsidRDefault="00D032F0">
      <w:pPr>
        <w:pStyle w:val="TOC3"/>
        <w:rPr>
          <w:ins w:id="381" w:author="Author" w:date="2015-03-27T13:55:00Z"/>
          <w:del w:id="382" w:author="Author" w:date="2015-03-31T13:29:00Z"/>
          <w:rFonts w:asciiTheme="minorHAnsi" w:eastAsiaTheme="minorEastAsia" w:hAnsiTheme="minorHAnsi" w:cstheme="minorBidi"/>
          <w:bCs w:val="0"/>
          <w:sz w:val="22"/>
          <w:szCs w:val="22"/>
        </w:rPr>
      </w:pPr>
      <w:ins w:id="383" w:author="Author" w:date="2015-03-27T13:55:00Z">
        <w:del w:id="384" w:author="Author" w:date="2015-03-31T13:29:00Z">
          <w:r w:rsidDel="006F6783">
            <w:delText>2.5.2 Format Structure</w:delText>
          </w:r>
          <w:r w:rsidDel="006F6783">
            <w:tab/>
          </w:r>
        </w:del>
      </w:ins>
      <w:ins w:id="385" w:author="Author" w:date="2015-03-31T12:33:00Z">
        <w:del w:id="386" w:author="Author" w:date="2015-03-31T13:29:00Z">
          <w:r w:rsidR="00497D04" w:rsidDel="006F6783">
            <w:delText>42</w:delText>
          </w:r>
        </w:del>
      </w:ins>
      <w:ins w:id="387" w:author="Author" w:date="2015-03-27T13:55:00Z">
        <w:del w:id="388" w:author="Author" w:date="2015-03-31T13:29:00Z">
          <w:r w:rsidDel="006F6783">
            <w:delText>41</w:delText>
          </w:r>
        </w:del>
      </w:ins>
    </w:p>
    <w:p w14:paraId="12D90771" w14:textId="77777777" w:rsidR="00D032F0" w:rsidDel="006F6783" w:rsidRDefault="00D032F0">
      <w:pPr>
        <w:pStyle w:val="TOC2"/>
        <w:rPr>
          <w:ins w:id="389" w:author="Author" w:date="2015-03-27T13:55:00Z"/>
          <w:del w:id="390" w:author="Author" w:date="2015-03-31T13:29:00Z"/>
          <w:rFonts w:asciiTheme="minorHAnsi" w:eastAsiaTheme="minorEastAsia" w:hAnsiTheme="minorHAnsi" w:cstheme="minorBidi"/>
          <w:sz w:val="22"/>
        </w:rPr>
      </w:pPr>
      <w:ins w:id="391" w:author="Author" w:date="2015-03-27T13:55:00Z">
        <w:del w:id="392" w:author="Author" w:date="2015-03-31T13:29:00Z">
          <w:r w:rsidDel="006F6783">
            <w:delText>2.6 Certificates</w:delText>
          </w:r>
          <w:r w:rsidDel="006F6783">
            <w:tab/>
          </w:r>
        </w:del>
      </w:ins>
      <w:ins w:id="393" w:author="Author" w:date="2015-03-31T12:33:00Z">
        <w:del w:id="394" w:author="Author" w:date="2015-03-31T13:29:00Z">
          <w:r w:rsidR="00497D04" w:rsidDel="006F6783">
            <w:delText>47</w:delText>
          </w:r>
        </w:del>
      </w:ins>
      <w:ins w:id="395" w:author="Author" w:date="2015-03-27T13:55:00Z">
        <w:del w:id="396" w:author="Author" w:date="2015-03-31T13:29:00Z">
          <w:r w:rsidDel="006F6783">
            <w:delText>46</w:delText>
          </w:r>
        </w:del>
      </w:ins>
    </w:p>
    <w:p w14:paraId="2AFF3639" w14:textId="77777777" w:rsidR="00D032F0" w:rsidDel="006F6783" w:rsidRDefault="00D032F0">
      <w:pPr>
        <w:pStyle w:val="TOC3"/>
        <w:rPr>
          <w:ins w:id="397" w:author="Author" w:date="2015-03-27T13:55:00Z"/>
          <w:del w:id="398" w:author="Author" w:date="2015-03-31T13:29:00Z"/>
          <w:rFonts w:asciiTheme="minorHAnsi" w:eastAsiaTheme="minorEastAsia" w:hAnsiTheme="minorHAnsi" w:cstheme="minorBidi"/>
          <w:bCs w:val="0"/>
          <w:sz w:val="22"/>
          <w:szCs w:val="22"/>
        </w:rPr>
      </w:pPr>
      <w:ins w:id="399" w:author="Author" w:date="2015-03-27T13:55:00Z">
        <w:del w:id="400" w:author="Author" w:date="2015-03-31T13:29:00Z">
          <w:r w:rsidDel="006F6783">
            <w:delText>2.6.1 Main Certificate Structure</w:delText>
          </w:r>
          <w:r w:rsidDel="006F6783">
            <w:tab/>
          </w:r>
        </w:del>
      </w:ins>
      <w:ins w:id="401" w:author="Author" w:date="2015-03-31T12:33:00Z">
        <w:del w:id="402" w:author="Author" w:date="2015-03-31T13:29:00Z">
          <w:r w:rsidR="00497D04" w:rsidDel="006F6783">
            <w:delText>47</w:delText>
          </w:r>
        </w:del>
      </w:ins>
      <w:ins w:id="403" w:author="Author" w:date="2015-03-27T13:55:00Z">
        <w:del w:id="404" w:author="Author" w:date="2015-03-31T13:29:00Z">
          <w:r w:rsidDel="006F6783">
            <w:delText>46</w:delText>
          </w:r>
        </w:del>
      </w:ins>
    </w:p>
    <w:p w14:paraId="1BCFE515" w14:textId="77777777" w:rsidR="00D032F0" w:rsidDel="006F6783" w:rsidRDefault="00D032F0">
      <w:pPr>
        <w:pStyle w:val="TOC3"/>
        <w:rPr>
          <w:ins w:id="405" w:author="Author" w:date="2015-03-27T13:55:00Z"/>
          <w:del w:id="406" w:author="Author" w:date="2015-03-31T13:29:00Z"/>
          <w:rFonts w:asciiTheme="minorHAnsi" w:eastAsiaTheme="minorEastAsia" w:hAnsiTheme="minorHAnsi" w:cstheme="minorBidi"/>
          <w:bCs w:val="0"/>
          <w:sz w:val="22"/>
          <w:szCs w:val="22"/>
        </w:rPr>
      </w:pPr>
      <w:ins w:id="407" w:author="Author" w:date="2015-03-27T13:55:00Z">
        <w:del w:id="408" w:author="Author" w:date="2015-03-31T13:29:00Z">
          <w:r w:rsidDel="006F6783">
            <w:delText>2.6.2 Identity certificate</w:delText>
          </w:r>
          <w:r w:rsidDel="006F6783">
            <w:tab/>
          </w:r>
        </w:del>
      </w:ins>
      <w:ins w:id="409" w:author="Author" w:date="2015-03-31T12:33:00Z">
        <w:del w:id="410" w:author="Author" w:date="2015-03-31T13:29:00Z">
          <w:r w:rsidR="00497D04" w:rsidDel="006F6783">
            <w:delText>48</w:delText>
          </w:r>
        </w:del>
      </w:ins>
      <w:ins w:id="411" w:author="Author" w:date="2015-03-27T13:55:00Z">
        <w:del w:id="412" w:author="Author" w:date="2015-03-31T13:29:00Z">
          <w:r w:rsidDel="006F6783">
            <w:delText>46</w:delText>
          </w:r>
        </w:del>
      </w:ins>
    </w:p>
    <w:p w14:paraId="11942169" w14:textId="77777777" w:rsidR="00D032F0" w:rsidDel="006F6783" w:rsidRDefault="00D032F0">
      <w:pPr>
        <w:pStyle w:val="TOC3"/>
        <w:rPr>
          <w:ins w:id="413" w:author="Author" w:date="2015-03-27T13:55:00Z"/>
          <w:del w:id="414" w:author="Author" w:date="2015-03-31T13:29:00Z"/>
          <w:rFonts w:asciiTheme="minorHAnsi" w:eastAsiaTheme="minorEastAsia" w:hAnsiTheme="minorHAnsi" w:cstheme="minorBidi"/>
          <w:bCs w:val="0"/>
          <w:sz w:val="22"/>
          <w:szCs w:val="22"/>
        </w:rPr>
      </w:pPr>
      <w:ins w:id="415" w:author="Author" w:date="2015-03-27T13:55:00Z">
        <w:del w:id="416" w:author="Author" w:date="2015-03-31T13:29:00Z">
          <w:r w:rsidDel="006F6783">
            <w:delText>2.6.3 Membership certificate</w:delText>
          </w:r>
          <w:r w:rsidDel="006F6783">
            <w:tab/>
          </w:r>
        </w:del>
      </w:ins>
      <w:ins w:id="417" w:author="Author" w:date="2015-03-31T12:33:00Z">
        <w:del w:id="418" w:author="Author" w:date="2015-03-31T13:29:00Z">
          <w:r w:rsidR="00497D04" w:rsidDel="006F6783">
            <w:delText>48</w:delText>
          </w:r>
        </w:del>
      </w:ins>
      <w:ins w:id="419" w:author="Author" w:date="2015-03-27T13:55:00Z">
        <w:del w:id="420" w:author="Author" w:date="2015-03-31T13:29:00Z">
          <w:r w:rsidDel="006F6783">
            <w:delText>47</w:delText>
          </w:r>
        </w:del>
      </w:ins>
    </w:p>
    <w:p w14:paraId="7AD27742" w14:textId="77777777" w:rsidR="00D032F0" w:rsidDel="006F6783" w:rsidRDefault="00D032F0">
      <w:pPr>
        <w:pStyle w:val="TOC2"/>
        <w:rPr>
          <w:ins w:id="421" w:author="Author" w:date="2015-03-27T13:55:00Z"/>
          <w:del w:id="422" w:author="Author" w:date="2015-03-31T13:29:00Z"/>
          <w:rFonts w:asciiTheme="minorHAnsi" w:eastAsiaTheme="minorEastAsia" w:hAnsiTheme="minorHAnsi" w:cstheme="minorBidi"/>
          <w:sz w:val="22"/>
        </w:rPr>
      </w:pPr>
      <w:ins w:id="423" w:author="Author" w:date="2015-03-27T13:55:00Z">
        <w:del w:id="424" w:author="Author" w:date="2015-03-31T13:29:00Z">
          <w:r w:rsidDel="006F6783">
            <w:delText>2.7 Sample use cases</w:delText>
          </w:r>
          <w:r w:rsidDel="006F6783">
            <w:tab/>
          </w:r>
        </w:del>
      </w:ins>
      <w:ins w:id="425" w:author="Author" w:date="2015-03-31T12:33:00Z">
        <w:del w:id="426" w:author="Author" w:date="2015-03-31T13:29:00Z">
          <w:r w:rsidR="00497D04" w:rsidDel="006F6783">
            <w:delText>49</w:delText>
          </w:r>
        </w:del>
      </w:ins>
      <w:ins w:id="427" w:author="Author" w:date="2015-03-27T13:55:00Z">
        <w:del w:id="428" w:author="Author" w:date="2015-03-31T13:29:00Z">
          <w:r w:rsidDel="006F6783">
            <w:delText>48</w:delText>
          </w:r>
        </w:del>
      </w:ins>
    </w:p>
    <w:p w14:paraId="77360F11" w14:textId="77777777" w:rsidR="00D032F0" w:rsidDel="006F6783" w:rsidRDefault="00D032F0">
      <w:pPr>
        <w:pStyle w:val="TOC3"/>
        <w:rPr>
          <w:ins w:id="429" w:author="Author" w:date="2015-03-27T13:55:00Z"/>
          <w:del w:id="430" w:author="Author" w:date="2015-03-31T13:29:00Z"/>
          <w:rFonts w:asciiTheme="minorHAnsi" w:eastAsiaTheme="minorEastAsia" w:hAnsiTheme="minorHAnsi" w:cstheme="minorBidi"/>
          <w:bCs w:val="0"/>
          <w:sz w:val="22"/>
          <w:szCs w:val="22"/>
        </w:rPr>
      </w:pPr>
      <w:ins w:id="431" w:author="Author" w:date="2015-03-27T13:55:00Z">
        <w:del w:id="432" w:author="Author" w:date="2015-03-31T13:29:00Z">
          <w:r w:rsidDel="006F6783">
            <w:delText>2.7.1 Users and devices</w:delText>
          </w:r>
          <w:r w:rsidDel="006F6783">
            <w:tab/>
          </w:r>
        </w:del>
      </w:ins>
      <w:ins w:id="433" w:author="Author" w:date="2015-03-31T12:33:00Z">
        <w:del w:id="434" w:author="Author" w:date="2015-03-31T13:29:00Z">
          <w:r w:rsidR="00497D04" w:rsidDel="006F6783">
            <w:delText>49</w:delText>
          </w:r>
        </w:del>
      </w:ins>
      <w:ins w:id="435" w:author="Author" w:date="2015-03-27T13:55:00Z">
        <w:del w:id="436" w:author="Author" w:date="2015-03-31T13:29:00Z">
          <w:r w:rsidDel="006F6783">
            <w:delText>48</w:delText>
          </w:r>
        </w:del>
      </w:ins>
    </w:p>
    <w:p w14:paraId="6FECF52F" w14:textId="77777777" w:rsidR="00D032F0" w:rsidDel="006F6783" w:rsidRDefault="00D032F0">
      <w:pPr>
        <w:pStyle w:val="TOC3"/>
        <w:rPr>
          <w:ins w:id="437" w:author="Author" w:date="2015-03-27T13:55:00Z"/>
          <w:del w:id="438" w:author="Author" w:date="2015-03-31T13:29:00Z"/>
          <w:rFonts w:asciiTheme="minorHAnsi" w:eastAsiaTheme="minorEastAsia" w:hAnsiTheme="minorHAnsi" w:cstheme="minorBidi"/>
          <w:bCs w:val="0"/>
          <w:sz w:val="22"/>
          <w:szCs w:val="22"/>
        </w:rPr>
      </w:pPr>
      <w:ins w:id="439" w:author="Author" w:date="2015-03-27T13:55:00Z">
        <w:del w:id="440" w:author="Author" w:date="2015-03-31T13:29:00Z">
          <w:r w:rsidDel="006F6783">
            <w:delText>2.7.2 Users set up by Dad</w:delText>
          </w:r>
          <w:r w:rsidDel="006F6783">
            <w:tab/>
          </w:r>
        </w:del>
      </w:ins>
      <w:ins w:id="441" w:author="Author" w:date="2015-03-31T12:33:00Z">
        <w:del w:id="442" w:author="Author" w:date="2015-03-31T13:29:00Z">
          <w:r w:rsidR="00497D04" w:rsidDel="006F6783">
            <w:delText>50</w:delText>
          </w:r>
        </w:del>
      </w:ins>
      <w:ins w:id="443" w:author="Author" w:date="2015-03-27T13:55:00Z">
        <w:del w:id="444" w:author="Author" w:date="2015-03-31T13:29:00Z">
          <w:r w:rsidDel="006F6783">
            <w:delText>49</w:delText>
          </w:r>
        </w:del>
      </w:ins>
    </w:p>
    <w:p w14:paraId="70870F92" w14:textId="77777777" w:rsidR="00D032F0" w:rsidDel="006F6783" w:rsidRDefault="00D032F0">
      <w:pPr>
        <w:pStyle w:val="TOC3"/>
        <w:rPr>
          <w:ins w:id="445" w:author="Author" w:date="2015-03-27T13:55:00Z"/>
          <w:del w:id="446" w:author="Author" w:date="2015-03-31T13:29:00Z"/>
          <w:rFonts w:asciiTheme="minorHAnsi" w:eastAsiaTheme="minorEastAsia" w:hAnsiTheme="minorHAnsi" w:cstheme="minorBidi"/>
          <w:bCs w:val="0"/>
          <w:sz w:val="22"/>
          <w:szCs w:val="22"/>
        </w:rPr>
      </w:pPr>
      <w:ins w:id="447" w:author="Author" w:date="2015-03-27T13:55:00Z">
        <w:del w:id="448" w:author="Author" w:date="2015-03-31T13:29:00Z">
          <w:r w:rsidDel="006F6783">
            <w:delText>2.7.3 Living room set up by Dad</w:delText>
          </w:r>
          <w:r w:rsidDel="006F6783">
            <w:tab/>
          </w:r>
        </w:del>
      </w:ins>
      <w:ins w:id="449" w:author="Author" w:date="2015-03-31T12:33:00Z">
        <w:del w:id="450" w:author="Author" w:date="2015-03-31T13:29:00Z">
          <w:r w:rsidR="00497D04" w:rsidDel="006F6783">
            <w:delText>51</w:delText>
          </w:r>
        </w:del>
      </w:ins>
      <w:ins w:id="451" w:author="Author" w:date="2015-03-27T13:55:00Z">
        <w:del w:id="452" w:author="Author" w:date="2015-03-31T13:29:00Z">
          <w:r w:rsidDel="006F6783">
            <w:delText>50</w:delText>
          </w:r>
        </w:del>
      </w:ins>
    </w:p>
    <w:p w14:paraId="086D4BDA" w14:textId="77777777" w:rsidR="00D032F0" w:rsidDel="006F6783" w:rsidRDefault="00D032F0">
      <w:pPr>
        <w:pStyle w:val="TOC3"/>
        <w:rPr>
          <w:ins w:id="453" w:author="Author" w:date="2015-03-27T13:55:00Z"/>
          <w:del w:id="454" w:author="Author" w:date="2015-03-31T13:29:00Z"/>
          <w:rFonts w:asciiTheme="minorHAnsi" w:eastAsiaTheme="minorEastAsia" w:hAnsiTheme="minorHAnsi" w:cstheme="minorBidi"/>
          <w:bCs w:val="0"/>
          <w:sz w:val="22"/>
          <w:szCs w:val="22"/>
        </w:rPr>
      </w:pPr>
      <w:ins w:id="455" w:author="Author" w:date="2015-03-27T13:55:00Z">
        <w:del w:id="456" w:author="Author" w:date="2015-03-31T13:29:00Z">
          <w:r w:rsidDel="006F6783">
            <w:delText>2.7.4 Son's bedroom set up by son</w:delText>
          </w:r>
          <w:r w:rsidDel="006F6783">
            <w:tab/>
          </w:r>
        </w:del>
      </w:ins>
      <w:ins w:id="457" w:author="Author" w:date="2015-03-31T12:33:00Z">
        <w:del w:id="458" w:author="Author" w:date="2015-03-31T13:29:00Z">
          <w:r w:rsidR="00497D04" w:rsidDel="006F6783">
            <w:delText>52</w:delText>
          </w:r>
        </w:del>
      </w:ins>
      <w:ins w:id="459" w:author="Author" w:date="2015-03-27T13:55:00Z">
        <w:del w:id="460" w:author="Author" w:date="2015-03-31T13:29:00Z">
          <w:r w:rsidDel="006F6783">
            <w:delText>51</w:delText>
          </w:r>
        </w:del>
      </w:ins>
    </w:p>
    <w:p w14:paraId="6403AEC1" w14:textId="77777777" w:rsidR="00D032F0" w:rsidDel="006F6783" w:rsidRDefault="00D032F0">
      <w:pPr>
        <w:pStyle w:val="TOC3"/>
        <w:rPr>
          <w:ins w:id="461" w:author="Author" w:date="2015-03-27T13:55:00Z"/>
          <w:del w:id="462" w:author="Author" w:date="2015-03-31T13:29:00Z"/>
          <w:rFonts w:asciiTheme="minorHAnsi" w:eastAsiaTheme="minorEastAsia" w:hAnsiTheme="minorHAnsi" w:cstheme="minorBidi"/>
          <w:bCs w:val="0"/>
          <w:sz w:val="22"/>
          <w:szCs w:val="22"/>
        </w:rPr>
      </w:pPr>
      <w:ins w:id="463" w:author="Author" w:date="2015-03-27T13:55:00Z">
        <w:del w:id="464" w:author="Author" w:date="2015-03-31T13:29:00Z">
          <w:r w:rsidDel="006F6783">
            <w:delText>2.7.5 Master bedroom set up by Dad</w:delText>
          </w:r>
          <w:r w:rsidDel="006F6783">
            <w:tab/>
          </w:r>
        </w:del>
      </w:ins>
      <w:ins w:id="465" w:author="Author" w:date="2015-03-31T12:33:00Z">
        <w:del w:id="466" w:author="Author" w:date="2015-03-31T13:29:00Z">
          <w:r w:rsidR="00497D04" w:rsidDel="006F6783">
            <w:delText>53</w:delText>
          </w:r>
        </w:del>
      </w:ins>
      <w:ins w:id="467" w:author="Author" w:date="2015-03-27T13:55:00Z">
        <w:del w:id="468" w:author="Author" w:date="2015-03-31T13:29:00Z">
          <w:r w:rsidDel="006F6783">
            <w:delText>52</w:delText>
          </w:r>
        </w:del>
      </w:ins>
    </w:p>
    <w:p w14:paraId="7C5403AB" w14:textId="77777777" w:rsidR="00D032F0" w:rsidDel="006F6783" w:rsidRDefault="00D032F0">
      <w:pPr>
        <w:pStyle w:val="TOC3"/>
        <w:rPr>
          <w:ins w:id="469" w:author="Author" w:date="2015-03-27T13:55:00Z"/>
          <w:del w:id="470" w:author="Author" w:date="2015-03-31T13:29:00Z"/>
          <w:rFonts w:asciiTheme="minorHAnsi" w:eastAsiaTheme="minorEastAsia" w:hAnsiTheme="minorHAnsi" w:cstheme="minorBidi"/>
          <w:bCs w:val="0"/>
          <w:sz w:val="22"/>
          <w:szCs w:val="22"/>
        </w:rPr>
      </w:pPr>
      <w:ins w:id="471" w:author="Author" w:date="2015-03-27T13:55:00Z">
        <w:del w:id="472" w:author="Author" w:date="2015-03-31T13:29:00Z">
          <w:r w:rsidDel="006F6783">
            <w:delText>2.7.6 Son can control different TVs in the house</w:delText>
          </w:r>
          <w:r w:rsidDel="006F6783">
            <w:tab/>
          </w:r>
        </w:del>
      </w:ins>
      <w:ins w:id="473" w:author="Author" w:date="2015-03-31T12:33:00Z">
        <w:del w:id="474" w:author="Author" w:date="2015-03-31T13:29:00Z">
          <w:r w:rsidR="00497D04" w:rsidDel="006F6783">
            <w:delText>54</w:delText>
          </w:r>
        </w:del>
      </w:ins>
      <w:ins w:id="475" w:author="Author" w:date="2015-03-27T13:55:00Z">
        <w:del w:id="476" w:author="Author" w:date="2015-03-31T13:29:00Z">
          <w:r w:rsidDel="006F6783">
            <w:delText>53</w:delText>
          </w:r>
        </w:del>
      </w:ins>
    </w:p>
    <w:p w14:paraId="3E1DA3FE" w14:textId="77777777" w:rsidR="00D032F0" w:rsidDel="006F6783" w:rsidRDefault="00D032F0">
      <w:pPr>
        <w:pStyle w:val="TOC3"/>
        <w:rPr>
          <w:ins w:id="477" w:author="Author" w:date="2015-03-27T13:55:00Z"/>
          <w:del w:id="478" w:author="Author" w:date="2015-03-31T13:29:00Z"/>
          <w:rFonts w:asciiTheme="minorHAnsi" w:eastAsiaTheme="minorEastAsia" w:hAnsiTheme="minorHAnsi" w:cstheme="minorBidi"/>
          <w:bCs w:val="0"/>
          <w:sz w:val="22"/>
          <w:szCs w:val="22"/>
        </w:rPr>
      </w:pPr>
      <w:ins w:id="479" w:author="Author" w:date="2015-03-27T13:55:00Z">
        <w:del w:id="480" w:author="Author" w:date="2015-03-31T13:29:00Z">
          <w:r w:rsidDel="006F6783">
            <w:delText>2.7.7 Living room tablet controls TVs in the house</w:delText>
          </w:r>
          <w:r w:rsidDel="006F6783">
            <w:tab/>
          </w:r>
        </w:del>
      </w:ins>
      <w:ins w:id="481" w:author="Author" w:date="2015-03-31T12:33:00Z">
        <w:del w:id="482" w:author="Author" w:date="2015-03-31T13:29:00Z">
          <w:r w:rsidR="00497D04" w:rsidDel="006F6783">
            <w:delText>55</w:delText>
          </w:r>
        </w:del>
      </w:ins>
      <w:ins w:id="483" w:author="Author" w:date="2015-03-27T13:55:00Z">
        <w:del w:id="484" w:author="Author" w:date="2015-03-31T13:29:00Z">
          <w:r w:rsidDel="006F6783">
            <w:delText>54</w:delText>
          </w:r>
        </w:del>
      </w:ins>
    </w:p>
    <w:p w14:paraId="12291E45" w14:textId="77777777" w:rsidR="00D032F0" w:rsidDel="006F6783" w:rsidRDefault="00D032F0">
      <w:pPr>
        <w:pStyle w:val="TOC1"/>
        <w:rPr>
          <w:ins w:id="485" w:author="Author" w:date="2015-03-27T13:55:00Z"/>
          <w:del w:id="486" w:author="Author" w:date="2015-03-31T13:29:00Z"/>
          <w:rFonts w:asciiTheme="minorHAnsi" w:eastAsiaTheme="minorEastAsia" w:hAnsiTheme="minorHAnsi" w:cstheme="minorBidi"/>
          <w:b w:val="0"/>
          <w:bCs w:val="0"/>
          <w:sz w:val="22"/>
        </w:rPr>
      </w:pPr>
      <w:ins w:id="487" w:author="Author" w:date="2015-03-27T13:55:00Z">
        <w:del w:id="488" w:author="Author" w:date="2015-03-31T13:29:00Z">
          <w:r w:rsidDel="006F6783">
            <w:delText>3 Enhancements to Existing Framework</w:delText>
          </w:r>
          <w:r w:rsidDel="006F6783">
            <w:tab/>
          </w:r>
        </w:del>
      </w:ins>
      <w:ins w:id="489" w:author="Author" w:date="2015-03-31T12:33:00Z">
        <w:del w:id="490" w:author="Author" w:date="2015-03-31T13:29:00Z">
          <w:r w:rsidR="00497D04" w:rsidDel="006F6783">
            <w:delText>56</w:delText>
          </w:r>
        </w:del>
      </w:ins>
      <w:ins w:id="491" w:author="Author" w:date="2015-03-27T13:55:00Z">
        <w:del w:id="492" w:author="Author" w:date="2015-03-31T13:29:00Z">
          <w:r w:rsidDel="006F6783">
            <w:delText>55</w:delText>
          </w:r>
        </w:del>
      </w:ins>
    </w:p>
    <w:p w14:paraId="4E7AEC1F" w14:textId="77777777" w:rsidR="00D032F0" w:rsidDel="006F6783" w:rsidRDefault="00D032F0">
      <w:pPr>
        <w:pStyle w:val="TOC2"/>
        <w:rPr>
          <w:ins w:id="493" w:author="Author" w:date="2015-03-27T13:55:00Z"/>
          <w:del w:id="494" w:author="Author" w:date="2015-03-31T13:29:00Z"/>
          <w:rFonts w:asciiTheme="minorHAnsi" w:eastAsiaTheme="minorEastAsia" w:hAnsiTheme="minorHAnsi" w:cstheme="minorBidi"/>
          <w:sz w:val="22"/>
        </w:rPr>
      </w:pPr>
      <w:ins w:id="495" w:author="Author" w:date="2015-03-27T13:55:00Z">
        <w:del w:id="496" w:author="Author" w:date="2015-03-31T13:29:00Z">
          <w:r w:rsidDel="006F6783">
            <w:delText>3.1 Crypto Agility Exchange</w:delText>
          </w:r>
          <w:r w:rsidDel="006F6783">
            <w:tab/>
          </w:r>
        </w:del>
      </w:ins>
      <w:ins w:id="497" w:author="Author" w:date="2015-03-31T12:33:00Z">
        <w:del w:id="498" w:author="Author" w:date="2015-03-31T13:29:00Z">
          <w:r w:rsidR="00497D04" w:rsidDel="006F6783">
            <w:delText>56</w:delText>
          </w:r>
        </w:del>
      </w:ins>
      <w:ins w:id="499" w:author="Author" w:date="2015-03-27T13:55:00Z">
        <w:del w:id="500" w:author="Author" w:date="2015-03-31T13:29:00Z">
          <w:r w:rsidDel="006F6783">
            <w:delText>55</w:delText>
          </w:r>
        </w:del>
      </w:ins>
    </w:p>
    <w:p w14:paraId="5CC13DCC" w14:textId="77777777" w:rsidR="00D032F0" w:rsidDel="006F6783" w:rsidRDefault="00D032F0">
      <w:pPr>
        <w:pStyle w:val="TOC2"/>
        <w:rPr>
          <w:ins w:id="501" w:author="Author" w:date="2015-03-27T13:55:00Z"/>
          <w:del w:id="502" w:author="Author" w:date="2015-03-31T13:29:00Z"/>
          <w:rFonts w:asciiTheme="minorHAnsi" w:eastAsiaTheme="minorEastAsia" w:hAnsiTheme="minorHAnsi" w:cstheme="minorBidi"/>
          <w:sz w:val="22"/>
        </w:rPr>
      </w:pPr>
      <w:ins w:id="503" w:author="Author" w:date="2015-03-27T13:55:00Z">
        <w:del w:id="504" w:author="Author" w:date="2015-03-31T13:29:00Z">
          <w:r w:rsidDel="006F6783">
            <w:delText>3.2 Permission NotifyConfig Announcement</w:delText>
          </w:r>
          <w:r w:rsidDel="006F6783">
            <w:tab/>
          </w:r>
        </w:del>
      </w:ins>
      <w:ins w:id="505" w:author="Author" w:date="2015-03-31T12:33:00Z">
        <w:del w:id="506" w:author="Author" w:date="2015-03-31T13:29:00Z">
          <w:r w:rsidR="00497D04" w:rsidDel="006F6783">
            <w:delText>57</w:delText>
          </w:r>
        </w:del>
      </w:ins>
      <w:ins w:id="507" w:author="Author" w:date="2015-03-27T13:55:00Z">
        <w:del w:id="508" w:author="Author" w:date="2015-03-31T13:29:00Z">
          <w:r w:rsidDel="006F6783">
            <w:delText>56</w:delText>
          </w:r>
        </w:del>
      </w:ins>
    </w:p>
    <w:p w14:paraId="7C6CA175" w14:textId="77777777" w:rsidR="00D032F0" w:rsidDel="006F6783" w:rsidRDefault="00D032F0">
      <w:pPr>
        <w:pStyle w:val="TOC1"/>
        <w:rPr>
          <w:ins w:id="509" w:author="Author" w:date="2015-03-27T13:55:00Z"/>
          <w:del w:id="510" w:author="Author" w:date="2015-03-31T13:29:00Z"/>
          <w:rFonts w:asciiTheme="minorHAnsi" w:eastAsiaTheme="minorEastAsia" w:hAnsiTheme="minorHAnsi" w:cstheme="minorBidi"/>
          <w:b w:val="0"/>
          <w:bCs w:val="0"/>
          <w:sz w:val="22"/>
        </w:rPr>
      </w:pPr>
      <w:ins w:id="511" w:author="Author" w:date="2015-03-27T13:55:00Z">
        <w:del w:id="512" w:author="Author" w:date="2015-03-31T13:29:00Z">
          <w:r w:rsidDel="006F6783">
            <w:delText>4 Features In Future Releases</w:delText>
          </w:r>
          <w:r w:rsidDel="006F6783">
            <w:tab/>
          </w:r>
        </w:del>
      </w:ins>
      <w:ins w:id="513" w:author="Author" w:date="2015-03-31T12:33:00Z">
        <w:del w:id="514" w:author="Author" w:date="2015-03-31T13:29:00Z">
          <w:r w:rsidR="00497D04" w:rsidDel="006F6783">
            <w:delText>58</w:delText>
          </w:r>
        </w:del>
      </w:ins>
      <w:ins w:id="515" w:author="Author" w:date="2015-03-27T13:55:00Z">
        <w:del w:id="516" w:author="Author" w:date="2015-03-31T13:29:00Z">
          <w:r w:rsidDel="006F6783">
            <w:delText>57</w:delText>
          </w:r>
        </w:del>
      </w:ins>
    </w:p>
    <w:p w14:paraId="6E7B0A59" w14:textId="77777777" w:rsidR="00D032F0" w:rsidDel="006F6783" w:rsidRDefault="00D032F0">
      <w:pPr>
        <w:pStyle w:val="TOC3"/>
        <w:rPr>
          <w:ins w:id="517" w:author="Author" w:date="2015-03-27T13:55:00Z"/>
          <w:del w:id="518" w:author="Author" w:date="2015-03-31T13:29:00Z"/>
          <w:rFonts w:asciiTheme="minorHAnsi" w:eastAsiaTheme="minorEastAsia" w:hAnsiTheme="minorHAnsi" w:cstheme="minorBidi"/>
          <w:bCs w:val="0"/>
          <w:sz w:val="22"/>
          <w:szCs w:val="22"/>
        </w:rPr>
      </w:pPr>
      <w:ins w:id="519" w:author="Author" w:date="2015-03-27T13:55:00Z">
        <w:del w:id="520" w:author="Author" w:date="2015-03-31T13:29:00Z">
          <w:r w:rsidDel="006F6783">
            <w:delText>4.1.1 Certificate revocation (not fully designed)</w:delText>
          </w:r>
          <w:r w:rsidDel="006F6783">
            <w:tab/>
          </w:r>
        </w:del>
      </w:ins>
      <w:ins w:id="521" w:author="Author" w:date="2015-03-31T12:33:00Z">
        <w:del w:id="522" w:author="Author" w:date="2015-03-31T13:29:00Z">
          <w:r w:rsidR="00497D04" w:rsidDel="006F6783">
            <w:delText>58</w:delText>
          </w:r>
        </w:del>
      </w:ins>
      <w:ins w:id="523" w:author="Author" w:date="2015-03-27T13:55:00Z">
        <w:del w:id="524" w:author="Author" w:date="2015-03-31T13:29:00Z">
          <w:r w:rsidDel="006F6783">
            <w:delText>57</w:delText>
          </w:r>
        </w:del>
      </w:ins>
    </w:p>
    <w:p w14:paraId="0148FA7D" w14:textId="77777777" w:rsidR="00D032F0" w:rsidDel="006F6783" w:rsidRDefault="00D032F0">
      <w:pPr>
        <w:pStyle w:val="TOC3"/>
        <w:rPr>
          <w:ins w:id="525" w:author="Author" w:date="2015-03-27T13:55:00Z"/>
          <w:del w:id="526" w:author="Author" w:date="2015-03-31T13:29:00Z"/>
          <w:rFonts w:asciiTheme="minorHAnsi" w:eastAsiaTheme="minorEastAsia" w:hAnsiTheme="minorHAnsi" w:cstheme="minorBidi"/>
          <w:bCs w:val="0"/>
          <w:sz w:val="22"/>
          <w:szCs w:val="22"/>
        </w:rPr>
      </w:pPr>
      <w:ins w:id="527" w:author="Author" w:date="2015-03-27T13:55:00Z">
        <w:del w:id="528" w:author="Author" w:date="2015-03-31T13:29:00Z">
          <w:r w:rsidDel="006F6783">
            <w:delText>4.1.2 Distribution of policy updates and membership certificates (not fully designed)</w:delText>
          </w:r>
          <w:r w:rsidDel="006F6783">
            <w:tab/>
          </w:r>
        </w:del>
      </w:ins>
      <w:ins w:id="529" w:author="Author" w:date="2015-03-31T12:33:00Z">
        <w:del w:id="530" w:author="Author" w:date="2015-03-31T13:29:00Z">
          <w:r w:rsidR="00497D04" w:rsidDel="006F6783">
            <w:delText>58</w:delText>
          </w:r>
        </w:del>
      </w:ins>
      <w:ins w:id="531" w:author="Author" w:date="2015-03-27T13:55:00Z">
        <w:del w:id="532" w:author="Author" w:date="2015-03-31T13:29:00Z">
          <w:r w:rsidDel="006F6783">
            <w:delText>57</w:delText>
          </w:r>
        </w:del>
      </w:ins>
    </w:p>
    <w:p w14:paraId="67BE2E27" w14:textId="77777777" w:rsidR="00D032F0" w:rsidDel="006F6783" w:rsidRDefault="00D032F0">
      <w:pPr>
        <w:pStyle w:val="TOC3"/>
        <w:rPr>
          <w:ins w:id="533" w:author="Author" w:date="2015-03-27T13:55:00Z"/>
          <w:del w:id="534" w:author="Author" w:date="2015-03-31T13:29:00Z"/>
          <w:rFonts w:asciiTheme="minorHAnsi" w:eastAsiaTheme="minorEastAsia" w:hAnsiTheme="minorHAnsi" w:cstheme="minorBidi"/>
          <w:bCs w:val="0"/>
          <w:sz w:val="22"/>
          <w:szCs w:val="22"/>
        </w:rPr>
      </w:pPr>
      <w:ins w:id="535" w:author="Author" w:date="2015-03-27T13:55:00Z">
        <w:del w:id="536" w:author="Author" w:date="2015-03-31T13:29:00Z">
          <w:r w:rsidDel="006F6783">
            <w:delText>4.1.3 Policy Templates</w:delText>
          </w:r>
          <w:r w:rsidDel="006F6783">
            <w:tab/>
          </w:r>
        </w:del>
      </w:ins>
      <w:ins w:id="537" w:author="Author" w:date="2015-03-31T12:33:00Z">
        <w:del w:id="538" w:author="Author" w:date="2015-03-31T13:29:00Z">
          <w:r w:rsidR="00497D04" w:rsidDel="006F6783">
            <w:delText>59</w:delText>
          </w:r>
        </w:del>
      </w:ins>
      <w:ins w:id="539" w:author="Author" w:date="2015-03-27T13:55:00Z">
        <w:del w:id="540" w:author="Author" w:date="2015-03-31T13:29:00Z">
          <w:r w:rsidDel="006F6783">
            <w:delText>58</w:delText>
          </w:r>
        </w:del>
      </w:ins>
    </w:p>
    <w:p w14:paraId="05FD7679" w14:textId="77777777" w:rsidR="00D032F0" w:rsidDel="006F6783" w:rsidRDefault="00D032F0">
      <w:pPr>
        <w:pStyle w:val="TOC1"/>
        <w:rPr>
          <w:ins w:id="541" w:author="Author" w:date="2015-03-27T13:55:00Z"/>
          <w:del w:id="542" w:author="Author" w:date="2015-03-31T13:29:00Z"/>
          <w:rFonts w:asciiTheme="minorHAnsi" w:eastAsiaTheme="minorEastAsia" w:hAnsiTheme="minorHAnsi" w:cstheme="minorBidi"/>
          <w:b w:val="0"/>
          <w:bCs w:val="0"/>
          <w:sz w:val="22"/>
        </w:rPr>
      </w:pPr>
      <w:ins w:id="543" w:author="Author" w:date="2015-03-27T13:55:00Z">
        <w:del w:id="544" w:author="Author" w:date="2015-03-31T13:29:00Z">
          <w:r w:rsidDel="006F6783">
            <w:delText>5 Future Considerations</w:delText>
          </w:r>
          <w:r w:rsidDel="006F6783">
            <w:tab/>
          </w:r>
        </w:del>
      </w:ins>
      <w:ins w:id="545" w:author="Author" w:date="2015-03-31T12:33:00Z">
        <w:del w:id="546" w:author="Author" w:date="2015-03-31T13:29:00Z">
          <w:r w:rsidR="00497D04" w:rsidDel="006F6783">
            <w:delText>59</w:delText>
          </w:r>
        </w:del>
      </w:ins>
      <w:ins w:id="547" w:author="Author" w:date="2015-03-27T13:55:00Z">
        <w:del w:id="548" w:author="Author" w:date="2015-03-31T13:29:00Z">
          <w:r w:rsidDel="006F6783">
            <w:delText>58</w:delText>
          </w:r>
        </w:del>
      </w:ins>
    </w:p>
    <w:p w14:paraId="67B6B8E7" w14:textId="77777777" w:rsidR="00D032F0" w:rsidDel="006F6783" w:rsidRDefault="00D032F0">
      <w:pPr>
        <w:pStyle w:val="TOC2"/>
        <w:rPr>
          <w:ins w:id="549" w:author="Author" w:date="2015-03-27T13:55:00Z"/>
          <w:del w:id="550" w:author="Author" w:date="2015-03-31T13:29:00Z"/>
          <w:rFonts w:asciiTheme="minorHAnsi" w:eastAsiaTheme="minorEastAsia" w:hAnsiTheme="minorHAnsi" w:cstheme="minorBidi"/>
          <w:sz w:val="22"/>
        </w:rPr>
      </w:pPr>
      <w:ins w:id="551" w:author="Author" w:date="2015-03-27T13:55:00Z">
        <w:del w:id="552" w:author="Author" w:date="2015-03-31T13:29:00Z">
          <w:r w:rsidDel="006F6783">
            <w:delText>5.1 Broadcast signals and multipoint sessions</w:delText>
          </w:r>
          <w:r w:rsidDel="006F6783">
            <w:tab/>
          </w:r>
        </w:del>
      </w:ins>
      <w:ins w:id="553" w:author="Author" w:date="2015-03-31T12:33:00Z">
        <w:del w:id="554" w:author="Author" w:date="2015-03-31T13:29:00Z">
          <w:r w:rsidR="00497D04" w:rsidDel="006F6783">
            <w:delText>59</w:delText>
          </w:r>
        </w:del>
      </w:ins>
      <w:ins w:id="555" w:author="Author" w:date="2015-03-27T13:55:00Z">
        <w:del w:id="556" w:author="Author" w:date="2015-03-31T13:29:00Z">
          <w:r w:rsidDel="006F6783">
            <w:delText>58</w:delText>
          </w:r>
        </w:del>
      </w:ins>
    </w:p>
    <w:p w14:paraId="0BC3CEDE" w14:textId="77777777" w:rsidR="00013A2F" w:rsidDel="006F6783" w:rsidRDefault="00013A2F">
      <w:pPr>
        <w:pStyle w:val="TOC1"/>
        <w:rPr>
          <w:ins w:id="557" w:author="Author" w:date="2015-03-27T12:42:00Z"/>
          <w:del w:id="558" w:author="Author" w:date="2015-03-31T13:29:00Z"/>
          <w:rFonts w:asciiTheme="minorHAnsi" w:eastAsiaTheme="minorEastAsia" w:hAnsiTheme="minorHAnsi" w:cstheme="minorBidi"/>
          <w:b w:val="0"/>
          <w:bCs w:val="0"/>
          <w:sz w:val="22"/>
        </w:rPr>
      </w:pPr>
      <w:ins w:id="559" w:author="Author" w:date="2015-03-27T12:42:00Z">
        <w:del w:id="560" w:author="Author" w:date="2015-03-31T13:29:00Z">
          <w:r w:rsidDel="006F6783">
            <w:delText>1 Introduction</w:delText>
          </w:r>
          <w:r w:rsidDel="006F6783">
            <w:tab/>
          </w:r>
        </w:del>
      </w:ins>
      <w:ins w:id="561" w:author="Author" w:date="2015-03-27T12:45:00Z">
        <w:del w:id="562" w:author="Author" w:date="2015-03-31T13:29:00Z">
          <w:r w:rsidR="005B42D4" w:rsidDel="006F6783">
            <w:delText>5</w:delText>
          </w:r>
        </w:del>
      </w:ins>
    </w:p>
    <w:p w14:paraId="71E3D9A9" w14:textId="77777777" w:rsidR="00013A2F" w:rsidDel="006F6783" w:rsidRDefault="00013A2F">
      <w:pPr>
        <w:pStyle w:val="TOC2"/>
        <w:rPr>
          <w:ins w:id="563" w:author="Author" w:date="2015-03-27T12:42:00Z"/>
          <w:del w:id="564" w:author="Author" w:date="2015-03-31T13:29:00Z"/>
          <w:rFonts w:asciiTheme="minorHAnsi" w:eastAsiaTheme="minorEastAsia" w:hAnsiTheme="minorHAnsi" w:cstheme="minorBidi"/>
          <w:sz w:val="22"/>
        </w:rPr>
      </w:pPr>
      <w:ins w:id="565" w:author="Author" w:date="2015-03-27T12:42:00Z">
        <w:del w:id="566" w:author="Author" w:date="2015-03-31T13:29:00Z">
          <w:r w:rsidDel="006F6783">
            <w:delText>1.1 Purpose and scope</w:delText>
          </w:r>
          <w:r w:rsidDel="006F6783">
            <w:tab/>
          </w:r>
        </w:del>
      </w:ins>
      <w:ins w:id="567" w:author="Author" w:date="2015-03-27T12:45:00Z">
        <w:del w:id="568" w:author="Author" w:date="2015-03-31T13:29:00Z">
          <w:r w:rsidR="005B42D4" w:rsidDel="006F6783">
            <w:delText>5</w:delText>
          </w:r>
        </w:del>
      </w:ins>
    </w:p>
    <w:p w14:paraId="4D221F61" w14:textId="77777777" w:rsidR="00013A2F" w:rsidDel="006F6783" w:rsidRDefault="00013A2F">
      <w:pPr>
        <w:pStyle w:val="TOC2"/>
        <w:rPr>
          <w:ins w:id="569" w:author="Author" w:date="2015-03-27T12:42:00Z"/>
          <w:del w:id="570" w:author="Author" w:date="2015-03-31T13:29:00Z"/>
          <w:rFonts w:asciiTheme="minorHAnsi" w:eastAsiaTheme="minorEastAsia" w:hAnsiTheme="minorHAnsi" w:cstheme="minorBidi"/>
          <w:sz w:val="22"/>
        </w:rPr>
      </w:pPr>
      <w:ins w:id="571" w:author="Author" w:date="2015-03-27T12:42:00Z">
        <w:del w:id="572" w:author="Author" w:date="2015-03-31T13:29:00Z">
          <w:r w:rsidDel="006F6783">
            <w:delText>1.2 Revision history</w:delText>
          </w:r>
          <w:r w:rsidDel="006F6783">
            <w:tab/>
          </w:r>
        </w:del>
      </w:ins>
      <w:ins w:id="573" w:author="Author" w:date="2015-03-27T12:45:00Z">
        <w:del w:id="574" w:author="Author" w:date="2015-03-31T13:29:00Z">
          <w:r w:rsidR="005B42D4" w:rsidDel="006F6783">
            <w:delText>5</w:delText>
          </w:r>
        </w:del>
      </w:ins>
    </w:p>
    <w:p w14:paraId="311AB72A" w14:textId="77777777" w:rsidR="00013A2F" w:rsidDel="006F6783" w:rsidRDefault="00013A2F">
      <w:pPr>
        <w:pStyle w:val="TOC2"/>
        <w:rPr>
          <w:ins w:id="575" w:author="Author" w:date="2015-03-27T12:42:00Z"/>
          <w:del w:id="576" w:author="Author" w:date="2015-03-31T13:29:00Z"/>
          <w:rFonts w:asciiTheme="minorHAnsi" w:eastAsiaTheme="minorEastAsia" w:hAnsiTheme="minorHAnsi" w:cstheme="minorBidi"/>
          <w:sz w:val="22"/>
        </w:rPr>
      </w:pPr>
      <w:ins w:id="577" w:author="Author" w:date="2015-03-27T12:42:00Z">
        <w:del w:id="578" w:author="Author" w:date="2015-03-31T13:29:00Z">
          <w:r w:rsidDel="006F6783">
            <w:delText>1.3 Acronyms and terms</w:delText>
          </w:r>
          <w:r w:rsidDel="006F6783">
            <w:tab/>
          </w:r>
        </w:del>
      </w:ins>
      <w:ins w:id="579" w:author="Author" w:date="2015-03-27T12:45:00Z">
        <w:del w:id="580" w:author="Author" w:date="2015-03-31T13:29:00Z">
          <w:r w:rsidR="005B42D4" w:rsidDel="006F6783">
            <w:delText>5</w:delText>
          </w:r>
        </w:del>
      </w:ins>
    </w:p>
    <w:p w14:paraId="68F18173" w14:textId="77777777" w:rsidR="00013A2F" w:rsidDel="006F6783" w:rsidRDefault="00013A2F">
      <w:pPr>
        <w:pStyle w:val="TOC1"/>
        <w:rPr>
          <w:ins w:id="581" w:author="Author" w:date="2015-03-27T12:42:00Z"/>
          <w:del w:id="582" w:author="Author" w:date="2015-03-31T13:29:00Z"/>
          <w:rFonts w:asciiTheme="minorHAnsi" w:eastAsiaTheme="minorEastAsia" w:hAnsiTheme="minorHAnsi" w:cstheme="minorBidi"/>
          <w:b w:val="0"/>
          <w:bCs w:val="0"/>
          <w:sz w:val="22"/>
        </w:rPr>
      </w:pPr>
      <w:ins w:id="583" w:author="Author" w:date="2015-03-27T12:42:00Z">
        <w:del w:id="584" w:author="Author" w:date="2015-03-31T13:29:00Z">
          <w:r w:rsidDel="006F6783">
            <w:delText>2 System Design</w:delText>
          </w:r>
          <w:r w:rsidDel="006F6783">
            <w:tab/>
          </w:r>
        </w:del>
      </w:ins>
      <w:ins w:id="585" w:author="Author" w:date="2015-03-27T12:45:00Z">
        <w:del w:id="586" w:author="Author" w:date="2015-03-31T13:29:00Z">
          <w:r w:rsidR="005B42D4" w:rsidDel="006F6783">
            <w:delText>8</w:delText>
          </w:r>
        </w:del>
      </w:ins>
    </w:p>
    <w:p w14:paraId="140005A7" w14:textId="77777777" w:rsidR="00013A2F" w:rsidDel="006F6783" w:rsidRDefault="00013A2F">
      <w:pPr>
        <w:pStyle w:val="TOC2"/>
        <w:rPr>
          <w:ins w:id="587" w:author="Author" w:date="2015-03-27T12:42:00Z"/>
          <w:del w:id="588" w:author="Author" w:date="2015-03-31T13:29:00Z"/>
          <w:rFonts w:asciiTheme="minorHAnsi" w:eastAsiaTheme="minorEastAsia" w:hAnsiTheme="minorHAnsi" w:cstheme="minorBidi"/>
          <w:sz w:val="22"/>
        </w:rPr>
      </w:pPr>
      <w:ins w:id="589" w:author="Author" w:date="2015-03-27T12:42:00Z">
        <w:del w:id="590" w:author="Author" w:date="2015-03-31T13:29:00Z">
          <w:r w:rsidDel="006F6783">
            <w:delText>2.1 Overview</w:delText>
          </w:r>
          <w:r w:rsidDel="006F6783">
            <w:tab/>
          </w:r>
        </w:del>
      </w:ins>
      <w:ins w:id="591" w:author="Author" w:date="2015-03-27T12:45:00Z">
        <w:del w:id="592" w:author="Author" w:date="2015-03-31T13:29:00Z">
          <w:r w:rsidR="005B42D4" w:rsidDel="006F6783">
            <w:delText>8</w:delText>
          </w:r>
        </w:del>
      </w:ins>
    </w:p>
    <w:p w14:paraId="5FE58838" w14:textId="77777777" w:rsidR="00013A2F" w:rsidDel="006F6783" w:rsidRDefault="00013A2F">
      <w:pPr>
        <w:pStyle w:val="TOC2"/>
        <w:rPr>
          <w:ins w:id="593" w:author="Author" w:date="2015-03-27T12:42:00Z"/>
          <w:del w:id="594" w:author="Author" w:date="2015-03-31T13:29:00Z"/>
          <w:rFonts w:asciiTheme="minorHAnsi" w:eastAsiaTheme="minorEastAsia" w:hAnsiTheme="minorHAnsi" w:cstheme="minorBidi"/>
          <w:sz w:val="22"/>
        </w:rPr>
      </w:pPr>
      <w:ins w:id="595" w:author="Author" w:date="2015-03-27T12:42:00Z">
        <w:del w:id="596" w:author="Author" w:date="2015-03-31T13:29:00Z">
          <w:r w:rsidDel="006F6783">
            <w:delText>2.2 Premises</w:delText>
          </w:r>
          <w:r w:rsidDel="006F6783">
            <w:tab/>
          </w:r>
        </w:del>
      </w:ins>
      <w:ins w:id="597" w:author="Author" w:date="2015-03-27T12:45:00Z">
        <w:del w:id="598" w:author="Author" w:date="2015-03-31T13:29:00Z">
          <w:r w:rsidR="005B42D4" w:rsidDel="006F6783">
            <w:delText>9</w:delText>
          </w:r>
        </w:del>
      </w:ins>
    </w:p>
    <w:p w14:paraId="03A7C129" w14:textId="77777777" w:rsidR="00013A2F" w:rsidDel="006F6783" w:rsidRDefault="00013A2F">
      <w:pPr>
        <w:pStyle w:val="TOC2"/>
        <w:rPr>
          <w:ins w:id="599" w:author="Author" w:date="2015-03-27T12:42:00Z"/>
          <w:del w:id="600" w:author="Author" w:date="2015-03-31T13:29:00Z"/>
          <w:rFonts w:asciiTheme="minorHAnsi" w:eastAsiaTheme="minorEastAsia" w:hAnsiTheme="minorHAnsi" w:cstheme="minorBidi"/>
          <w:sz w:val="22"/>
        </w:rPr>
      </w:pPr>
      <w:ins w:id="601" w:author="Author" w:date="2015-03-27T12:42:00Z">
        <w:del w:id="602" w:author="Author" w:date="2015-03-31T13:29:00Z">
          <w:r w:rsidDel="006F6783">
            <w:delText>2.3 Typical operations</w:delText>
          </w:r>
          <w:r w:rsidDel="006F6783">
            <w:tab/>
          </w:r>
        </w:del>
      </w:ins>
      <w:ins w:id="603" w:author="Author" w:date="2015-03-27T12:45:00Z">
        <w:del w:id="604" w:author="Author" w:date="2015-03-31T13:29:00Z">
          <w:r w:rsidR="005B42D4" w:rsidDel="006F6783">
            <w:delText>11</w:delText>
          </w:r>
        </w:del>
      </w:ins>
    </w:p>
    <w:p w14:paraId="55A9FC30" w14:textId="77777777" w:rsidR="00013A2F" w:rsidDel="006F6783" w:rsidRDefault="00013A2F">
      <w:pPr>
        <w:pStyle w:val="TOC3"/>
        <w:rPr>
          <w:ins w:id="605" w:author="Author" w:date="2015-03-27T12:42:00Z"/>
          <w:del w:id="606" w:author="Author" w:date="2015-03-31T13:29:00Z"/>
          <w:rFonts w:asciiTheme="minorHAnsi" w:eastAsiaTheme="minorEastAsia" w:hAnsiTheme="minorHAnsi" w:cstheme="minorBidi"/>
          <w:bCs w:val="0"/>
          <w:sz w:val="22"/>
          <w:szCs w:val="22"/>
        </w:rPr>
      </w:pPr>
      <w:ins w:id="607" w:author="Author" w:date="2015-03-27T12:42:00Z">
        <w:del w:id="608" w:author="Author" w:date="2015-03-31T13:29:00Z">
          <w:r w:rsidDel="006F6783">
            <w:delText>2.3.1 Assumptions</w:delText>
          </w:r>
          <w:r w:rsidDel="006F6783">
            <w:tab/>
          </w:r>
        </w:del>
      </w:ins>
      <w:ins w:id="609" w:author="Author" w:date="2015-03-27T12:45:00Z">
        <w:del w:id="610" w:author="Author" w:date="2015-03-31T13:29:00Z">
          <w:r w:rsidR="005B42D4" w:rsidDel="006F6783">
            <w:delText>11</w:delText>
          </w:r>
        </w:del>
      </w:ins>
    </w:p>
    <w:p w14:paraId="753CA369" w14:textId="77777777" w:rsidR="00013A2F" w:rsidDel="006F6783" w:rsidRDefault="00013A2F">
      <w:pPr>
        <w:pStyle w:val="TOC3"/>
        <w:rPr>
          <w:ins w:id="611" w:author="Author" w:date="2015-03-27T12:42:00Z"/>
          <w:del w:id="612" w:author="Author" w:date="2015-03-31T13:29:00Z"/>
          <w:rFonts w:asciiTheme="minorHAnsi" w:eastAsiaTheme="minorEastAsia" w:hAnsiTheme="minorHAnsi" w:cstheme="minorBidi"/>
          <w:bCs w:val="0"/>
          <w:sz w:val="22"/>
          <w:szCs w:val="22"/>
        </w:rPr>
      </w:pPr>
      <w:ins w:id="613" w:author="Author" w:date="2015-03-27T12:42:00Z">
        <w:del w:id="614" w:author="Author" w:date="2015-03-31T13:29:00Z">
          <w:r w:rsidDel="006F6783">
            <w:delText>2.3.2 Sample Certificates and Policy Entries</w:delText>
          </w:r>
          <w:r w:rsidDel="006F6783">
            <w:tab/>
          </w:r>
        </w:del>
      </w:ins>
      <w:ins w:id="615" w:author="Author" w:date="2015-03-27T12:45:00Z">
        <w:del w:id="616" w:author="Author" w:date="2015-03-31T13:29:00Z">
          <w:r w:rsidR="005B42D4" w:rsidDel="006F6783">
            <w:delText>11</w:delText>
          </w:r>
        </w:del>
      </w:ins>
    </w:p>
    <w:p w14:paraId="3255FB84" w14:textId="77777777" w:rsidR="00013A2F" w:rsidDel="006F6783" w:rsidRDefault="00013A2F">
      <w:pPr>
        <w:pStyle w:val="TOC3"/>
        <w:rPr>
          <w:ins w:id="617" w:author="Author" w:date="2015-03-27T12:42:00Z"/>
          <w:del w:id="618" w:author="Author" w:date="2015-03-31T13:29:00Z"/>
          <w:rFonts w:asciiTheme="minorHAnsi" w:eastAsiaTheme="minorEastAsia" w:hAnsiTheme="minorHAnsi" w:cstheme="minorBidi"/>
          <w:bCs w:val="0"/>
          <w:sz w:val="22"/>
          <w:szCs w:val="22"/>
        </w:rPr>
      </w:pPr>
      <w:ins w:id="619" w:author="Author" w:date="2015-03-27T12:42:00Z">
        <w:del w:id="620" w:author="Author" w:date="2015-03-31T13:29:00Z">
          <w:r w:rsidDel="006F6783">
            <w:delText>2.3.3 Define a security group</w:delText>
          </w:r>
          <w:r w:rsidDel="006F6783">
            <w:tab/>
          </w:r>
        </w:del>
      </w:ins>
      <w:ins w:id="621" w:author="Author" w:date="2015-03-27T12:45:00Z">
        <w:del w:id="622" w:author="Author" w:date="2015-03-31T13:29:00Z">
          <w:r w:rsidR="005B42D4" w:rsidDel="006F6783">
            <w:delText>12</w:delText>
          </w:r>
        </w:del>
      </w:ins>
    </w:p>
    <w:p w14:paraId="279EC0E9" w14:textId="77777777" w:rsidR="00013A2F" w:rsidDel="006F6783" w:rsidRDefault="00013A2F">
      <w:pPr>
        <w:pStyle w:val="TOC3"/>
        <w:rPr>
          <w:ins w:id="623" w:author="Author" w:date="2015-03-27T12:42:00Z"/>
          <w:del w:id="624" w:author="Author" w:date="2015-03-31T13:29:00Z"/>
          <w:rFonts w:asciiTheme="minorHAnsi" w:eastAsiaTheme="minorEastAsia" w:hAnsiTheme="minorHAnsi" w:cstheme="minorBidi"/>
          <w:bCs w:val="0"/>
          <w:sz w:val="22"/>
          <w:szCs w:val="22"/>
        </w:rPr>
      </w:pPr>
      <w:ins w:id="625" w:author="Author" w:date="2015-03-27T12:42:00Z">
        <w:del w:id="626" w:author="Author" w:date="2015-03-31T13:29:00Z">
          <w:r w:rsidDel="006F6783">
            <w:delText>2.3.4 Required Key Exchanges</w:delText>
          </w:r>
          <w:r w:rsidDel="006F6783">
            <w:tab/>
          </w:r>
        </w:del>
      </w:ins>
      <w:ins w:id="627" w:author="Author" w:date="2015-03-27T12:45:00Z">
        <w:del w:id="628" w:author="Author" w:date="2015-03-31T13:29:00Z">
          <w:r w:rsidR="005B42D4" w:rsidDel="006F6783">
            <w:delText>13</w:delText>
          </w:r>
        </w:del>
      </w:ins>
    </w:p>
    <w:p w14:paraId="105B68D7" w14:textId="77777777" w:rsidR="00013A2F" w:rsidDel="006F6783" w:rsidRDefault="00013A2F">
      <w:pPr>
        <w:pStyle w:val="TOC3"/>
        <w:rPr>
          <w:ins w:id="629" w:author="Author" w:date="2015-03-27T12:42:00Z"/>
          <w:del w:id="630" w:author="Author" w:date="2015-03-31T13:29:00Z"/>
          <w:rFonts w:asciiTheme="minorHAnsi" w:eastAsiaTheme="minorEastAsia" w:hAnsiTheme="minorHAnsi" w:cstheme="minorBidi"/>
          <w:bCs w:val="0"/>
          <w:sz w:val="22"/>
          <w:szCs w:val="22"/>
        </w:rPr>
      </w:pPr>
      <w:ins w:id="631" w:author="Author" w:date="2015-03-27T12:42:00Z">
        <w:del w:id="632" w:author="Author" w:date="2015-03-31T13:29:00Z">
          <w:r w:rsidDel="006F6783">
            <w:delText>2.3.5 Certificate exchange during session establishment</w:delText>
          </w:r>
          <w:r w:rsidDel="006F6783">
            <w:tab/>
          </w:r>
        </w:del>
      </w:ins>
      <w:ins w:id="633" w:author="Author" w:date="2015-03-27T12:45:00Z">
        <w:del w:id="634" w:author="Author" w:date="2015-03-31T13:29:00Z">
          <w:r w:rsidR="005B42D4" w:rsidDel="006F6783">
            <w:delText>13</w:delText>
          </w:r>
        </w:del>
      </w:ins>
    </w:p>
    <w:p w14:paraId="1DD1AA71" w14:textId="77777777" w:rsidR="00013A2F" w:rsidDel="006F6783" w:rsidRDefault="00013A2F">
      <w:pPr>
        <w:pStyle w:val="TOC3"/>
        <w:rPr>
          <w:ins w:id="635" w:author="Author" w:date="2015-03-27T12:42:00Z"/>
          <w:del w:id="636" w:author="Author" w:date="2015-03-31T13:29:00Z"/>
          <w:rFonts w:asciiTheme="minorHAnsi" w:eastAsiaTheme="minorEastAsia" w:hAnsiTheme="minorHAnsi" w:cstheme="minorBidi"/>
          <w:bCs w:val="0"/>
          <w:sz w:val="22"/>
          <w:szCs w:val="22"/>
        </w:rPr>
      </w:pPr>
      <w:ins w:id="637" w:author="Author" w:date="2015-03-27T12:42:00Z">
        <w:del w:id="638" w:author="Author" w:date="2015-03-31T13:29:00Z">
          <w:r w:rsidDel="006F6783">
            <w:delText>2.3.6 Claim a factory-reset application</w:delText>
          </w:r>
          <w:r w:rsidDel="006F6783">
            <w:tab/>
          </w:r>
        </w:del>
      </w:ins>
      <w:ins w:id="639" w:author="Author" w:date="2015-03-27T12:45:00Z">
        <w:del w:id="640" w:author="Author" w:date="2015-03-31T13:29:00Z">
          <w:r w:rsidR="005B42D4" w:rsidDel="006F6783">
            <w:delText>15</w:delText>
          </w:r>
        </w:del>
      </w:ins>
    </w:p>
    <w:p w14:paraId="0F847C95" w14:textId="77777777" w:rsidR="00013A2F" w:rsidDel="006F6783" w:rsidRDefault="00013A2F">
      <w:pPr>
        <w:pStyle w:val="TOC3"/>
        <w:rPr>
          <w:ins w:id="641" w:author="Author" w:date="2015-03-27T12:42:00Z"/>
          <w:del w:id="642" w:author="Author" w:date="2015-03-31T13:29:00Z"/>
          <w:rFonts w:asciiTheme="minorHAnsi" w:eastAsiaTheme="minorEastAsia" w:hAnsiTheme="minorHAnsi" w:cstheme="minorBidi"/>
          <w:bCs w:val="0"/>
          <w:sz w:val="22"/>
          <w:szCs w:val="22"/>
        </w:rPr>
      </w:pPr>
      <w:ins w:id="643" w:author="Author" w:date="2015-03-27T12:42:00Z">
        <w:del w:id="644" w:author="Author" w:date="2015-03-31T13:29:00Z">
          <w:r w:rsidDel="006F6783">
            <w:delText>2.3.7 Example of building a policy</w:delText>
          </w:r>
          <w:r w:rsidDel="006F6783">
            <w:tab/>
          </w:r>
        </w:del>
      </w:ins>
      <w:ins w:id="645" w:author="Author" w:date="2015-03-27T12:45:00Z">
        <w:del w:id="646" w:author="Author" w:date="2015-03-31T13:29:00Z">
          <w:r w:rsidR="005B42D4" w:rsidDel="006F6783">
            <w:delText>18</w:delText>
          </w:r>
        </w:del>
      </w:ins>
    </w:p>
    <w:p w14:paraId="68AC1733" w14:textId="77777777" w:rsidR="00013A2F" w:rsidDel="006F6783" w:rsidRDefault="00013A2F">
      <w:pPr>
        <w:pStyle w:val="TOC3"/>
        <w:rPr>
          <w:ins w:id="647" w:author="Author" w:date="2015-03-27T12:42:00Z"/>
          <w:del w:id="648" w:author="Author" w:date="2015-03-31T13:29:00Z"/>
          <w:rFonts w:asciiTheme="minorHAnsi" w:eastAsiaTheme="minorEastAsia" w:hAnsiTheme="minorHAnsi" w:cstheme="minorBidi"/>
          <w:bCs w:val="0"/>
          <w:sz w:val="22"/>
          <w:szCs w:val="22"/>
        </w:rPr>
      </w:pPr>
      <w:ins w:id="649" w:author="Author" w:date="2015-03-27T12:42:00Z">
        <w:del w:id="650" w:author="Author" w:date="2015-03-31T13:29:00Z">
          <w:r w:rsidDel="006F6783">
            <w:delText>2.3.8 Install a policy</w:delText>
          </w:r>
          <w:r w:rsidDel="006F6783">
            <w:tab/>
          </w:r>
        </w:del>
      </w:ins>
      <w:ins w:id="651" w:author="Author" w:date="2015-03-27T12:45:00Z">
        <w:del w:id="652" w:author="Author" w:date="2015-03-31T13:29:00Z">
          <w:r w:rsidR="005B42D4" w:rsidDel="006F6783">
            <w:delText>19</w:delText>
          </w:r>
        </w:del>
      </w:ins>
    </w:p>
    <w:p w14:paraId="2D02ECC6" w14:textId="77777777" w:rsidR="00013A2F" w:rsidDel="006F6783" w:rsidRDefault="00013A2F">
      <w:pPr>
        <w:pStyle w:val="TOC3"/>
        <w:rPr>
          <w:ins w:id="653" w:author="Author" w:date="2015-03-27T12:42:00Z"/>
          <w:del w:id="654" w:author="Author" w:date="2015-03-31T13:29:00Z"/>
          <w:rFonts w:asciiTheme="minorHAnsi" w:eastAsiaTheme="minorEastAsia" w:hAnsiTheme="minorHAnsi" w:cstheme="minorBidi"/>
          <w:bCs w:val="0"/>
          <w:sz w:val="22"/>
          <w:szCs w:val="22"/>
        </w:rPr>
      </w:pPr>
      <w:ins w:id="655" w:author="Author" w:date="2015-03-27T12:42:00Z">
        <w:del w:id="656" w:author="Author" w:date="2015-03-31T13:29:00Z">
          <w:r w:rsidDel="006F6783">
            <w:delText>2.3.9 Install a manifest</w:delText>
          </w:r>
          <w:r w:rsidDel="006F6783">
            <w:tab/>
          </w:r>
        </w:del>
      </w:ins>
      <w:ins w:id="657" w:author="Author" w:date="2015-03-27T12:45:00Z">
        <w:del w:id="658" w:author="Author" w:date="2015-03-31T13:29:00Z">
          <w:r w:rsidR="005B42D4" w:rsidDel="006F6783">
            <w:delText>19</w:delText>
          </w:r>
        </w:del>
      </w:ins>
    </w:p>
    <w:p w14:paraId="64423B53" w14:textId="77777777" w:rsidR="00013A2F" w:rsidDel="006F6783" w:rsidRDefault="00013A2F">
      <w:pPr>
        <w:pStyle w:val="TOC3"/>
        <w:rPr>
          <w:ins w:id="659" w:author="Author" w:date="2015-03-27T12:42:00Z"/>
          <w:del w:id="660" w:author="Author" w:date="2015-03-31T13:29:00Z"/>
          <w:rFonts w:asciiTheme="minorHAnsi" w:eastAsiaTheme="minorEastAsia" w:hAnsiTheme="minorHAnsi" w:cstheme="minorBidi"/>
          <w:bCs w:val="0"/>
          <w:sz w:val="22"/>
          <w:szCs w:val="22"/>
        </w:rPr>
      </w:pPr>
      <w:ins w:id="661" w:author="Author" w:date="2015-03-27T12:42:00Z">
        <w:del w:id="662" w:author="Author" w:date="2015-03-31T13:29:00Z">
          <w:r w:rsidDel="006F6783">
            <w:delText>2.3.10 Add an application to a security group</w:delText>
          </w:r>
          <w:r w:rsidDel="006F6783">
            <w:tab/>
          </w:r>
        </w:del>
      </w:ins>
      <w:ins w:id="663" w:author="Author" w:date="2015-03-27T12:45:00Z">
        <w:del w:id="664" w:author="Author" w:date="2015-03-31T13:29:00Z">
          <w:r w:rsidR="005B42D4" w:rsidDel="006F6783">
            <w:delText>20</w:delText>
          </w:r>
        </w:del>
      </w:ins>
    </w:p>
    <w:p w14:paraId="5BEABF5C" w14:textId="77777777" w:rsidR="00013A2F" w:rsidDel="006F6783" w:rsidRDefault="00013A2F">
      <w:pPr>
        <w:pStyle w:val="TOC3"/>
        <w:rPr>
          <w:ins w:id="665" w:author="Author" w:date="2015-03-27T12:42:00Z"/>
          <w:del w:id="666" w:author="Author" w:date="2015-03-31T13:29:00Z"/>
          <w:rFonts w:asciiTheme="minorHAnsi" w:eastAsiaTheme="minorEastAsia" w:hAnsiTheme="minorHAnsi" w:cstheme="minorBidi"/>
          <w:bCs w:val="0"/>
          <w:sz w:val="22"/>
          <w:szCs w:val="22"/>
        </w:rPr>
      </w:pPr>
      <w:ins w:id="667" w:author="Author" w:date="2015-03-27T12:42:00Z">
        <w:del w:id="668" w:author="Author" w:date="2015-03-31T13:29:00Z">
          <w:r w:rsidDel="006F6783">
            <w:delText>2.3.11 Add a user to a security group</w:delText>
          </w:r>
          <w:r w:rsidDel="006F6783">
            <w:tab/>
          </w:r>
        </w:del>
      </w:ins>
      <w:ins w:id="669" w:author="Author" w:date="2015-03-27T12:45:00Z">
        <w:del w:id="670" w:author="Author" w:date="2015-03-31T13:29:00Z">
          <w:r w:rsidR="005B42D4" w:rsidDel="006F6783">
            <w:delText>21</w:delText>
          </w:r>
        </w:del>
      </w:ins>
    </w:p>
    <w:p w14:paraId="57BC0EF4" w14:textId="77777777" w:rsidR="00013A2F" w:rsidDel="006F6783" w:rsidRDefault="00013A2F">
      <w:pPr>
        <w:pStyle w:val="TOC3"/>
        <w:rPr>
          <w:ins w:id="671" w:author="Author" w:date="2015-03-27T12:42:00Z"/>
          <w:del w:id="672" w:author="Author" w:date="2015-03-31T13:29:00Z"/>
          <w:rFonts w:asciiTheme="minorHAnsi" w:eastAsiaTheme="minorEastAsia" w:hAnsiTheme="minorHAnsi" w:cstheme="minorBidi"/>
          <w:bCs w:val="0"/>
          <w:sz w:val="22"/>
          <w:szCs w:val="22"/>
        </w:rPr>
      </w:pPr>
      <w:ins w:id="673" w:author="Author" w:date="2015-03-27T12:42:00Z">
        <w:del w:id="674" w:author="Author" w:date="2015-03-31T13:29:00Z">
          <w:r w:rsidDel="006F6783">
            <w:delText>2.3.12 Security Manager</w:delText>
          </w:r>
          <w:r w:rsidDel="006F6783">
            <w:tab/>
          </w:r>
        </w:del>
      </w:ins>
      <w:ins w:id="675" w:author="Author" w:date="2015-03-27T12:45:00Z">
        <w:del w:id="676" w:author="Author" w:date="2015-03-31T13:29:00Z">
          <w:r w:rsidR="005B42D4" w:rsidDel="006F6783">
            <w:delText>22</w:delText>
          </w:r>
        </w:del>
      </w:ins>
    </w:p>
    <w:p w14:paraId="64967B02" w14:textId="77777777" w:rsidR="00013A2F" w:rsidDel="006F6783" w:rsidRDefault="00013A2F">
      <w:pPr>
        <w:pStyle w:val="TOC3"/>
        <w:rPr>
          <w:ins w:id="677" w:author="Author" w:date="2015-03-27T12:42:00Z"/>
          <w:del w:id="678" w:author="Author" w:date="2015-03-31T13:29:00Z"/>
          <w:rFonts w:asciiTheme="minorHAnsi" w:eastAsiaTheme="minorEastAsia" w:hAnsiTheme="minorHAnsi" w:cstheme="minorBidi"/>
          <w:bCs w:val="0"/>
          <w:sz w:val="22"/>
          <w:szCs w:val="22"/>
        </w:rPr>
      </w:pPr>
      <w:ins w:id="679" w:author="Author" w:date="2015-03-27T12:42:00Z">
        <w:del w:id="680" w:author="Author" w:date="2015-03-31T13:29:00Z">
          <w:r w:rsidDel="006F6783">
            <w:delText>2.3.13 Application Manifest</w:delText>
          </w:r>
          <w:r w:rsidDel="006F6783">
            <w:tab/>
          </w:r>
        </w:del>
      </w:ins>
      <w:ins w:id="681" w:author="Author" w:date="2015-03-27T12:45:00Z">
        <w:del w:id="682" w:author="Author" w:date="2015-03-31T13:29:00Z">
          <w:r w:rsidR="005B42D4" w:rsidDel="006F6783">
            <w:delText>31</w:delText>
          </w:r>
        </w:del>
      </w:ins>
    </w:p>
    <w:p w14:paraId="7BF9E9CB" w14:textId="77777777" w:rsidR="00013A2F" w:rsidDel="006F6783" w:rsidRDefault="00013A2F">
      <w:pPr>
        <w:pStyle w:val="TOC2"/>
        <w:rPr>
          <w:ins w:id="683" w:author="Author" w:date="2015-03-27T12:42:00Z"/>
          <w:del w:id="684" w:author="Author" w:date="2015-03-31T13:29:00Z"/>
          <w:rFonts w:asciiTheme="minorHAnsi" w:eastAsiaTheme="minorEastAsia" w:hAnsiTheme="minorHAnsi" w:cstheme="minorBidi"/>
          <w:sz w:val="22"/>
        </w:rPr>
      </w:pPr>
      <w:ins w:id="685" w:author="Author" w:date="2015-03-27T12:42:00Z">
        <w:del w:id="686" w:author="Author" w:date="2015-03-31T13:29:00Z">
          <w:r w:rsidDel="006F6783">
            <w:delText>2.4 Access validation</w:delText>
          </w:r>
          <w:r w:rsidDel="006F6783">
            <w:tab/>
          </w:r>
        </w:del>
      </w:ins>
      <w:ins w:id="687" w:author="Author" w:date="2015-03-27T12:45:00Z">
        <w:del w:id="688" w:author="Author" w:date="2015-03-31T13:29:00Z">
          <w:r w:rsidR="005B42D4" w:rsidDel="006F6783">
            <w:delText>34</w:delText>
          </w:r>
        </w:del>
      </w:ins>
    </w:p>
    <w:p w14:paraId="3D8B0A6E" w14:textId="77777777" w:rsidR="00013A2F" w:rsidDel="006F6783" w:rsidRDefault="00013A2F">
      <w:pPr>
        <w:pStyle w:val="TOC3"/>
        <w:rPr>
          <w:ins w:id="689" w:author="Author" w:date="2015-03-27T12:42:00Z"/>
          <w:del w:id="690" w:author="Author" w:date="2015-03-31T13:29:00Z"/>
          <w:rFonts w:asciiTheme="minorHAnsi" w:eastAsiaTheme="minorEastAsia" w:hAnsiTheme="minorHAnsi" w:cstheme="minorBidi"/>
          <w:bCs w:val="0"/>
          <w:sz w:val="22"/>
          <w:szCs w:val="22"/>
        </w:rPr>
      </w:pPr>
      <w:ins w:id="691" w:author="Author" w:date="2015-03-27T12:42:00Z">
        <w:del w:id="692" w:author="Author" w:date="2015-03-31T13:29:00Z">
          <w:r w:rsidDel="006F6783">
            <w:delText>2.4.1 Validating policy on a producer</w:delText>
          </w:r>
          <w:r w:rsidDel="006F6783">
            <w:tab/>
          </w:r>
        </w:del>
      </w:ins>
      <w:ins w:id="693" w:author="Author" w:date="2015-03-27T12:45:00Z">
        <w:del w:id="694" w:author="Author" w:date="2015-03-31T13:29:00Z">
          <w:r w:rsidR="005B42D4" w:rsidDel="006F6783">
            <w:delText>34</w:delText>
          </w:r>
        </w:del>
      </w:ins>
    </w:p>
    <w:p w14:paraId="1A1BF734" w14:textId="77777777" w:rsidR="00013A2F" w:rsidDel="006F6783" w:rsidRDefault="00013A2F">
      <w:pPr>
        <w:pStyle w:val="TOC3"/>
        <w:rPr>
          <w:ins w:id="695" w:author="Author" w:date="2015-03-27T12:42:00Z"/>
          <w:del w:id="696" w:author="Author" w:date="2015-03-31T13:29:00Z"/>
          <w:rFonts w:asciiTheme="minorHAnsi" w:eastAsiaTheme="minorEastAsia" w:hAnsiTheme="minorHAnsi" w:cstheme="minorBidi"/>
          <w:bCs w:val="0"/>
          <w:sz w:val="22"/>
          <w:szCs w:val="22"/>
        </w:rPr>
      </w:pPr>
      <w:ins w:id="697" w:author="Author" w:date="2015-03-27T12:42:00Z">
        <w:del w:id="698" w:author="Author" w:date="2015-03-31T13:29:00Z">
          <w:r w:rsidDel="006F6783">
            <w:delText>2.4.2 Validating policy on a consumer</w:delText>
          </w:r>
          <w:r w:rsidDel="006F6783">
            <w:tab/>
          </w:r>
        </w:del>
      </w:ins>
      <w:ins w:id="699" w:author="Author" w:date="2015-03-27T12:45:00Z">
        <w:del w:id="700" w:author="Author" w:date="2015-03-31T13:29:00Z">
          <w:r w:rsidR="005B42D4" w:rsidDel="006F6783">
            <w:delText>35</w:delText>
          </w:r>
        </w:del>
      </w:ins>
    </w:p>
    <w:p w14:paraId="3DE7462E" w14:textId="77777777" w:rsidR="00013A2F" w:rsidDel="006F6783" w:rsidRDefault="00013A2F">
      <w:pPr>
        <w:pStyle w:val="TOC3"/>
        <w:rPr>
          <w:ins w:id="701" w:author="Author" w:date="2015-03-27T12:42:00Z"/>
          <w:del w:id="702" w:author="Author" w:date="2015-03-31T13:29:00Z"/>
          <w:rFonts w:asciiTheme="minorHAnsi" w:eastAsiaTheme="minorEastAsia" w:hAnsiTheme="minorHAnsi" w:cstheme="minorBidi"/>
          <w:bCs w:val="0"/>
          <w:sz w:val="22"/>
          <w:szCs w:val="22"/>
        </w:rPr>
      </w:pPr>
      <w:ins w:id="703" w:author="Author" w:date="2015-03-27T12:42:00Z">
        <w:del w:id="704" w:author="Author" w:date="2015-03-31T13:29:00Z">
          <w:r w:rsidDel="006F6783">
            <w:delText>2.4.3 Validating policy on a consumer that requires producers membership in a security group</w:delText>
          </w:r>
          <w:r w:rsidDel="006F6783">
            <w:tab/>
          </w:r>
        </w:del>
      </w:ins>
      <w:ins w:id="705" w:author="Author" w:date="2015-03-27T12:45:00Z">
        <w:del w:id="706" w:author="Author" w:date="2015-03-31T13:29:00Z">
          <w:r w:rsidR="005B42D4" w:rsidDel="006F6783">
            <w:delText>36</w:delText>
          </w:r>
        </w:del>
      </w:ins>
    </w:p>
    <w:p w14:paraId="6C7C26B4" w14:textId="77777777" w:rsidR="00013A2F" w:rsidDel="006F6783" w:rsidRDefault="00013A2F">
      <w:pPr>
        <w:pStyle w:val="TOC3"/>
        <w:rPr>
          <w:ins w:id="707" w:author="Author" w:date="2015-03-27T12:42:00Z"/>
          <w:del w:id="708" w:author="Author" w:date="2015-03-31T13:29:00Z"/>
          <w:rFonts w:asciiTheme="minorHAnsi" w:eastAsiaTheme="minorEastAsia" w:hAnsiTheme="minorHAnsi" w:cstheme="minorBidi"/>
          <w:bCs w:val="0"/>
          <w:sz w:val="22"/>
          <w:szCs w:val="22"/>
        </w:rPr>
      </w:pPr>
      <w:ins w:id="709" w:author="Author" w:date="2015-03-27T12:42:00Z">
        <w:del w:id="710" w:author="Author" w:date="2015-03-31T13:29:00Z">
          <w:r w:rsidDel="006F6783">
            <w:delText>2.4.4 Anonymous session</w:delText>
          </w:r>
          <w:r w:rsidDel="006F6783">
            <w:tab/>
          </w:r>
        </w:del>
      </w:ins>
      <w:ins w:id="711" w:author="Author" w:date="2015-03-27T12:45:00Z">
        <w:del w:id="712" w:author="Author" w:date="2015-03-31T13:29:00Z">
          <w:r w:rsidR="005B42D4" w:rsidDel="006F6783">
            <w:delText>37</w:delText>
          </w:r>
        </w:del>
      </w:ins>
    </w:p>
    <w:p w14:paraId="71E5B8FB" w14:textId="77777777" w:rsidR="00013A2F" w:rsidDel="006F6783" w:rsidRDefault="00013A2F">
      <w:pPr>
        <w:pStyle w:val="TOC3"/>
        <w:rPr>
          <w:ins w:id="713" w:author="Author" w:date="2015-03-27T12:42:00Z"/>
          <w:del w:id="714" w:author="Author" w:date="2015-03-31T13:29:00Z"/>
          <w:rFonts w:asciiTheme="minorHAnsi" w:eastAsiaTheme="minorEastAsia" w:hAnsiTheme="minorHAnsi" w:cstheme="minorBidi"/>
          <w:bCs w:val="0"/>
          <w:sz w:val="22"/>
          <w:szCs w:val="22"/>
        </w:rPr>
      </w:pPr>
      <w:ins w:id="715" w:author="Author" w:date="2015-03-27T12:42:00Z">
        <w:del w:id="716" w:author="Author" w:date="2015-03-31T13:29:00Z">
          <w:r w:rsidDel="006F6783">
            <w:delText>2.4.5 Validating an admin</w:delText>
          </w:r>
          <w:r w:rsidDel="006F6783">
            <w:tab/>
          </w:r>
        </w:del>
      </w:ins>
      <w:ins w:id="717" w:author="Author" w:date="2015-03-27T12:45:00Z">
        <w:del w:id="718" w:author="Author" w:date="2015-03-31T13:29:00Z">
          <w:r w:rsidR="005B42D4" w:rsidDel="006F6783">
            <w:delText>39</w:delText>
          </w:r>
        </w:del>
      </w:ins>
    </w:p>
    <w:p w14:paraId="14F65D1D" w14:textId="77777777" w:rsidR="00013A2F" w:rsidDel="006F6783" w:rsidRDefault="00013A2F">
      <w:pPr>
        <w:pStyle w:val="TOC3"/>
        <w:rPr>
          <w:ins w:id="719" w:author="Author" w:date="2015-03-27T12:42:00Z"/>
          <w:del w:id="720" w:author="Author" w:date="2015-03-31T13:29:00Z"/>
          <w:rFonts w:asciiTheme="minorHAnsi" w:eastAsiaTheme="minorEastAsia" w:hAnsiTheme="minorHAnsi" w:cstheme="minorBidi"/>
          <w:bCs w:val="0"/>
          <w:sz w:val="22"/>
          <w:szCs w:val="22"/>
        </w:rPr>
      </w:pPr>
      <w:ins w:id="721" w:author="Author" w:date="2015-03-27T12:42:00Z">
        <w:del w:id="722" w:author="Author" w:date="2015-03-31T13:29:00Z">
          <w:r w:rsidDel="006F6783">
            <w:delText>2.4.6 Emitting a session-based signal</w:delText>
          </w:r>
          <w:r w:rsidDel="006F6783">
            <w:tab/>
          </w:r>
        </w:del>
      </w:ins>
      <w:ins w:id="723" w:author="Author" w:date="2015-03-27T12:45:00Z">
        <w:del w:id="724" w:author="Author" w:date="2015-03-31T13:29:00Z">
          <w:r w:rsidR="005B42D4" w:rsidDel="006F6783">
            <w:delText>39</w:delText>
          </w:r>
        </w:del>
      </w:ins>
    </w:p>
    <w:p w14:paraId="4A5ED29D" w14:textId="77777777" w:rsidR="00013A2F" w:rsidDel="006F6783" w:rsidRDefault="00013A2F">
      <w:pPr>
        <w:pStyle w:val="TOC2"/>
        <w:rPr>
          <w:ins w:id="725" w:author="Author" w:date="2015-03-27T12:42:00Z"/>
          <w:del w:id="726" w:author="Author" w:date="2015-03-31T13:29:00Z"/>
          <w:rFonts w:asciiTheme="minorHAnsi" w:eastAsiaTheme="minorEastAsia" w:hAnsiTheme="minorHAnsi" w:cstheme="minorBidi"/>
          <w:sz w:val="22"/>
        </w:rPr>
      </w:pPr>
      <w:ins w:id="727" w:author="Author" w:date="2015-03-27T12:42:00Z">
        <w:del w:id="728" w:author="Author" w:date="2015-03-31T13:29:00Z">
          <w:r w:rsidDel="006F6783">
            <w:delText>2.5 Authorization data format</w:delText>
          </w:r>
          <w:r w:rsidDel="006F6783">
            <w:tab/>
          </w:r>
        </w:del>
      </w:ins>
      <w:ins w:id="729" w:author="Author" w:date="2015-03-27T12:45:00Z">
        <w:del w:id="730" w:author="Author" w:date="2015-03-31T13:29:00Z">
          <w:r w:rsidR="005B42D4" w:rsidDel="006F6783">
            <w:delText>40</w:delText>
          </w:r>
        </w:del>
      </w:ins>
    </w:p>
    <w:p w14:paraId="32C2A9E7" w14:textId="77777777" w:rsidR="00013A2F" w:rsidDel="006F6783" w:rsidRDefault="00013A2F">
      <w:pPr>
        <w:pStyle w:val="TOC3"/>
        <w:rPr>
          <w:ins w:id="731" w:author="Author" w:date="2015-03-27T12:42:00Z"/>
          <w:del w:id="732" w:author="Author" w:date="2015-03-31T13:29:00Z"/>
          <w:rFonts w:asciiTheme="minorHAnsi" w:eastAsiaTheme="minorEastAsia" w:hAnsiTheme="minorHAnsi" w:cstheme="minorBidi"/>
          <w:bCs w:val="0"/>
          <w:sz w:val="22"/>
          <w:szCs w:val="22"/>
        </w:rPr>
      </w:pPr>
      <w:ins w:id="733" w:author="Author" w:date="2015-03-27T12:42:00Z">
        <w:del w:id="734" w:author="Author" w:date="2015-03-31T13:29:00Z">
          <w:r w:rsidDel="006F6783">
            <w:delText>2.5.1 The format is binary and exchanged between peers using AllJoyn marshalling</w:delText>
          </w:r>
          <w:r w:rsidDel="006F6783">
            <w:tab/>
          </w:r>
        </w:del>
      </w:ins>
      <w:ins w:id="735" w:author="Author" w:date="2015-03-27T12:45:00Z">
        <w:del w:id="736" w:author="Author" w:date="2015-03-31T13:29:00Z">
          <w:r w:rsidR="005B42D4" w:rsidDel="006F6783">
            <w:delText>40</w:delText>
          </w:r>
        </w:del>
      </w:ins>
    </w:p>
    <w:p w14:paraId="70FCC6BA" w14:textId="77777777" w:rsidR="00013A2F" w:rsidDel="006F6783" w:rsidRDefault="00013A2F">
      <w:pPr>
        <w:pStyle w:val="TOC3"/>
        <w:rPr>
          <w:ins w:id="737" w:author="Author" w:date="2015-03-27T12:42:00Z"/>
          <w:del w:id="738" w:author="Author" w:date="2015-03-31T13:29:00Z"/>
          <w:rFonts w:asciiTheme="minorHAnsi" w:eastAsiaTheme="minorEastAsia" w:hAnsiTheme="minorHAnsi" w:cstheme="minorBidi"/>
          <w:bCs w:val="0"/>
          <w:sz w:val="22"/>
          <w:szCs w:val="22"/>
        </w:rPr>
      </w:pPr>
      <w:ins w:id="739" w:author="Author" w:date="2015-03-27T12:42:00Z">
        <w:del w:id="740" w:author="Author" w:date="2015-03-31T13:29:00Z">
          <w:r w:rsidDel="006F6783">
            <w:delText>2.5.2 Format Structure</w:delText>
          </w:r>
          <w:r w:rsidDel="006F6783">
            <w:tab/>
          </w:r>
        </w:del>
      </w:ins>
      <w:ins w:id="741" w:author="Author" w:date="2015-03-27T12:45:00Z">
        <w:del w:id="742" w:author="Author" w:date="2015-03-31T13:29:00Z">
          <w:r w:rsidR="005B42D4" w:rsidDel="006F6783">
            <w:delText>41</w:delText>
          </w:r>
        </w:del>
      </w:ins>
    </w:p>
    <w:p w14:paraId="2C60B62C" w14:textId="77777777" w:rsidR="00013A2F" w:rsidDel="006F6783" w:rsidRDefault="00013A2F">
      <w:pPr>
        <w:pStyle w:val="TOC2"/>
        <w:rPr>
          <w:ins w:id="743" w:author="Author" w:date="2015-03-27T12:42:00Z"/>
          <w:del w:id="744" w:author="Author" w:date="2015-03-31T13:29:00Z"/>
          <w:rFonts w:asciiTheme="minorHAnsi" w:eastAsiaTheme="minorEastAsia" w:hAnsiTheme="minorHAnsi" w:cstheme="minorBidi"/>
          <w:sz w:val="22"/>
        </w:rPr>
      </w:pPr>
      <w:ins w:id="745" w:author="Author" w:date="2015-03-27T12:42:00Z">
        <w:del w:id="746" w:author="Author" w:date="2015-03-31T13:29:00Z">
          <w:r w:rsidDel="006F6783">
            <w:delText>2.6 Certificates</w:delText>
          </w:r>
          <w:r w:rsidDel="006F6783">
            <w:tab/>
          </w:r>
        </w:del>
      </w:ins>
      <w:ins w:id="747" w:author="Author" w:date="2015-03-27T12:45:00Z">
        <w:del w:id="748" w:author="Author" w:date="2015-03-31T13:29:00Z">
          <w:r w:rsidR="005B42D4" w:rsidDel="006F6783">
            <w:delText>45</w:delText>
          </w:r>
        </w:del>
      </w:ins>
    </w:p>
    <w:p w14:paraId="15397F58" w14:textId="77777777" w:rsidR="00013A2F" w:rsidDel="006F6783" w:rsidRDefault="00013A2F">
      <w:pPr>
        <w:pStyle w:val="TOC3"/>
        <w:rPr>
          <w:ins w:id="749" w:author="Author" w:date="2015-03-27T12:42:00Z"/>
          <w:del w:id="750" w:author="Author" w:date="2015-03-31T13:29:00Z"/>
          <w:rFonts w:asciiTheme="minorHAnsi" w:eastAsiaTheme="minorEastAsia" w:hAnsiTheme="minorHAnsi" w:cstheme="minorBidi"/>
          <w:bCs w:val="0"/>
          <w:sz w:val="22"/>
          <w:szCs w:val="22"/>
        </w:rPr>
      </w:pPr>
      <w:ins w:id="751" w:author="Author" w:date="2015-03-27T12:42:00Z">
        <w:del w:id="752" w:author="Author" w:date="2015-03-31T13:29:00Z">
          <w:r w:rsidDel="006F6783">
            <w:delText>2.6.1 Main Certificate Structure</w:delText>
          </w:r>
          <w:r w:rsidDel="006F6783">
            <w:tab/>
          </w:r>
        </w:del>
      </w:ins>
      <w:ins w:id="753" w:author="Author" w:date="2015-03-27T12:45:00Z">
        <w:del w:id="754" w:author="Author" w:date="2015-03-31T13:29:00Z">
          <w:r w:rsidR="005B42D4" w:rsidDel="006F6783">
            <w:delText>45</w:delText>
          </w:r>
        </w:del>
      </w:ins>
    </w:p>
    <w:p w14:paraId="59D6FFC6" w14:textId="77777777" w:rsidR="00013A2F" w:rsidDel="006F6783" w:rsidRDefault="00013A2F">
      <w:pPr>
        <w:pStyle w:val="TOC3"/>
        <w:rPr>
          <w:ins w:id="755" w:author="Author" w:date="2015-03-27T12:42:00Z"/>
          <w:del w:id="756" w:author="Author" w:date="2015-03-31T13:29:00Z"/>
          <w:rFonts w:asciiTheme="minorHAnsi" w:eastAsiaTheme="minorEastAsia" w:hAnsiTheme="minorHAnsi" w:cstheme="minorBidi"/>
          <w:bCs w:val="0"/>
          <w:sz w:val="22"/>
          <w:szCs w:val="22"/>
        </w:rPr>
      </w:pPr>
      <w:ins w:id="757" w:author="Author" w:date="2015-03-27T12:42:00Z">
        <w:del w:id="758" w:author="Author" w:date="2015-03-31T13:29:00Z">
          <w:r w:rsidDel="006F6783">
            <w:delText>2.6.2 Identity certificate</w:delText>
          </w:r>
          <w:r w:rsidDel="006F6783">
            <w:tab/>
          </w:r>
        </w:del>
      </w:ins>
      <w:ins w:id="759" w:author="Author" w:date="2015-03-27T12:45:00Z">
        <w:del w:id="760" w:author="Author" w:date="2015-03-31T13:29:00Z">
          <w:r w:rsidR="005B42D4" w:rsidDel="006F6783">
            <w:delText>46</w:delText>
          </w:r>
        </w:del>
      </w:ins>
    </w:p>
    <w:p w14:paraId="281F4099" w14:textId="77777777" w:rsidR="00013A2F" w:rsidDel="006F6783" w:rsidRDefault="00013A2F">
      <w:pPr>
        <w:pStyle w:val="TOC3"/>
        <w:rPr>
          <w:ins w:id="761" w:author="Author" w:date="2015-03-27T12:42:00Z"/>
          <w:del w:id="762" w:author="Author" w:date="2015-03-31T13:29:00Z"/>
          <w:rFonts w:asciiTheme="minorHAnsi" w:eastAsiaTheme="minorEastAsia" w:hAnsiTheme="minorHAnsi" w:cstheme="minorBidi"/>
          <w:bCs w:val="0"/>
          <w:sz w:val="22"/>
          <w:szCs w:val="22"/>
        </w:rPr>
      </w:pPr>
      <w:ins w:id="763" w:author="Author" w:date="2015-03-27T12:42:00Z">
        <w:del w:id="764" w:author="Author" w:date="2015-03-31T13:29:00Z">
          <w:r w:rsidDel="006F6783">
            <w:delText>2.6.3 Membership certificate</w:delText>
          </w:r>
          <w:r w:rsidDel="006F6783">
            <w:tab/>
          </w:r>
        </w:del>
      </w:ins>
      <w:ins w:id="765" w:author="Author" w:date="2015-03-27T12:45:00Z">
        <w:del w:id="766" w:author="Author" w:date="2015-03-31T13:29:00Z">
          <w:r w:rsidR="005B42D4" w:rsidDel="006F6783">
            <w:delText>47</w:delText>
          </w:r>
        </w:del>
      </w:ins>
    </w:p>
    <w:p w14:paraId="51FDF61D" w14:textId="77777777" w:rsidR="00013A2F" w:rsidDel="006F6783" w:rsidRDefault="00013A2F">
      <w:pPr>
        <w:pStyle w:val="TOC2"/>
        <w:rPr>
          <w:ins w:id="767" w:author="Author" w:date="2015-03-27T12:42:00Z"/>
          <w:del w:id="768" w:author="Author" w:date="2015-03-31T13:29:00Z"/>
          <w:rFonts w:asciiTheme="minorHAnsi" w:eastAsiaTheme="minorEastAsia" w:hAnsiTheme="minorHAnsi" w:cstheme="minorBidi"/>
          <w:sz w:val="22"/>
        </w:rPr>
      </w:pPr>
      <w:ins w:id="769" w:author="Author" w:date="2015-03-27T12:42:00Z">
        <w:del w:id="770" w:author="Author" w:date="2015-03-31T13:29:00Z">
          <w:r w:rsidDel="006F6783">
            <w:delText>2.7 Sample use cases</w:delText>
          </w:r>
          <w:r w:rsidDel="006F6783">
            <w:tab/>
          </w:r>
        </w:del>
      </w:ins>
      <w:ins w:id="771" w:author="Author" w:date="2015-03-27T12:45:00Z">
        <w:del w:id="772" w:author="Author" w:date="2015-03-31T13:29:00Z">
          <w:r w:rsidR="005B42D4" w:rsidDel="006F6783">
            <w:delText>47</w:delText>
          </w:r>
        </w:del>
      </w:ins>
    </w:p>
    <w:p w14:paraId="16D789C9" w14:textId="77777777" w:rsidR="00013A2F" w:rsidDel="006F6783" w:rsidRDefault="00013A2F">
      <w:pPr>
        <w:pStyle w:val="TOC3"/>
        <w:rPr>
          <w:ins w:id="773" w:author="Author" w:date="2015-03-27T12:42:00Z"/>
          <w:del w:id="774" w:author="Author" w:date="2015-03-31T13:29:00Z"/>
          <w:rFonts w:asciiTheme="minorHAnsi" w:eastAsiaTheme="minorEastAsia" w:hAnsiTheme="minorHAnsi" w:cstheme="minorBidi"/>
          <w:bCs w:val="0"/>
          <w:sz w:val="22"/>
          <w:szCs w:val="22"/>
        </w:rPr>
      </w:pPr>
      <w:ins w:id="775" w:author="Author" w:date="2015-03-27T12:42:00Z">
        <w:del w:id="776" w:author="Author" w:date="2015-03-31T13:29:00Z">
          <w:r w:rsidDel="006F6783">
            <w:delText>2.7.1 Users and devices</w:delText>
          </w:r>
          <w:r w:rsidDel="006F6783">
            <w:tab/>
          </w:r>
        </w:del>
      </w:ins>
      <w:ins w:id="777" w:author="Author" w:date="2015-03-27T12:45:00Z">
        <w:del w:id="778" w:author="Author" w:date="2015-03-31T13:29:00Z">
          <w:r w:rsidR="005B42D4" w:rsidDel="006F6783">
            <w:delText>47</w:delText>
          </w:r>
        </w:del>
      </w:ins>
    </w:p>
    <w:p w14:paraId="65CD8FED" w14:textId="77777777" w:rsidR="00013A2F" w:rsidDel="006F6783" w:rsidRDefault="00013A2F">
      <w:pPr>
        <w:pStyle w:val="TOC3"/>
        <w:rPr>
          <w:ins w:id="779" w:author="Author" w:date="2015-03-27T12:42:00Z"/>
          <w:del w:id="780" w:author="Author" w:date="2015-03-31T13:29:00Z"/>
          <w:rFonts w:asciiTheme="minorHAnsi" w:eastAsiaTheme="minorEastAsia" w:hAnsiTheme="minorHAnsi" w:cstheme="minorBidi"/>
          <w:bCs w:val="0"/>
          <w:sz w:val="22"/>
          <w:szCs w:val="22"/>
        </w:rPr>
      </w:pPr>
      <w:ins w:id="781" w:author="Author" w:date="2015-03-27T12:42:00Z">
        <w:del w:id="782" w:author="Author" w:date="2015-03-31T13:29:00Z">
          <w:r w:rsidDel="006F6783">
            <w:delText>2.7.2 Users set up by Dad</w:delText>
          </w:r>
          <w:r w:rsidDel="006F6783">
            <w:tab/>
          </w:r>
        </w:del>
      </w:ins>
      <w:ins w:id="783" w:author="Author" w:date="2015-03-27T12:45:00Z">
        <w:del w:id="784" w:author="Author" w:date="2015-03-31T13:29:00Z">
          <w:r w:rsidR="005B42D4" w:rsidDel="006F6783">
            <w:delText>49</w:delText>
          </w:r>
        </w:del>
      </w:ins>
    </w:p>
    <w:p w14:paraId="1A1761E0" w14:textId="77777777" w:rsidR="00013A2F" w:rsidDel="006F6783" w:rsidRDefault="00013A2F">
      <w:pPr>
        <w:pStyle w:val="TOC3"/>
        <w:rPr>
          <w:ins w:id="785" w:author="Author" w:date="2015-03-27T12:42:00Z"/>
          <w:del w:id="786" w:author="Author" w:date="2015-03-31T13:29:00Z"/>
          <w:rFonts w:asciiTheme="minorHAnsi" w:eastAsiaTheme="minorEastAsia" w:hAnsiTheme="minorHAnsi" w:cstheme="minorBidi"/>
          <w:bCs w:val="0"/>
          <w:sz w:val="22"/>
          <w:szCs w:val="22"/>
        </w:rPr>
      </w:pPr>
      <w:ins w:id="787" w:author="Author" w:date="2015-03-27T12:42:00Z">
        <w:del w:id="788" w:author="Author" w:date="2015-03-31T13:29:00Z">
          <w:r w:rsidDel="006F6783">
            <w:delText>2.7.3 Living room set up by Dad</w:delText>
          </w:r>
          <w:r w:rsidDel="006F6783">
            <w:tab/>
          </w:r>
        </w:del>
      </w:ins>
      <w:ins w:id="789" w:author="Author" w:date="2015-03-27T12:45:00Z">
        <w:del w:id="790" w:author="Author" w:date="2015-03-31T13:29:00Z">
          <w:r w:rsidR="005B42D4" w:rsidDel="006F6783">
            <w:delText>50</w:delText>
          </w:r>
        </w:del>
      </w:ins>
    </w:p>
    <w:p w14:paraId="0E127BA3" w14:textId="77777777" w:rsidR="00013A2F" w:rsidDel="006F6783" w:rsidRDefault="00013A2F">
      <w:pPr>
        <w:pStyle w:val="TOC3"/>
        <w:rPr>
          <w:ins w:id="791" w:author="Author" w:date="2015-03-27T12:42:00Z"/>
          <w:del w:id="792" w:author="Author" w:date="2015-03-31T13:29:00Z"/>
          <w:rFonts w:asciiTheme="minorHAnsi" w:eastAsiaTheme="minorEastAsia" w:hAnsiTheme="minorHAnsi" w:cstheme="minorBidi"/>
          <w:bCs w:val="0"/>
          <w:sz w:val="22"/>
          <w:szCs w:val="22"/>
        </w:rPr>
      </w:pPr>
      <w:ins w:id="793" w:author="Author" w:date="2015-03-27T12:42:00Z">
        <w:del w:id="794" w:author="Author" w:date="2015-03-31T13:29:00Z">
          <w:r w:rsidDel="006F6783">
            <w:delText>2.7.4 Son's bedroom set up by son</w:delText>
          </w:r>
          <w:r w:rsidDel="006F6783">
            <w:tab/>
          </w:r>
        </w:del>
      </w:ins>
      <w:ins w:id="795" w:author="Author" w:date="2015-03-27T12:45:00Z">
        <w:del w:id="796" w:author="Author" w:date="2015-03-31T13:29:00Z">
          <w:r w:rsidR="005B42D4" w:rsidDel="006F6783">
            <w:delText>52</w:delText>
          </w:r>
        </w:del>
      </w:ins>
    </w:p>
    <w:p w14:paraId="761DC499" w14:textId="77777777" w:rsidR="00013A2F" w:rsidDel="006F6783" w:rsidRDefault="00013A2F">
      <w:pPr>
        <w:pStyle w:val="TOC3"/>
        <w:rPr>
          <w:ins w:id="797" w:author="Author" w:date="2015-03-27T12:42:00Z"/>
          <w:del w:id="798" w:author="Author" w:date="2015-03-31T13:29:00Z"/>
          <w:rFonts w:asciiTheme="minorHAnsi" w:eastAsiaTheme="minorEastAsia" w:hAnsiTheme="minorHAnsi" w:cstheme="minorBidi"/>
          <w:bCs w:val="0"/>
          <w:sz w:val="22"/>
          <w:szCs w:val="22"/>
        </w:rPr>
      </w:pPr>
      <w:ins w:id="799" w:author="Author" w:date="2015-03-27T12:42:00Z">
        <w:del w:id="800" w:author="Author" w:date="2015-03-31T13:29:00Z">
          <w:r w:rsidDel="006F6783">
            <w:delText>2.7.5 Master bedroom set up by Dad</w:delText>
          </w:r>
          <w:r w:rsidDel="006F6783">
            <w:tab/>
          </w:r>
        </w:del>
      </w:ins>
      <w:ins w:id="801" w:author="Author" w:date="2015-03-27T12:45:00Z">
        <w:del w:id="802" w:author="Author" w:date="2015-03-31T13:29:00Z">
          <w:r w:rsidR="005B42D4" w:rsidDel="006F6783">
            <w:delText>53</w:delText>
          </w:r>
        </w:del>
      </w:ins>
    </w:p>
    <w:p w14:paraId="6F0C1E1C" w14:textId="77777777" w:rsidR="00013A2F" w:rsidDel="006F6783" w:rsidRDefault="00013A2F">
      <w:pPr>
        <w:pStyle w:val="TOC3"/>
        <w:rPr>
          <w:ins w:id="803" w:author="Author" w:date="2015-03-27T12:42:00Z"/>
          <w:del w:id="804" w:author="Author" w:date="2015-03-31T13:29:00Z"/>
          <w:rFonts w:asciiTheme="minorHAnsi" w:eastAsiaTheme="minorEastAsia" w:hAnsiTheme="minorHAnsi" w:cstheme="minorBidi"/>
          <w:bCs w:val="0"/>
          <w:sz w:val="22"/>
          <w:szCs w:val="22"/>
        </w:rPr>
      </w:pPr>
      <w:ins w:id="805" w:author="Author" w:date="2015-03-27T12:42:00Z">
        <w:del w:id="806" w:author="Author" w:date="2015-03-31T13:29:00Z">
          <w:r w:rsidDel="006F6783">
            <w:delText>2.7.6 Son can control different TVs in the house</w:delText>
          </w:r>
          <w:r w:rsidDel="006F6783">
            <w:tab/>
          </w:r>
        </w:del>
      </w:ins>
      <w:ins w:id="807" w:author="Author" w:date="2015-03-27T12:45:00Z">
        <w:del w:id="808" w:author="Author" w:date="2015-03-31T13:29:00Z">
          <w:r w:rsidR="005B42D4" w:rsidDel="006F6783">
            <w:delText>54</w:delText>
          </w:r>
        </w:del>
      </w:ins>
    </w:p>
    <w:p w14:paraId="3EEC142E" w14:textId="77777777" w:rsidR="00013A2F" w:rsidDel="006F6783" w:rsidRDefault="00013A2F">
      <w:pPr>
        <w:pStyle w:val="TOC3"/>
        <w:rPr>
          <w:ins w:id="809" w:author="Author" w:date="2015-03-27T12:42:00Z"/>
          <w:del w:id="810" w:author="Author" w:date="2015-03-31T13:29:00Z"/>
          <w:rFonts w:asciiTheme="minorHAnsi" w:eastAsiaTheme="minorEastAsia" w:hAnsiTheme="minorHAnsi" w:cstheme="minorBidi"/>
          <w:bCs w:val="0"/>
          <w:sz w:val="22"/>
          <w:szCs w:val="22"/>
        </w:rPr>
      </w:pPr>
      <w:ins w:id="811" w:author="Author" w:date="2015-03-27T12:42:00Z">
        <w:del w:id="812" w:author="Author" w:date="2015-03-31T13:29:00Z">
          <w:r w:rsidDel="006F6783">
            <w:delText>2.7.7 Living room tablet controls TVs in the house</w:delText>
          </w:r>
          <w:r w:rsidDel="006F6783">
            <w:tab/>
          </w:r>
        </w:del>
      </w:ins>
      <w:ins w:id="813" w:author="Author" w:date="2015-03-27T12:45:00Z">
        <w:del w:id="814" w:author="Author" w:date="2015-03-31T13:29:00Z">
          <w:r w:rsidR="005B42D4" w:rsidDel="006F6783">
            <w:delText>55</w:delText>
          </w:r>
        </w:del>
      </w:ins>
    </w:p>
    <w:p w14:paraId="01CEF3DE" w14:textId="77777777" w:rsidR="00013A2F" w:rsidDel="006F6783" w:rsidRDefault="00013A2F">
      <w:pPr>
        <w:pStyle w:val="TOC1"/>
        <w:rPr>
          <w:ins w:id="815" w:author="Author" w:date="2015-03-27T12:42:00Z"/>
          <w:del w:id="816" w:author="Author" w:date="2015-03-31T13:29:00Z"/>
          <w:rFonts w:asciiTheme="minorHAnsi" w:eastAsiaTheme="minorEastAsia" w:hAnsiTheme="minorHAnsi" w:cstheme="minorBidi"/>
          <w:b w:val="0"/>
          <w:bCs w:val="0"/>
          <w:sz w:val="22"/>
        </w:rPr>
      </w:pPr>
      <w:ins w:id="817" w:author="Author" w:date="2015-03-27T12:42:00Z">
        <w:del w:id="818" w:author="Author" w:date="2015-03-31T13:29:00Z">
          <w:r w:rsidDel="006F6783">
            <w:delText>3 Enhancements to Existing Framework</w:delText>
          </w:r>
          <w:r w:rsidDel="006F6783">
            <w:tab/>
          </w:r>
        </w:del>
      </w:ins>
      <w:ins w:id="819" w:author="Author" w:date="2015-03-27T12:45:00Z">
        <w:del w:id="820" w:author="Author" w:date="2015-03-31T13:29:00Z">
          <w:r w:rsidR="005B42D4" w:rsidDel="006F6783">
            <w:delText>56</w:delText>
          </w:r>
        </w:del>
      </w:ins>
    </w:p>
    <w:p w14:paraId="7B6E463D" w14:textId="77777777" w:rsidR="00013A2F" w:rsidDel="006F6783" w:rsidRDefault="00013A2F">
      <w:pPr>
        <w:pStyle w:val="TOC2"/>
        <w:rPr>
          <w:ins w:id="821" w:author="Author" w:date="2015-03-27T12:42:00Z"/>
          <w:del w:id="822" w:author="Author" w:date="2015-03-31T13:29:00Z"/>
          <w:rFonts w:asciiTheme="minorHAnsi" w:eastAsiaTheme="minorEastAsia" w:hAnsiTheme="minorHAnsi" w:cstheme="minorBidi"/>
          <w:sz w:val="22"/>
        </w:rPr>
      </w:pPr>
      <w:ins w:id="823" w:author="Author" w:date="2015-03-27T12:42:00Z">
        <w:del w:id="824" w:author="Author" w:date="2015-03-31T13:29:00Z">
          <w:r w:rsidDel="006F6783">
            <w:delText>3.1 Crypto Agility Exchange</w:delText>
          </w:r>
          <w:r w:rsidDel="006F6783">
            <w:tab/>
          </w:r>
        </w:del>
      </w:ins>
      <w:ins w:id="825" w:author="Author" w:date="2015-03-27T12:45:00Z">
        <w:del w:id="826" w:author="Author" w:date="2015-03-31T13:29:00Z">
          <w:r w:rsidR="005B42D4" w:rsidDel="006F6783">
            <w:delText>56</w:delText>
          </w:r>
        </w:del>
      </w:ins>
    </w:p>
    <w:p w14:paraId="50899403" w14:textId="77777777" w:rsidR="00013A2F" w:rsidDel="006F6783" w:rsidRDefault="00013A2F">
      <w:pPr>
        <w:pStyle w:val="TOC2"/>
        <w:rPr>
          <w:ins w:id="827" w:author="Author" w:date="2015-03-27T12:42:00Z"/>
          <w:del w:id="828" w:author="Author" w:date="2015-03-31T13:29:00Z"/>
          <w:rFonts w:asciiTheme="minorHAnsi" w:eastAsiaTheme="minorEastAsia" w:hAnsiTheme="minorHAnsi" w:cstheme="minorBidi"/>
          <w:sz w:val="22"/>
        </w:rPr>
      </w:pPr>
      <w:ins w:id="829" w:author="Author" w:date="2015-03-27T12:42:00Z">
        <w:del w:id="830" w:author="Author" w:date="2015-03-31T13:29:00Z">
          <w:r w:rsidDel="006F6783">
            <w:delText>3.2 Permission NotifyConfig Announcement</w:delText>
          </w:r>
          <w:r w:rsidDel="006F6783">
            <w:tab/>
          </w:r>
        </w:del>
      </w:ins>
      <w:ins w:id="831" w:author="Author" w:date="2015-03-27T12:45:00Z">
        <w:del w:id="832" w:author="Author" w:date="2015-03-31T13:29:00Z">
          <w:r w:rsidR="005B42D4" w:rsidDel="006F6783">
            <w:delText>57</w:delText>
          </w:r>
        </w:del>
      </w:ins>
    </w:p>
    <w:p w14:paraId="49001F9D" w14:textId="77777777" w:rsidR="00013A2F" w:rsidDel="006F6783" w:rsidRDefault="00013A2F">
      <w:pPr>
        <w:pStyle w:val="TOC1"/>
        <w:rPr>
          <w:ins w:id="833" w:author="Author" w:date="2015-03-27T12:42:00Z"/>
          <w:del w:id="834" w:author="Author" w:date="2015-03-31T13:29:00Z"/>
          <w:rFonts w:asciiTheme="minorHAnsi" w:eastAsiaTheme="minorEastAsia" w:hAnsiTheme="minorHAnsi" w:cstheme="minorBidi"/>
          <w:b w:val="0"/>
          <w:bCs w:val="0"/>
          <w:sz w:val="22"/>
        </w:rPr>
      </w:pPr>
      <w:ins w:id="835" w:author="Author" w:date="2015-03-27T12:42:00Z">
        <w:del w:id="836" w:author="Author" w:date="2015-03-31T13:29:00Z">
          <w:r w:rsidDel="006F6783">
            <w:delText>4 Features In Future Releases</w:delText>
          </w:r>
          <w:r w:rsidDel="006F6783">
            <w:tab/>
          </w:r>
        </w:del>
      </w:ins>
      <w:ins w:id="837" w:author="Author" w:date="2015-03-27T12:45:00Z">
        <w:del w:id="838" w:author="Author" w:date="2015-03-31T13:29:00Z">
          <w:r w:rsidR="005B42D4" w:rsidDel="006F6783">
            <w:delText>58</w:delText>
          </w:r>
        </w:del>
      </w:ins>
    </w:p>
    <w:p w14:paraId="24C9B2C9" w14:textId="77777777" w:rsidR="00013A2F" w:rsidDel="006F6783" w:rsidRDefault="00013A2F">
      <w:pPr>
        <w:pStyle w:val="TOC3"/>
        <w:rPr>
          <w:ins w:id="839" w:author="Author" w:date="2015-03-27T12:42:00Z"/>
          <w:del w:id="840" w:author="Author" w:date="2015-03-31T13:29:00Z"/>
          <w:rFonts w:asciiTheme="minorHAnsi" w:eastAsiaTheme="minorEastAsia" w:hAnsiTheme="minorHAnsi" w:cstheme="minorBidi"/>
          <w:bCs w:val="0"/>
          <w:sz w:val="22"/>
          <w:szCs w:val="22"/>
        </w:rPr>
      </w:pPr>
      <w:ins w:id="841" w:author="Author" w:date="2015-03-27T12:42:00Z">
        <w:del w:id="842" w:author="Author" w:date="2015-03-31T13:29:00Z">
          <w:r w:rsidDel="006F6783">
            <w:delText>4.1.1 Certificate revocation (not fully designed)</w:delText>
          </w:r>
          <w:r w:rsidDel="006F6783">
            <w:tab/>
          </w:r>
        </w:del>
      </w:ins>
      <w:ins w:id="843" w:author="Author" w:date="2015-03-27T12:45:00Z">
        <w:del w:id="844" w:author="Author" w:date="2015-03-31T13:29:00Z">
          <w:r w:rsidR="005B42D4" w:rsidDel="006F6783">
            <w:delText>58</w:delText>
          </w:r>
        </w:del>
      </w:ins>
    </w:p>
    <w:p w14:paraId="68DCA04F" w14:textId="77777777" w:rsidR="00013A2F" w:rsidDel="006F6783" w:rsidRDefault="00013A2F">
      <w:pPr>
        <w:pStyle w:val="TOC3"/>
        <w:rPr>
          <w:ins w:id="845" w:author="Author" w:date="2015-03-27T12:42:00Z"/>
          <w:del w:id="846" w:author="Author" w:date="2015-03-31T13:29:00Z"/>
          <w:rFonts w:asciiTheme="minorHAnsi" w:eastAsiaTheme="minorEastAsia" w:hAnsiTheme="minorHAnsi" w:cstheme="minorBidi"/>
          <w:bCs w:val="0"/>
          <w:sz w:val="22"/>
          <w:szCs w:val="22"/>
        </w:rPr>
      </w:pPr>
      <w:ins w:id="847" w:author="Author" w:date="2015-03-27T12:42:00Z">
        <w:del w:id="848" w:author="Author" w:date="2015-03-31T13:29:00Z">
          <w:r w:rsidDel="006F6783">
            <w:delText>4.1.2 Distribution of policy updates and membership certificates (not fully designed)</w:delText>
          </w:r>
          <w:r w:rsidDel="006F6783">
            <w:tab/>
          </w:r>
        </w:del>
      </w:ins>
      <w:ins w:id="849" w:author="Author" w:date="2015-03-27T12:45:00Z">
        <w:del w:id="850" w:author="Author" w:date="2015-03-31T13:29:00Z">
          <w:r w:rsidR="005B42D4" w:rsidDel="006F6783">
            <w:delText>58</w:delText>
          </w:r>
        </w:del>
      </w:ins>
    </w:p>
    <w:p w14:paraId="72FEE7FD" w14:textId="77777777" w:rsidR="00013A2F" w:rsidDel="006F6783" w:rsidRDefault="00013A2F">
      <w:pPr>
        <w:pStyle w:val="TOC3"/>
        <w:rPr>
          <w:ins w:id="851" w:author="Author" w:date="2015-03-27T12:42:00Z"/>
          <w:del w:id="852" w:author="Author" w:date="2015-03-31T13:29:00Z"/>
          <w:rFonts w:asciiTheme="minorHAnsi" w:eastAsiaTheme="minorEastAsia" w:hAnsiTheme="minorHAnsi" w:cstheme="minorBidi"/>
          <w:bCs w:val="0"/>
          <w:sz w:val="22"/>
          <w:szCs w:val="22"/>
        </w:rPr>
      </w:pPr>
      <w:ins w:id="853" w:author="Author" w:date="2015-03-27T12:42:00Z">
        <w:del w:id="854" w:author="Author" w:date="2015-03-31T13:29:00Z">
          <w:r w:rsidDel="006F6783">
            <w:delText>4.1.3 Policy Templates</w:delText>
          </w:r>
          <w:r w:rsidDel="006F6783">
            <w:tab/>
          </w:r>
        </w:del>
      </w:ins>
      <w:ins w:id="855" w:author="Author" w:date="2015-03-27T12:45:00Z">
        <w:del w:id="856" w:author="Author" w:date="2015-03-31T13:29:00Z">
          <w:r w:rsidR="005B42D4" w:rsidDel="006F6783">
            <w:delText>59</w:delText>
          </w:r>
        </w:del>
      </w:ins>
    </w:p>
    <w:p w14:paraId="3816C754" w14:textId="77777777" w:rsidR="00013A2F" w:rsidDel="006F6783" w:rsidRDefault="00013A2F">
      <w:pPr>
        <w:pStyle w:val="TOC1"/>
        <w:rPr>
          <w:ins w:id="857" w:author="Author" w:date="2015-03-27T12:42:00Z"/>
          <w:del w:id="858" w:author="Author" w:date="2015-03-31T13:29:00Z"/>
          <w:rFonts w:asciiTheme="minorHAnsi" w:eastAsiaTheme="minorEastAsia" w:hAnsiTheme="minorHAnsi" w:cstheme="minorBidi"/>
          <w:b w:val="0"/>
          <w:bCs w:val="0"/>
          <w:sz w:val="22"/>
        </w:rPr>
      </w:pPr>
      <w:ins w:id="859" w:author="Author" w:date="2015-03-27T12:42:00Z">
        <w:del w:id="860" w:author="Author" w:date="2015-03-31T13:29:00Z">
          <w:r w:rsidDel="006F6783">
            <w:delText>5 Future Considerations</w:delText>
          </w:r>
          <w:r w:rsidDel="006F6783">
            <w:tab/>
          </w:r>
        </w:del>
      </w:ins>
      <w:ins w:id="861" w:author="Author" w:date="2015-03-27T12:45:00Z">
        <w:del w:id="862" w:author="Author" w:date="2015-03-31T13:29:00Z">
          <w:r w:rsidR="005B42D4" w:rsidDel="006F6783">
            <w:delText>59</w:delText>
          </w:r>
        </w:del>
      </w:ins>
    </w:p>
    <w:p w14:paraId="5CE9A314" w14:textId="77777777" w:rsidR="00013A2F" w:rsidDel="006F6783" w:rsidRDefault="00013A2F">
      <w:pPr>
        <w:pStyle w:val="TOC2"/>
        <w:rPr>
          <w:ins w:id="863" w:author="Author" w:date="2015-03-27T12:42:00Z"/>
          <w:del w:id="864" w:author="Author" w:date="2015-03-31T13:29:00Z"/>
          <w:rFonts w:asciiTheme="minorHAnsi" w:eastAsiaTheme="minorEastAsia" w:hAnsiTheme="minorHAnsi" w:cstheme="minorBidi"/>
          <w:sz w:val="22"/>
        </w:rPr>
      </w:pPr>
      <w:ins w:id="865" w:author="Author" w:date="2015-03-27T12:42:00Z">
        <w:del w:id="866" w:author="Author" w:date="2015-03-31T13:29:00Z">
          <w:r w:rsidDel="006F6783">
            <w:delText>5.1 Broadcast signals and multipoint sessions</w:delText>
          </w:r>
          <w:r w:rsidDel="006F6783">
            <w:tab/>
          </w:r>
        </w:del>
      </w:ins>
      <w:ins w:id="867" w:author="Author" w:date="2015-03-27T12:45:00Z">
        <w:del w:id="868" w:author="Author" w:date="2015-03-31T13:29:00Z">
          <w:r w:rsidR="005B42D4" w:rsidDel="006F6783">
            <w:delText>59</w:delText>
          </w:r>
        </w:del>
      </w:ins>
    </w:p>
    <w:p w14:paraId="23A9D70C" w14:textId="77777777" w:rsidR="00D9288E" w:rsidDel="006F6783" w:rsidRDefault="00D9288E">
      <w:pPr>
        <w:pStyle w:val="TOC1"/>
        <w:rPr>
          <w:del w:id="869" w:author="Author" w:date="2015-03-31T13:29:00Z"/>
          <w:rFonts w:asciiTheme="minorHAnsi" w:eastAsiaTheme="minorEastAsia" w:hAnsiTheme="minorHAnsi" w:cstheme="minorBidi"/>
          <w:b w:val="0"/>
          <w:bCs w:val="0"/>
          <w:sz w:val="22"/>
        </w:rPr>
      </w:pPr>
      <w:del w:id="870" w:author="Author" w:date="2015-03-31T13:29:00Z">
        <w:r w:rsidDel="006F6783">
          <w:delText>1 Introduction</w:delText>
        </w:r>
        <w:r w:rsidDel="006F6783">
          <w:tab/>
          <w:delText>5</w:delText>
        </w:r>
      </w:del>
    </w:p>
    <w:p w14:paraId="45ABAF24" w14:textId="77777777" w:rsidR="00D9288E" w:rsidDel="006F6783" w:rsidRDefault="00D9288E">
      <w:pPr>
        <w:pStyle w:val="TOC2"/>
        <w:rPr>
          <w:del w:id="871" w:author="Author" w:date="2015-03-31T13:29:00Z"/>
          <w:rFonts w:asciiTheme="minorHAnsi" w:eastAsiaTheme="minorEastAsia" w:hAnsiTheme="minorHAnsi" w:cstheme="minorBidi"/>
          <w:sz w:val="22"/>
        </w:rPr>
      </w:pPr>
      <w:del w:id="872" w:author="Author" w:date="2015-03-31T13:29:00Z">
        <w:r w:rsidDel="006F6783">
          <w:delText>1.1 Purpose and scope</w:delText>
        </w:r>
        <w:r w:rsidDel="006F6783">
          <w:tab/>
          <w:delText>5</w:delText>
        </w:r>
      </w:del>
    </w:p>
    <w:p w14:paraId="666AD25D" w14:textId="77777777" w:rsidR="00D9288E" w:rsidDel="006F6783" w:rsidRDefault="00D9288E">
      <w:pPr>
        <w:pStyle w:val="TOC2"/>
        <w:rPr>
          <w:del w:id="873" w:author="Author" w:date="2015-03-31T13:29:00Z"/>
          <w:rFonts w:asciiTheme="minorHAnsi" w:eastAsiaTheme="minorEastAsia" w:hAnsiTheme="minorHAnsi" w:cstheme="minorBidi"/>
          <w:sz w:val="22"/>
        </w:rPr>
      </w:pPr>
      <w:del w:id="874" w:author="Author" w:date="2015-03-31T13:29:00Z">
        <w:r w:rsidDel="006F6783">
          <w:delText>1.2 Revision history</w:delText>
        </w:r>
        <w:r w:rsidDel="006F6783">
          <w:tab/>
          <w:delText>5</w:delText>
        </w:r>
      </w:del>
    </w:p>
    <w:p w14:paraId="2B153545" w14:textId="77777777" w:rsidR="00D9288E" w:rsidDel="006F6783" w:rsidRDefault="00D9288E">
      <w:pPr>
        <w:pStyle w:val="TOC2"/>
        <w:rPr>
          <w:del w:id="875" w:author="Author" w:date="2015-03-31T13:29:00Z"/>
          <w:rFonts w:asciiTheme="minorHAnsi" w:eastAsiaTheme="minorEastAsia" w:hAnsiTheme="minorHAnsi" w:cstheme="minorBidi"/>
          <w:sz w:val="22"/>
        </w:rPr>
      </w:pPr>
      <w:del w:id="876" w:author="Author" w:date="2015-03-31T13:29:00Z">
        <w:r w:rsidDel="006F6783">
          <w:delText>1.3 Acronyms and terms</w:delText>
        </w:r>
        <w:r w:rsidDel="006F6783">
          <w:tab/>
          <w:delText>5</w:delText>
        </w:r>
      </w:del>
    </w:p>
    <w:p w14:paraId="67A958BA" w14:textId="77777777" w:rsidR="00D9288E" w:rsidDel="006F6783" w:rsidRDefault="00D9288E">
      <w:pPr>
        <w:pStyle w:val="TOC1"/>
        <w:rPr>
          <w:del w:id="877" w:author="Author" w:date="2015-03-31T13:29:00Z"/>
          <w:rFonts w:asciiTheme="minorHAnsi" w:eastAsiaTheme="minorEastAsia" w:hAnsiTheme="minorHAnsi" w:cstheme="minorBidi"/>
          <w:b w:val="0"/>
          <w:bCs w:val="0"/>
          <w:sz w:val="22"/>
        </w:rPr>
      </w:pPr>
      <w:del w:id="878" w:author="Author" w:date="2015-03-31T13:29:00Z">
        <w:r w:rsidDel="006F6783">
          <w:delText>2 System Design</w:delText>
        </w:r>
        <w:r w:rsidDel="006F6783">
          <w:tab/>
          <w:delText>8</w:delText>
        </w:r>
      </w:del>
    </w:p>
    <w:p w14:paraId="66BDCE68" w14:textId="77777777" w:rsidR="00D9288E" w:rsidDel="006F6783" w:rsidRDefault="00D9288E">
      <w:pPr>
        <w:pStyle w:val="TOC2"/>
        <w:rPr>
          <w:del w:id="879" w:author="Author" w:date="2015-03-31T13:29:00Z"/>
          <w:rFonts w:asciiTheme="minorHAnsi" w:eastAsiaTheme="minorEastAsia" w:hAnsiTheme="minorHAnsi" w:cstheme="minorBidi"/>
          <w:sz w:val="22"/>
        </w:rPr>
      </w:pPr>
      <w:del w:id="880" w:author="Author" w:date="2015-03-31T13:29:00Z">
        <w:r w:rsidDel="006F6783">
          <w:delText>2.1 Overview</w:delText>
        </w:r>
        <w:r w:rsidDel="006F6783">
          <w:tab/>
          <w:delText>8</w:delText>
        </w:r>
      </w:del>
    </w:p>
    <w:p w14:paraId="1AA448C5" w14:textId="77777777" w:rsidR="00D9288E" w:rsidDel="006F6783" w:rsidRDefault="00D9288E">
      <w:pPr>
        <w:pStyle w:val="TOC2"/>
        <w:rPr>
          <w:del w:id="881" w:author="Author" w:date="2015-03-31T13:29:00Z"/>
          <w:rFonts w:asciiTheme="minorHAnsi" w:eastAsiaTheme="minorEastAsia" w:hAnsiTheme="minorHAnsi" w:cstheme="minorBidi"/>
          <w:sz w:val="22"/>
        </w:rPr>
      </w:pPr>
      <w:del w:id="882" w:author="Author" w:date="2015-03-31T13:29:00Z">
        <w:r w:rsidDel="006F6783">
          <w:delText>2.2 Premises</w:delText>
        </w:r>
        <w:r w:rsidDel="006F6783">
          <w:tab/>
          <w:delText>9</w:delText>
        </w:r>
      </w:del>
    </w:p>
    <w:p w14:paraId="2B887101" w14:textId="77777777" w:rsidR="00D9288E" w:rsidDel="006F6783" w:rsidRDefault="00D9288E">
      <w:pPr>
        <w:pStyle w:val="TOC2"/>
        <w:rPr>
          <w:del w:id="883" w:author="Author" w:date="2015-03-31T13:29:00Z"/>
          <w:rFonts w:asciiTheme="minorHAnsi" w:eastAsiaTheme="minorEastAsia" w:hAnsiTheme="minorHAnsi" w:cstheme="minorBidi"/>
          <w:sz w:val="22"/>
        </w:rPr>
      </w:pPr>
      <w:del w:id="884" w:author="Author" w:date="2015-03-31T13:29:00Z">
        <w:r w:rsidDel="006F6783">
          <w:delText>2.3 Typical operations</w:delText>
        </w:r>
        <w:r w:rsidDel="006F6783">
          <w:tab/>
          <w:delText>11</w:delText>
        </w:r>
      </w:del>
    </w:p>
    <w:p w14:paraId="2C63F91F" w14:textId="77777777" w:rsidR="00D9288E" w:rsidDel="006F6783" w:rsidRDefault="00D9288E">
      <w:pPr>
        <w:pStyle w:val="TOC3"/>
        <w:rPr>
          <w:del w:id="885" w:author="Author" w:date="2015-03-31T13:29:00Z"/>
          <w:rFonts w:asciiTheme="minorHAnsi" w:eastAsiaTheme="minorEastAsia" w:hAnsiTheme="minorHAnsi" w:cstheme="minorBidi"/>
          <w:bCs w:val="0"/>
          <w:sz w:val="22"/>
          <w:szCs w:val="22"/>
        </w:rPr>
      </w:pPr>
      <w:del w:id="886" w:author="Author" w:date="2015-03-31T13:29:00Z">
        <w:r w:rsidDel="006F6783">
          <w:delText>2.3.1 Assumptions</w:delText>
        </w:r>
        <w:r w:rsidDel="006F6783">
          <w:tab/>
          <w:delText>11</w:delText>
        </w:r>
      </w:del>
    </w:p>
    <w:p w14:paraId="1258F83A" w14:textId="77777777" w:rsidR="00D9288E" w:rsidDel="006F6783" w:rsidRDefault="00D9288E">
      <w:pPr>
        <w:pStyle w:val="TOC3"/>
        <w:rPr>
          <w:del w:id="887" w:author="Author" w:date="2015-03-31T13:29:00Z"/>
          <w:rFonts w:asciiTheme="minorHAnsi" w:eastAsiaTheme="minorEastAsia" w:hAnsiTheme="minorHAnsi" w:cstheme="minorBidi"/>
          <w:bCs w:val="0"/>
          <w:sz w:val="22"/>
          <w:szCs w:val="22"/>
        </w:rPr>
      </w:pPr>
      <w:del w:id="888" w:author="Author" w:date="2015-03-31T13:29:00Z">
        <w:r w:rsidDel="006F6783">
          <w:delText>2.3.2 Sample Certificates and Policy Entries</w:delText>
        </w:r>
        <w:r w:rsidDel="006F6783">
          <w:tab/>
          <w:delText>12</w:delText>
        </w:r>
      </w:del>
    </w:p>
    <w:p w14:paraId="7A377400" w14:textId="77777777" w:rsidR="00D9288E" w:rsidDel="006F6783" w:rsidRDefault="00D9288E">
      <w:pPr>
        <w:pStyle w:val="TOC3"/>
        <w:rPr>
          <w:del w:id="889" w:author="Author" w:date="2015-03-31T13:29:00Z"/>
          <w:rFonts w:asciiTheme="minorHAnsi" w:eastAsiaTheme="minorEastAsia" w:hAnsiTheme="minorHAnsi" w:cstheme="minorBidi"/>
          <w:bCs w:val="0"/>
          <w:sz w:val="22"/>
          <w:szCs w:val="22"/>
        </w:rPr>
      </w:pPr>
      <w:del w:id="890" w:author="Author" w:date="2015-03-31T13:29:00Z">
        <w:r w:rsidDel="006F6783">
          <w:delText>2.3.3 Define a security group</w:delText>
        </w:r>
        <w:r w:rsidDel="006F6783">
          <w:tab/>
          <w:delText>12</w:delText>
        </w:r>
      </w:del>
    </w:p>
    <w:p w14:paraId="3C6A2746" w14:textId="77777777" w:rsidR="00D9288E" w:rsidDel="006F6783" w:rsidRDefault="00D9288E">
      <w:pPr>
        <w:pStyle w:val="TOC3"/>
        <w:rPr>
          <w:del w:id="891" w:author="Author" w:date="2015-03-31T13:29:00Z"/>
          <w:rFonts w:asciiTheme="minorHAnsi" w:eastAsiaTheme="minorEastAsia" w:hAnsiTheme="minorHAnsi" w:cstheme="minorBidi"/>
          <w:bCs w:val="0"/>
          <w:sz w:val="22"/>
          <w:szCs w:val="22"/>
        </w:rPr>
      </w:pPr>
      <w:del w:id="892" w:author="Author" w:date="2015-03-31T13:29:00Z">
        <w:r w:rsidDel="006F6783">
          <w:delText>2.3.4 Required Key Exchanges</w:delText>
        </w:r>
        <w:r w:rsidDel="006F6783">
          <w:tab/>
          <w:delText>12</w:delText>
        </w:r>
      </w:del>
    </w:p>
    <w:p w14:paraId="4F718B42" w14:textId="77777777" w:rsidR="00D9288E" w:rsidDel="006F6783" w:rsidRDefault="00D9288E">
      <w:pPr>
        <w:pStyle w:val="TOC3"/>
        <w:rPr>
          <w:del w:id="893" w:author="Author" w:date="2015-03-31T13:29:00Z"/>
          <w:rFonts w:asciiTheme="minorHAnsi" w:eastAsiaTheme="minorEastAsia" w:hAnsiTheme="minorHAnsi" w:cstheme="minorBidi"/>
          <w:bCs w:val="0"/>
          <w:sz w:val="22"/>
          <w:szCs w:val="22"/>
        </w:rPr>
      </w:pPr>
      <w:del w:id="894" w:author="Author" w:date="2015-03-31T13:29:00Z">
        <w:r w:rsidDel="006F6783">
          <w:delText>2.3.5 Certificate exchange during session establishment</w:delText>
        </w:r>
        <w:r w:rsidDel="006F6783">
          <w:tab/>
          <w:delText>13</w:delText>
        </w:r>
      </w:del>
    </w:p>
    <w:p w14:paraId="51F85338" w14:textId="77777777" w:rsidR="00D9288E" w:rsidDel="006F6783" w:rsidRDefault="00D9288E">
      <w:pPr>
        <w:pStyle w:val="TOC3"/>
        <w:rPr>
          <w:del w:id="895" w:author="Author" w:date="2015-03-31T13:29:00Z"/>
          <w:rFonts w:asciiTheme="minorHAnsi" w:eastAsiaTheme="minorEastAsia" w:hAnsiTheme="minorHAnsi" w:cstheme="minorBidi"/>
          <w:bCs w:val="0"/>
          <w:sz w:val="22"/>
          <w:szCs w:val="22"/>
        </w:rPr>
      </w:pPr>
      <w:del w:id="896" w:author="Author" w:date="2015-03-31T13:29:00Z">
        <w:r w:rsidDel="006F6783">
          <w:delText>2.3.6 Claim a factory-reset application</w:delText>
        </w:r>
        <w:r w:rsidDel="006F6783">
          <w:tab/>
          <w:delText>15</w:delText>
        </w:r>
      </w:del>
    </w:p>
    <w:p w14:paraId="3E9D68EE" w14:textId="77777777" w:rsidR="00D9288E" w:rsidDel="006F6783" w:rsidRDefault="00D9288E">
      <w:pPr>
        <w:pStyle w:val="TOC3"/>
        <w:rPr>
          <w:del w:id="897" w:author="Author" w:date="2015-03-31T13:29:00Z"/>
          <w:rFonts w:asciiTheme="minorHAnsi" w:eastAsiaTheme="minorEastAsia" w:hAnsiTheme="minorHAnsi" w:cstheme="minorBidi"/>
          <w:bCs w:val="0"/>
          <w:sz w:val="22"/>
          <w:szCs w:val="22"/>
        </w:rPr>
      </w:pPr>
      <w:del w:id="898" w:author="Author" w:date="2015-03-31T13:29:00Z">
        <w:r w:rsidDel="006F6783">
          <w:delText>2.3.7 Example of building a policy</w:delText>
        </w:r>
        <w:r w:rsidDel="006F6783">
          <w:tab/>
          <w:delText>17</w:delText>
        </w:r>
      </w:del>
    </w:p>
    <w:p w14:paraId="37CF4748" w14:textId="77777777" w:rsidR="00D9288E" w:rsidDel="006F6783" w:rsidRDefault="00D9288E">
      <w:pPr>
        <w:pStyle w:val="TOC3"/>
        <w:rPr>
          <w:del w:id="899" w:author="Author" w:date="2015-03-31T13:29:00Z"/>
          <w:rFonts w:asciiTheme="minorHAnsi" w:eastAsiaTheme="minorEastAsia" w:hAnsiTheme="minorHAnsi" w:cstheme="minorBidi"/>
          <w:bCs w:val="0"/>
          <w:sz w:val="22"/>
          <w:szCs w:val="22"/>
        </w:rPr>
      </w:pPr>
      <w:del w:id="900" w:author="Author" w:date="2015-03-31T13:29:00Z">
        <w:r w:rsidDel="006F6783">
          <w:delText>2.3.8 Install a policy</w:delText>
        </w:r>
        <w:r w:rsidDel="006F6783">
          <w:tab/>
          <w:delText>18</w:delText>
        </w:r>
      </w:del>
    </w:p>
    <w:p w14:paraId="25EE6050" w14:textId="77777777" w:rsidR="00D9288E" w:rsidDel="006F6783" w:rsidRDefault="00D9288E">
      <w:pPr>
        <w:pStyle w:val="TOC3"/>
        <w:rPr>
          <w:del w:id="901" w:author="Author" w:date="2015-03-31T13:29:00Z"/>
          <w:rFonts w:asciiTheme="minorHAnsi" w:eastAsiaTheme="minorEastAsia" w:hAnsiTheme="minorHAnsi" w:cstheme="minorBidi"/>
          <w:bCs w:val="0"/>
          <w:sz w:val="22"/>
          <w:szCs w:val="22"/>
        </w:rPr>
      </w:pPr>
      <w:del w:id="902" w:author="Author" w:date="2015-03-31T13:29:00Z">
        <w:r w:rsidDel="006F6783">
          <w:delText>2.3.9 Add an application to a security group</w:delText>
        </w:r>
        <w:r w:rsidDel="006F6783">
          <w:tab/>
          <w:delText>18</w:delText>
        </w:r>
      </w:del>
    </w:p>
    <w:p w14:paraId="44F197A8" w14:textId="77777777" w:rsidR="00D9288E" w:rsidDel="006F6783" w:rsidRDefault="00D9288E">
      <w:pPr>
        <w:pStyle w:val="TOC3"/>
        <w:rPr>
          <w:del w:id="903" w:author="Author" w:date="2015-03-31T13:29:00Z"/>
          <w:rFonts w:asciiTheme="minorHAnsi" w:eastAsiaTheme="minorEastAsia" w:hAnsiTheme="minorHAnsi" w:cstheme="minorBidi"/>
          <w:bCs w:val="0"/>
          <w:sz w:val="22"/>
          <w:szCs w:val="22"/>
        </w:rPr>
      </w:pPr>
      <w:del w:id="904" w:author="Author" w:date="2015-03-31T13:29:00Z">
        <w:r w:rsidDel="006F6783">
          <w:delText>2.3.10 Add a user to a security group</w:delText>
        </w:r>
        <w:r w:rsidDel="006F6783">
          <w:tab/>
          <w:delText>19</w:delText>
        </w:r>
      </w:del>
    </w:p>
    <w:p w14:paraId="0353E386" w14:textId="77777777" w:rsidR="00D9288E" w:rsidDel="006F6783" w:rsidRDefault="00D9288E">
      <w:pPr>
        <w:pStyle w:val="TOC3"/>
        <w:rPr>
          <w:del w:id="905" w:author="Author" w:date="2015-03-31T13:29:00Z"/>
          <w:rFonts w:asciiTheme="minorHAnsi" w:eastAsiaTheme="minorEastAsia" w:hAnsiTheme="minorHAnsi" w:cstheme="minorBidi"/>
          <w:bCs w:val="0"/>
          <w:sz w:val="22"/>
          <w:szCs w:val="22"/>
        </w:rPr>
      </w:pPr>
      <w:del w:id="906" w:author="Author" w:date="2015-03-31T13:29:00Z">
        <w:r w:rsidDel="006F6783">
          <w:delText>2.3.11 Security Manager</w:delText>
        </w:r>
        <w:r w:rsidDel="006F6783">
          <w:tab/>
          <w:delText>20</w:delText>
        </w:r>
      </w:del>
    </w:p>
    <w:p w14:paraId="444C36D7" w14:textId="77777777" w:rsidR="00D9288E" w:rsidDel="006F6783" w:rsidRDefault="00D9288E">
      <w:pPr>
        <w:pStyle w:val="TOC3"/>
        <w:rPr>
          <w:del w:id="907" w:author="Author" w:date="2015-03-31T13:29:00Z"/>
          <w:rFonts w:asciiTheme="minorHAnsi" w:eastAsiaTheme="minorEastAsia" w:hAnsiTheme="minorHAnsi" w:cstheme="minorBidi"/>
          <w:bCs w:val="0"/>
          <w:sz w:val="22"/>
          <w:szCs w:val="22"/>
        </w:rPr>
      </w:pPr>
      <w:del w:id="908" w:author="Author" w:date="2015-03-31T13:29:00Z">
        <w:r w:rsidDel="006F6783">
          <w:delText>2.3.12 Application Manifest</w:delText>
        </w:r>
        <w:r w:rsidDel="006F6783">
          <w:tab/>
          <w:delText>28</w:delText>
        </w:r>
      </w:del>
    </w:p>
    <w:p w14:paraId="3AE0A190" w14:textId="77777777" w:rsidR="00D9288E" w:rsidDel="006F6783" w:rsidRDefault="00D9288E">
      <w:pPr>
        <w:pStyle w:val="TOC2"/>
        <w:rPr>
          <w:del w:id="909" w:author="Author" w:date="2015-03-31T13:29:00Z"/>
          <w:rFonts w:asciiTheme="minorHAnsi" w:eastAsiaTheme="minorEastAsia" w:hAnsiTheme="minorHAnsi" w:cstheme="minorBidi"/>
          <w:sz w:val="22"/>
        </w:rPr>
      </w:pPr>
      <w:del w:id="910" w:author="Author" w:date="2015-03-31T13:29:00Z">
        <w:r w:rsidDel="006F6783">
          <w:delText>2.4 Access validation</w:delText>
        </w:r>
        <w:r w:rsidDel="006F6783">
          <w:tab/>
          <w:delText>32</w:delText>
        </w:r>
      </w:del>
    </w:p>
    <w:p w14:paraId="56A2D86B" w14:textId="77777777" w:rsidR="00D9288E" w:rsidDel="006F6783" w:rsidRDefault="00D9288E">
      <w:pPr>
        <w:pStyle w:val="TOC3"/>
        <w:rPr>
          <w:del w:id="911" w:author="Author" w:date="2015-03-31T13:29:00Z"/>
          <w:rFonts w:asciiTheme="minorHAnsi" w:eastAsiaTheme="minorEastAsia" w:hAnsiTheme="minorHAnsi" w:cstheme="minorBidi"/>
          <w:bCs w:val="0"/>
          <w:sz w:val="22"/>
          <w:szCs w:val="22"/>
        </w:rPr>
      </w:pPr>
      <w:del w:id="912" w:author="Author" w:date="2015-03-31T13:29:00Z">
        <w:r w:rsidDel="006F6783">
          <w:delText>2.4.1 Validating policy on a producer</w:delText>
        </w:r>
        <w:r w:rsidDel="006F6783">
          <w:tab/>
          <w:delText>32</w:delText>
        </w:r>
      </w:del>
    </w:p>
    <w:p w14:paraId="4055692C" w14:textId="77777777" w:rsidR="00D9288E" w:rsidDel="006F6783" w:rsidRDefault="00D9288E">
      <w:pPr>
        <w:pStyle w:val="TOC3"/>
        <w:rPr>
          <w:del w:id="913" w:author="Author" w:date="2015-03-31T13:29:00Z"/>
          <w:rFonts w:asciiTheme="minorHAnsi" w:eastAsiaTheme="minorEastAsia" w:hAnsiTheme="minorHAnsi" w:cstheme="minorBidi"/>
          <w:bCs w:val="0"/>
          <w:sz w:val="22"/>
          <w:szCs w:val="22"/>
        </w:rPr>
      </w:pPr>
      <w:del w:id="914" w:author="Author" w:date="2015-03-31T13:29:00Z">
        <w:r w:rsidDel="006F6783">
          <w:delText>2.4.2 Validating policy on a consumer</w:delText>
        </w:r>
        <w:r w:rsidDel="006F6783">
          <w:tab/>
          <w:delText>33</w:delText>
        </w:r>
      </w:del>
    </w:p>
    <w:p w14:paraId="27B090D5" w14:textId="77777777" w:rsidR="00D9288E" w:rsidDel="006F6783" w:rsidRDefault="00D9288E">
      <w:pPr>
        <w:pStyle w:val="TOC3"/>
        <w:rPr>
          <w:del w:id="915" w:author="Author" w:date="2015-03-31T13:29:00Z"/>
          <w:rFonts w:asciiTheme="minorHAnsi" w:eastAsiaTheme="minorEastAsia" w:hAnsiTheme="minorHAnsi" w:cstheme="minorBidi"/>
          <w:bCs w:val="0"/>
          <w:sz w:val="22"/>
          <w:szCs w:val="22"/>
        </w:rPr>
      </w:pPr>
      <w:del w:id="916" w:author="Author" w:date="2015-03-31T13:29:00Z">
        <w:r w:rsidDel="006F6783">
          <w:delText>2.4.3 Validating policy on a consumer that requires producers membership in a security group</w:delText>
        </w:r>
        <w:r w:rsidDel="006F6783">
          <w:tab/>
          <w:delText>34</w:delText>
        </w:r>
      </w:del>
    </w:p>
    <w:p w14:paraId="3BB0F8AC" w14:textId="77777777" w:rsidR="00D9288E" w:rsidDel="006F6783" w:rsidRDefault="00D9288E">
      <w:pPr>
        <w:pStyle w:val="TOC3"/>
        <w:rPr>
          <w:del w:id="917" w:author="Author" w:date="2015-03-31T13:29:00Z"/>
          <w:rFonts w:asciiTheme="minorHAnsi" w:eastAsiaTheme="minorEastAsia" w:hAnsiTheme="minorHAnsi" w:cstheme="minorBidi"/>
          <w:bCs w:val="0"/>
          <w:sz w:val="22"/>
          <w:szCs w:val="22"/>
        </w:rPr>
      </w:pPr>
      <w:del w:id="918" w:author="Author" w:date="2015-03-31T13:29:00Z">
        <w:r w:rsidDel="006F6783">
          <w:delText>2.4.4 Anonymous session</w:delText>
        </w:r>
        <w:r w:rsidDel="006F6783">
          <w:tab/>
          <w:delText>35</w:delText>
        </w:r>
      </w:del>
    </w:p>
    <w:p w14:paraId="0F40A84B" w14:textId="77777777" w:rsidR="00D9288E" w:rsidDel="006F6783" w:rsidRDefault="00D9288E">
      <w:pPr>
        <w:pStyle w:val="TOC3"/>
        <w:rPr>
          <w:del w:id="919" w:author="Author" w:date="2015-03-31T13:29:00Z"/>
          <w:rFonts w:asciiTheme="minorHAnsi" w:eastAsiaTheme="minorEastAsia" w:hAnsiTheme="minorHAnsi" w:cstheme="minorBidi"/>
          <w:bCs w:val="0"/>
          <w:sz w:val="22"/>
          <w:szCs w:val="22"/>
        </w:rPr>
      </w:pPr>
      <w:del w:id="920" w:author="Author" w:date="2015-03-31T13:29:00Z">
        <w:r w:rsidDel="006F6783">
          <w:delText>2.4.5 Validating an admin</w:delText>
        </w:r>
        <w:r w:rsidDel="006F6783">
          <w:tab/>
          <w:delText>37</w:delText>
        </w:r>
      </w:del>
    </w:p>
    <w:p w14:paraId="3E84F580" w14:textId="77777777" w:rsidR="00D9288E" w:rsidDel="006F6783" w:rsidRDefault="00D9288E">
      <w:pPr>
        <w:pStyle w:val="TOC3"/>
        <w:rPr>
          <w:del w:id="921" w:author="Author" w:date="2015-03-31T13:29:00Z"/>
          <w:rFonts w:asciiTheme="minorHAnsi" w:eastAsiaTheme="minorEastAsia" w:hAnsiTheme="minorHAnsi" w:cstheme="minorBidi"/>
          <w:bCs w:val="0"/>
          <w:sz w:val="22"/>
          <w:szCs w:val="22"/>
        </w:rPr>
      </w:pPr>
      <w:del w:id="922" w:author="Author" w:date="2015-03-31T13:29:00Z">
        <w:r w:rsidDel="006F6783">
          <w:delText>2.4.6 Emitting a session-based signal</w:delText>
        </w:r>
        <w:r w:rsidDel="006F6783">
          <w:tab/>
          <w:delText>37</w:delText>
        </w:r>
      </w:del>
    </w:p>
    <w:p w14:paraId="0DCB0871" w14:textId="77777777" w:rsidR="00D9288E" w:rsidDel="006F6783" w:rsidRDefault="00D9288E">
      <w:pPr>
        <w:pStyle w:val="TOC2"/>
        <w:rPr>
          <w:del w:id="923" w:author="Author" w:date="2015-03-31T13:29:00Z"/>
          <w:rFonts w:asciiTheme="minorHAnsi" w:eastAsiaTheme="minorEastAsia" w:hAnsiTheme="minorHAnsi" w:cstheme="minorBidi"/>
          <w:sz w:val="22"/>
        </w:rPr>
      </w:pPr>
      <w:del w:id="924" w:author="Author" w:date="2015-03-31T13:29:00Z">
        <w:r w:rsidDel="006F6783">
          <w:delText>2.5 Authorization data format</w:delText>
        </w:r>
        <w:r w:rsidDel="006F6783">
          <w:tab/>
          <w:delText>38</w:delText>
        </w:r>
      </w:del>
    </w:p>
    <w:p w14:paraId="410FA1D4" w14:textId="77777777" w:rsidR="00D9288E" w:rsidDel="006F6783" w:rsidRDefault="00D9288E">
      <w:pPr>
        <w:pStyle w:val="TOC3"/>
        <w:rPr>
          <w:del w:id="925" w:author="Author" w:date="2015-03-31T13:29:00Z"/>
          <w:rFonts w:asciiTheme="minorHAnsi" w:eastAsiaTheme="minorEastAsia" w:hAnsiTheme="minorHAnsi" w:cstheme="minorBidi"/>
          <w:bCs w:val="0"/>
          <w:sz w:val="22"/>
          <w:szCs w:val="22"/>
        </w:rPr>
      </w:pPr>
      <w:del w:id="926" w:author="Author" w:date="2015-03-31T13:29:00Z">
        <w:r w:rsidDel="006F6783">
          <w:delText>2.5.1 The format is binary and exchanged between peers using AllJoyn marshalling</w:delText>
        </w:r>
        <w:r w:rsidDel="006F6783">
          <w:tab/>
          <w:delText>38</w:delText>
        </w:r>
      </w:del>
    </w:p>
    <w:p w14:paraId="0FC0267F" w14:textId="77777777" w:rsidR="00D9288E" w:rsidDel="006F6783" w:rsidRDefault="00D9288E">
      <w:pPr>
        <w:pStyle w:val="TOC3"/>
        <w:rPr>
          <w:del w:id="927" w:author="Author" w:date="2015-03-31T13:29:00Z"/>
          <w:rFonts w:asciiTheme="minorHAnsi" w:eastAsiaTheme="minorEastAsia" w:hAnsiTheme="minorHAnsi" w:cstheme="minorBidi"/>
          <w:bCs w:val="0"/>
          <w:sz w:val="22"/>
          <w:szCs w:val="22"/>
        </w:rPr>
      </w:pPr>
      <w:del w:id="928" w:author="Author" w:date="2015-03-31T13:29:00Z">
        <w:r w:rsidDel="006F6783">
          <w:delText>2.5.2 Format Structure</w:delText>
        </w:r>
        <w:r w:rsidDel="006F6783">
          <w:tab/>
          <w:delText>39</w:delText>
        </w:r>
      </w:del>
    </w:p>
    <w:p w14:paraId="59919FDD" w14:textId="77777777" w:rsidR="00D9288E" w:rsidDel="006F6783" w:rsidRDefault="00D9288E">
      <w:pPr>
        <w:pStyle w:val="TOC2"/>
        <w:rPr>
          <w:del w:id="929" w:author="Author" w:date="2015-03-31T13:29:00Z"/>
          <w:rFonts w:asciiTheme="minorHAnsi" w:eastAsiaTheme="minorEastAsia" w:hAnsiTheme="minorHAnsi" w:cstheme="minorBidi"/>
          <w:sz w:val="22"/>
        </w:rPr>
      </w:pPr>
      <w:del w:id="930" w:author="Author" w:date="2015-03-31T13:29:00Z">
        <w:r w:rsidDel="006F6783">
          <w:delText>2.6 Certificates</w:delText>
        </w:r>
        <w:r w:rsidDel="006F6783">
          <w:tab/>
          <w:delText>43</w:delText>
        </w:r>
      </w:del>
    </w:p>
    <w:p w14:paraId="42AED74C" w14:textId="77777777" w:rsidR="00D9288E" w:rsidDel="006F6783" w:rsidRDefault="00D9288E">
      <w:pPr>
        <w:pStyle w:val="TOC3"/>
        <w:rPr>
          <w:del w:id="931" w:author="Author" w:date="2015-03-31T13:29:00Z"/>
          <w:rFonts w:asciiTheme="minorHAnsi" w:eastAsiaTheme="minorEastAsia" w:hAnsiTheme="minorHAnsi" w:cstheme="minorBidi"/>
          <w:bCs w:val="0"/>
          <w:sz w:val="22"/>
          <w:szCs w:val="22"/>
        </w:rPr>
      </w:pPr>
      <w:del w:id="932" w:author="Author" w:date="2015-03-31T13:29:00Z">
        <w:r w:rsidDel="006F6783">
          <w:delText>2.6.1 Main Certificate Structure</w:delText>
        </w:r>
        <w:r w:rsidDel="006F6783">
          <w:tab/>
          <w:delText>43</w:delText>
        </w:r>
      </w:del>
    </w:p>
    <w:p w14:paraId="48865BAC" w14:textId="77777777" w:rsidR="00D9288E" w:rsidDel="006F6783" w:rsidRDefault="00D9288E">
      <w:pPr>
        <w:pStyle w:val="TOC3"/>
        <w:rPr>
          <w:del w:id="933" w:author="Author" w:date="2015-03-31T13:29:00Z"/>
          <w:rFonts w:asciiTheme="minorHAnsi" w:eastAsiaTheme="minorEastAsia" w:hAnsiTheme="minorHAnsi" w:cstheme="minorBidi"/>
          <w:bCs w:val="0"/>
          <w:sz w:val="22"/>
          <w:szCs w:val="22"/>
        </w:rPr>
      </w:pPr>
      <w:del w:id="934" w:author="Author" w:date="2015-03-31T13:29:00Z">
        <w:r w:rsidDel="006F6783">
          <w:delText>2.6.2 Identity certificate</w:delText>
        </w:r>
        <w:r w:rsidDel="006F6783">
          <w:tab/>
          <w:delText>44</w:delText>
        </w:r>
      </w:del>
    </w:p>
    <w:p w14:paraId="65779FE3" w14:textId="77777777" w:rsidR="00D9288E" w:rsidDel="006F6783" w:rsidRDefault="00D9288E">
      <w:pPr>
        <w:pStyle w:val="TOC3"/>
        <w:rPr>
          <w:del w:id="935" w:author="Author" w:date="2015-03-31T13:29:00Z"/>
          <w:rFonts w:asciiTheme="minorHAnsi" w:eastAsiaTheme="minorEastAsia" w:hAnsiTheme="minorHAnsi" w:cstheme="minorBidi"/>
          <w:bCs w:val="0"/>
          <w:sz w:val="22"/>
          <w:szCs w:val="22"/>
        </w:rPr>
      </w:pPr>
      <w:del w:id="936" w:author="Author" w:date="2015-03-31T13:29:00Z">
        <w:r w:rsidDel="006F6783">
          <w:delText>2.6.3 Membership certificate</w:delText>
        </w:r>
        <w:r w:rsidDel="006F6783">
          <w:tab/>
          <w:delText>44</w:delText>
        </w:r>
      </w:del>
    </w:p>
    <w:p w14:paraId="393DAF77" w14:textId="77777777" w:rsidR="00D9288E" w:rsidDel="006F6783" w:rsidRDefault="00D9288E">
      <w:pPr>
        <w:pStyle w:val="TOC2"/>
        <w:rPr>
          <w:del w:id="937" w:author="Author" w:date="2015-03-31T13:29:00Z"/>
          <w:rFonts w:asciiTheme="minorHAnsi" w:eastAsiaTheme="minorEastAsia" w:hAnsiTheme="minorHAnsi" w:cstheme="minorBidi"/>
          <w:sz w:val="22"/>
        </w:rPr>
      </w:pPr>
      <w:del w:id="938" w:author="Author" w:date="2015-03-31T13:29:00Z">
        <w:r w:rsidDel="006F6783">
          <w:delText>2.7 Sample use cases</w:delText>
        </w:r>
        <w:r w:rsidDel="006F6783">
          <w:tab/>
          <w:delText>45</w:delText>
        </w:r>
      </w:del>
    </w:p>
    <w:p w14:paraId="0E814692" w14:textId="77777777" w:rsidR="00D9288E" w:rsidDel="006F6783" w:rsidRDefault="00D9288E">
      <w:pPr>
        <w:pStyle w:val="TOC3"/>
        <w:rPr>
          <w:del w:id="939" w:author="Author" w:date="2015-03-31T13:29:00Z"/>
          <w:rFonts w:asciiTheme="minorHAnsi" w:eastAsiaTheme="minorEastAsia" w:hAnsiTheme="minorHAnsi" w:cstheme="minorBidi"/>
          <w:bCs w:val="0"/>
          <w:sz w:val="22"/>
          <w:szCs w:val="22"/>
        </w:rPr>
      </w:pPr>
      <w:del w:id="940" w:author="Author" w:date="2015-03-31T13:29:00Z">
        <w:r w:rsidDel="006F6783">
          <w:delText>2.7.1 Users and devices</w:delText>
        </w:r>
        <w:r w:rsidDel="006F6783">
          <w:tab/>
          <w:delText>45</w:delText>
        </w:r>
      </w:del>
    </w:p>
    <w:p w14:paraId="107CF674" w14:textId="77777777" w:rsidR="00D9288E" w:rsidDel="006F6783" w:rsidRDefault="00D9288E">
      <w:pPr>
        <w:pStyle w:val="TOC3"/>
        <w:rPr>
          <w:del w:id="941" w:author="Author" w:date="2015-03-31T13:29:00Z"/>
          <w:rFonts w:asciiTheme="minorHAnsi" w:eastAsiaTheme="minorEastAsia" w:hAnsiTheme="minorHAnsi" w:cstheme="minorBidi"/>
          <w:bCs w:val="0"/>
          <w:sz w:val="22"/>
          <w:szCs w:val="22"/>
        </w:rPr>
      </w:pPr>
      <w:del w:id="942" w:author="Author" w:date="2015-03-31T13:29:00Z">
        <w:r w:rsidDel="006F6783">
          <w:delText>2.7.2 Users set up by Dad</w:delText>
        </w:r>
        <w:r w:rsidDel="006F6783">
          <w:tab/>
          <w:delText>47</w:delText>
        </w:r>
      </w:del>
    </w:p>
    <w:p w14:paraId="25078873" w14:textId="77777777" w:rsidR="00D9288E" w:rsidDel="006F6783" w:rsidRDefault="00D9288E">
      <w:pPr>
        <w:pStyle w:val="TOC3"/>
        <w:rPr>
          <w:del w:id="943" w:author="Author" w:date="2015-03-31T13:29:00Z"/>
          <w:rFonts w:asciiTheme="minorHAnsi" w:eastAsiaTheme="minorEastAsia" w:hAnsiTheme="minorHAnsi" w:cstheme="minorBidi"/>
          <w:bCs w:val="0"/>
          <w:sz w:val="22"/>
          <w:szCs w:val="22"/>
        </w:rPr>
      </w:pPr>
      <w:del w:id="944" w:author="Author" w:date="2015-03-31T13:29:00Z">
        <w:r w:rsidDel="006F6783">
          <w:delText>2.7.3 Living room set up by Dad</w:delText>
        </w:r>
        <w:r w:rsidDel="006F6783">
          <w:tab/>
          <w:delText>48</w:delText>
        </w:r>
      </w:del>
    </w:p>
    <w:p w14:paraId="2D0A621F" w14:textId="77777777" w:rsidR="00D9288E" w:rsidDel="006F6783" w:rsidRDefault="00D9288E">
      <w:pPr>
        <w:pStyle w:val="TOC3"/>
        <w:rPr>
          <w:del w:id="945" w:author="Author" w:date="2015-03-31T13:29:00Z"/>
          <w:rFonts w:asciiTheme="minorHAnsi" w:eastAsiaTheme="minorEastAsia" w:hAnsiTheme="minorHAnsi" w:cstheme="minorBidi"/>
          <w:bCs w:val="0"/>
          <w:sz w:val="22"/>
          <w:szCs w:val="22"/>
        </w:rPr>
      </w:pPr>
      <w:del w:id="946" w:author="Author" w:date="2015-03-31T13:29:00Z">
        <w:r w:rsidDel="006F6783">
          <w:delText>2.7.4 Son's bedroom set up by son</w:delText>
        </w:r>
        <w:r w:rsidDel="006F6783">
          <w:tab/>
          <w:delText>49</w:delText>
        </w:r>
      </w:del>
    </w:p>
    <w:p w14:paraId="0262F789" w14:textId="77777777" w:rsidR="00D9288E" w:rsidDel="006F6783" w:rsidRDefault="00D9288E">
      <w:pPr>
        <w:pStyle w:val="TOC3"/>
        <w:rPr>
          <w:del w:id="947" w:author="Author" w:date="2015-03-31T13:29:00Z"/>
          <w:rFonts w:asciiTheme="minorHAnsi" w:eastAsiaTheme="minorEastAsia" w:hAnsiTheme="minorHAnsi" w:cstheme="minorBidi"/>
          <w:bCs w:val="0"/>
          <w:sz w:val="22"/>
          <w:szCs w:val="22"/>
        </w:rPr>
      </w:pPr>
      <w:del w:id="948" w:author="Author" w:date="2015-03-31T13:29:00Z">
        <w:r w:rsidDel="006F6783">
          <w:delText>2.7.5 Master bedroom set up by Dad</w:delText>
        </w:r>
        <w:r w:rsidDel="006F6783">
          <w:tab/>
          <w:delText>50</w:delText>
        </w:r>
      </w:del>
    </w:p>
    <w:p w14:paraId="29BF060F" w14:textId="77777777" w:rsidR="00D9288E" w:rsidDel="006F6783" w:rsidRDefault="00D9288E">
      <w:pPr>
        <w:pStyle w:val="TOC3"/>
        <w:rPr>
          <w:del w:id="949" w:author="Author" w:date="2015-03-31T13:29:00Z"/>
          <w:rFonts w:asciiTheme="minorHAnsi" w:eastAsiaTheme="minorEastAsia" w:hAnsiTheme="minorHAnsi" w:cstheme="minorBidi"/>
          <w:bCs w:val="0"/>
          <w:sz w:val="22"/>
          <w:szCs w:val="22"/>
        </w:rPr>
      </w:pPr>
      <w:del w:id="950" w:author="Author" w:date="2015-03-31T13:29:00Z">
        <w:r w:rsidDel="006F6783">
          <w:delText>2.7.6 Son can control different TVs in the house</w:delText>
        </w:r>
        <w:r w:rsidDel="006F6783">
          <w:tab/>
          <w:delText>51</w:delText>
        </w:r>
      </w:del>
    </w:p>
    <w:p w14:paraId="20582547" w14:textId="77777777" w:rsidR="00D9288E" w:rsidDel="006F6783" w:rsidRDefault="00D9288E">
      <w:pPr>
        <w:pStyle w:val="TOC3"/>
        <w:rPr>
          <w:del w:id="951" w:author="Author" w:date="2015-03-31T13:29:00Z"/>
          <w:rFonts w:asciiTheme="minorHAnsi" w:eastAsiaTheme="minorEastAsia" w:hAnsiTheme="minorHAnsi" w:cstheme="minorBidi"/>
          <w:bCs w:val="0"/>
          <w:sz w:val="22"/>
          <w:szCs w:val="22"/>
        </w:rPr>
      </w:pPr>
      <w:del w:id="952" w:author="Author" w:date="2015-03-31T13:29:00Z">
        <w:r w:rsidDel="006F6783">
          <w:delText>2.7.7 Living room tablet controls TVs in the house</w:delText>
        </w:r>
        <w:r w:rsidDel="006F6783">
          <w:tab/>
          <w:delText>52</w:delText>
        </w:r>
      </w:del>
    </w:p>
    <w:p w14:paraId="709AC545" w14:textId="77777777" w:rsidR="00D9288E" w:rsidDel="006F6783" w:rsidRDefault="00D9288E">
      <w:pPr>
        <w:pStyle w:val="TOC1"/>
        <w:rPr>
          <w:del w:id="953" w:author="Author" w:date="2015-03-31T13:29:00Z"/>
          <w:rFonts w:asciiTheme="minorHAnsi" w:eastAsiaTheme="minorEastAsia" w:hAnsiTheme="minorHAnsi" w:cstheme="minorBidi"/>
          <w:b w:val="0"/>
          <w:bCs w:val="0"/>
          <w:sz w:val="22"/>
        </w:rPr>
      </w:pPr>
      <w:del w:id="954" w:author="Author" w:date="2015-03-31T13:29:00Z">
        <w:r w:rsidDel="006F6783">
          <w:delText>3 Enhancements to Existing Framework</w:delText>
        </w:r>
        <w:r w:rsidDel="006F6783">
          <w:tab/>
          <w:delText>53</w:delText>
        </w:r>
      </w:del>
    </w:p>
    <w:p w14:paraId="7C8ED5E8" w14:textId="77777777" w:rsidR="00D9288E" w:rsidDel="006F6783" w:rsidRDefault="00D9288E">
      <w:pPr>
        <w:pStyle w:val="TOC2"/>
        <w:rPr>
          <w:del w:id="955" w:author="Author" w:date="2015-03-31T13:29:00Z"/>
          <w:rFonts w:asciiTheme="minorHAnsi" w:eastAsiaTheme="minorEastAsia" w:hAnsiTheme="minorHAnsi" w:cstheme="minorBidi"/>
          <w:sz w:val="22"/>
        </w:rPr>
      </w:pPr>
      <w:del w:id="956" w:author="Author" w:date="2015-03-31T13:29:00Z">
        <w:r w:rsidDel="006F6783">
          <w:delText>3.1 Crypto Agility Exchange</w:delText>
        </w:r>
        <w:r w:rsidDel="006F6783">
          <w:tab/>
          <w:delText>53</w:delText>
        </w:r>
      </w:del>
    </w:p>
    <w:p w14:paraId="0EB13094" w14:textId="77777777" w:rsidR="00D9288E" w:rsidDel="006F6783" w:rsidRDefault="00D9288E">
      <w:pPr>
        <w:pStyle w:val="TOC2"/>
        <w:rPr>
          <w:del w:id="957" w:author="Author" w:date="2015-03-31T13:29:00Z"/>
          <w:rFonts w:asciiTheme="minorHAnsi" w:eastAsiaTheme="minorEastAsia" w:hAnsiTheme="minorHAnsi" w:cstheme="minorBidi"/>
          <w:sz w:val="22"/>
        </w:rPr>
      </w:pPr>
      <w:del w:id="958" w:author="Author" w:date="2015-03-31T13:29:00Z">
        <w:r w:rsidDel="006F6783">
          <w:delText>3.2 Permission NotifyConfig Announcement</w:delText>
        </w:r>
        <w:r w:rsidDel="006F6783">
          <w:tab/>
          <w:delText>54</w:delText>
        </w:r>
      </w:del>
    </w:p>
    <w:p w14:paraId="3EA144A7" w14:textId="77777777" w:rsidR="00D9288E" w:rsidDel="006F6783" w:rsidRDefault="00D9288E">
      <w:pPr>
        <w:pStyle w:val="TOC1"/>
        <w:rPr>
          <w:del w:id="959" w:author="Author" w:date="2015-03-31T13:29:00Z"/>
          <w:rFonts w:asciiTheme="minorHAnsi" w:eastAsiaTheme="minorEastAsia" w:hAnsiTheme="minorHAnsi" w:cstheme="minorBidi"/>
          <w:b w:val="0"/>
          <w:bCs w:val="0"/>
          <w:sz w:val="22"/>
        </w:rPr>
      </w:pPr>
      <w:del w:id="960" w:author="Author" w:date="2015-03-31T13:29:00Z">
        <w:r w:rsidDel="006F6783">
          <w:delText>4 Features In Future Releases</w:delText>
        </w:r>
        <w:r w:rsidDel="006F6783">
          <w:tab/>
          <w:delText>56</w:delText>
        </w:r>
      </w:del>
    </w:p>
    <w:p w14:paraId="4BD39EEC" w14:textId="77777777" w:rsidR="00D9288E" w:rsidDel="006F6783" w:rsidRDefault="00D9288E">
      <w:pPr>
        <w:pStyle w:val="TOC3"/>
        <w:rPr>
          <w:del w:id="961" w:author="Author" w:date="2015-03-31T13:29:00Z"/>
          <w:rFonts w:asciiTheme="minorHAnsi" w:eastAsiaTheme="minorEastAsia" w:hAnsiTheme="minorHAnsi" w:cstheme="minorBidi"/>
          <w:bCs w:val="0"/>
          <w:sz w:val="22"/>
          <w:szCs w:val="22"/>
        </w:rPr>
      </w:pPr>
      <w:del w:id="962" w:author="Author" w:date="2015-03-31T13:29:00Z">
        <w:r w:rsidDel="006F6783">
          <w:delText>4.1.1 Certificate revocation (not fully designed)</w:delText>
        </w:r>
        <w:r w:rsidDel="006F6783">
          <w:tab/>
          <w:delText>56</w:delText>
        </w:r>
      </w:del>
    </w:p>
    <w:p w14:paraId="10849EED" w14:textId="77777777" w:rsidR="00D9288E" w:rsidDel="006F6783" w:rsidRDefault="00D9288E">
      <w:pPr>
        <w:pStyle w:val="TOC3"/>
        <w:rPr>
          <w:del w:id="963" w:author="Author" w:date="2015-03-31T13:29:00Z"/>
          <w:rFonts w:asciiTheme="minorHAnsi" w:eastAsiaTheme="minorEastAsia" w:hAnsiTheme="minorHAnsi" w:cstheme="minorBidi"/>
          <w:bCs w:val="0"/>
          <w:sz w:val="22"/>
          <w:szCs w:val="22"/>
        </w:rPr>
      </w:pPr>
      <w:del w:id="964" w:author="Author" w:date="2015-03-31T13:29:00Z">
        <w:r w:rsidDel="006F6783">
          <w:delText>4.1.2 Distribution of policy updates and membership certificates (not fully designed)</w:delText>
        </w:r>
        <w:r w:rsidDel="006F6783">
          <w:tab/>
          <w:delText>56</w:delText>
        </w:r>
      </w:del>
    </w:p>
    <w:p w14:paraId="4AD19FBF" w14:textId="77777777" w:rsidR="00D9288E" w:rsidDel="006F6783" w:rsidRDefault="00D9288E">
      <w:pPr>
        <w:pStyle w:val="TOC3"/>
        <w:rPr>
          <w:del w:id="965" w:author="Author" w:date="2015-03-31T13:29:00Z"/>
          <w:rFonts w:asciiTheme="minorHAnsi" w:eastAsiaTheme="minorEastAsia" w:hAnsiTheme="minorHAnsi" w:cstheme="minorBidi"/>
          <w:bCs w:val="0"/>
          <w:sz w:val="22"/>
          <w:szCs w:val="22"/>
        </w:rPr>
      </w:pPr>
      <w:del w:id="966" w:author="Author" w:date="2015-03-31T13:29:00Z">
        <w:r w:rsidDel="006F6783">
          <w:delText>4.1.3 Policy Templates</w:delText>
        </w:r>
        <w:r w:rsidDel="006F6783">
          <w:tab/>
          <w:delText>57</w:delText>
        </w:r>
      </w:del>
    </w:p>
    <w:p w14:paraId="66EA3E52" w14:textId="77777777" w:rsidR="00D9288E" w:rsidDel="006F6783" w:rsidRDefault="00D9288E">
      <w:pPr>
        <w:pStyle w:val="TOC1"/>
        <w:rPr>
          <w:del w:id="967" w:author="Author" w:date="2015-03-31T13:29:00Z"/>
          <w:rFonts w:asciiTheme="minorHAnsi" w:eastAsiaTheme="minorEastAsia" w:hAnsiTheme="minorHAnsi" w:cstheme="minorBidi"/>
          <w:b w:val="0"/>
          <w:bCs w:val="0"/>
          <w:sz w:val="22"/>
        </w:rPr>
      </w:pPr>
      <w:del w:id="968" w:author="Author" w:date="2015-03-31T13:29:00Z">
        <w:r w:rsidDel="006F6783">
          <w:delText>5 Future Considerations</w:delText>
        </w:r>
        <w:r w:rsidDel="006F6783">
          <w:tab/>
          <w:delText>57</w:delText>
        </w:r>
      </w:del>
    </w:p>
    <w:p w14:paraId="4365CB1F" w14:textId="77777777" w:rsidR="00D9288E" w:rsidDel="006F6783" w:rsidRDefault="00D9288E">
      <w:pPr>
        <w:pStyle w:val="TOC2"/>
        <w:rPr>
          <w:del w:id="969" w:author="Author" w:date="2015-03-31T13:29:00Z"/>
          <w:rFonts w:asciiTheme="minorHAnsi" w:eastAsiaTheme="minorEastAsia" w:hAnsiTheme="minorHAnsi" w:cstheme="minorBidi"/>
          <w:sz w:val="22"/>
        </w:rPr>
      </w:pPr>
      <w:del w:id="970" w:author="Author" w:date="2015-03-31T13:29:00Z">
        <w:r w:rsidDel="006F6783">
          <w:delText>5.1 Broadcast signals and multipoint sessions</w:delText>
        </w:r>
        <w:r w:rsidDel="006F6783">
          <w:tab/>
          <w:delText>57</w:delText>
        </w:r>
      </w:del>
    </w:p>
    <w:p w14:paraId="4537D628"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noProof/>
        </w:rPr>
        <w:fldChar w:fldCharType="end"/>
      </w:r>
      <w:bookmarkStart w:id="971" w:name="_GoBack"/>
      <w:bookmarkEnd w:id="971"/>
    </w:p>
    <w:p w14:paraId="0A1F8E0F" w14:textId="77777777" w:rsidR="00C76273" w:rsidRPr="00F0473D" w:rsidRDefault="00C76273" w:rsidP="00581BC2">
      <w:pPr>
        <w:pStyle w:val="body"/>
        <w:rPr>
          <w:rFonts w:ascii="Times New Roman" w:hAnsi="Times New Roman" w:cs="Times New Roman"/>
        </w:rPr>
      </w:pPr>
    </w:p>
    <w:p w14:paraId="77997A89" w14:textId="77777777" w:rsidR="00C76273" w:rsidRPr="00B94E70" w:rsidRDefault="00C76273" w:rsidP="00B94E70">
      <w:pPr>
        <w:pStyle w:val="LOF-LOT"/>
      </w:pPr>
      <w:r w:rsidRPr="00F0473D">
        <w:br w:type="page"/>
      </w:r>
      <w:r w:rsidRPr="00F0473D">
        <w:lastRenderedPageBreak/>
        <w:t>Figures</w:t>
      </w:r>
    </w:p>
    <w:p w14:paraId="71C87C0D" w14:textId="77777777" w:rsidR="006F6783" w:rsidRDefault="00294B4C">
      <w:pPr>
        <w:pStyle w:val="TableofFigures"/>
        <w:rPr>
          <w:ins w:id="972" w:author="Author" w:date="2015-03-31T13:29: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"Figure" </w:instrText>
      </w:r>
      <w:r w:rsidRPr="00F0473D">
        <w:rPr>
          <w:rFonts w:ascii="Times New Roman" w:hAnsi="Times New Roman"/>
        </w:rPr>
        <w:fldChar w:fldCharType="separate"/>
      </w:r>
      <w:ins w:id="973" w:author="Author" w:date="2015-03-31T13:29:00Z">
        <w:r w:rsidR="006F6783">
          <w:t>Figure 2</w:t>
        </w:r>
        <w:r w:rsidR="006F6783">
          <w:noBreakHyphen/>
          <w:t>1. Security system diagram</w:t>
        </w:r>
        <w:r w:rsidR="006F6783">
          <w:tab/>
        </w:r>
        <w:r w:rsidR="006F6783">
          <w:fldChar w:fldCharType="begin"/>
        </w:r>
        <w:r w:rsidR="006F6783">
          <w:instrText xml:space="preserve"> PAGEREF _Toc415571887 \h </w:instrText>
        </w:r>
      </w:ins>
      <w:r w:rsidR="006F6783">
        <w:fldChar w:fldCharType="separate"/>
      </w:r>
      <w:ins w:id="974" w:author="Author" w:date="2015-03-31T13:29:00Z">
        <w:r w:rsidR="006F6783">
          <w:t>9</w:t>
        </w:r>
        <w:r w:rsidR="006F6783">
          <w:fldChar w:fldCharType="end"/>
        </w:r>
      </w:ins>
    </w:p>
    <w:p w14:paraId="334BE946" w14:textId="77777777" w:rsidR="006F6783" w:rsidRDefault="006F6783">
      <w:pPr>
        <w:pStyle w:val="TableofFigures"/>
        <w:rPr>
          <w:ins w:id="975" w:author="Author" w:date="2015-03-31T13:29:00Z"/>
          <w:rFonts w:asciiTheme="minorHAnsi" w:eastAsiaTheme="minorEastAsia" w:hAnsiTheme="minorHAnsi" w:cstheme="minorBidi"/>
          <w:sz w:val="22"/>
          <w:szCs w:val="22"/>
        </w:rPr>
      </w:pPr>
      <w:ins w:id="976" w:author="Author" w:date="2015-03-31T13:29:00Z">
        <w:r>
          <w:t>Figure 2</w:t>
        </w:r>
        <w:r>
          <w:noBreakHyphen/>
          <w:t>2: Sample Certificates and ACL entries</w:t>
        </w:r>
        <w:r>
          <w:tab/>
        </w:r>
        <w:r>
          <w:fldChar w:fldCharType="begin"/>
        </w:r>
        <w:r>
          <w:instrText xml:space="preserve"> PAGEREF _Toc415571888 \h </w:instrText>
        </w:r>
      </w:ins>
      <w:r>
        <w:fldChar w:fldCharType="separate"/>
      </w:r>
      <w:ins w:id="977" w:author="Author" w:date="2015-03-31T13:29:00Z">
        <w:r>
          <w:t>12</w:t>
        </w:r>
        <w:r>
          <w:fldChar w:fldCharType="end"/>
        </w:r>
      </w:ins>
    </w:p>
    <w:p w14:paraId="0240E14C" w14:textId="77777777" w:rsidR="006F6783" w:rsidRDefault="006F6783">
      <w:pPr>
        <w:pStyle w:val="TableofFigures"/>
        <w:rPr>
          <w:ins w:id="978" w:author="Author" w:date="2015-03-31T13:29:00Z"/>
          <w:rFonts w:asciiTheme="minorHAnsi" w:eastAsiaTheme="minorEastAsia" w:hAnsiTheme="minorHAnsi" w:cstheme="minorBidi"/>
          <w:sz w:val="22"/>
          <w:szCs w:val="22"/>
        </w:rPr>
      </w:pPr>
      <w:ins w:id="979" w:author="Author" w:date="2015-03-31T13:29:00Z">
        <w:r>
          <w:t>Figure 2</w:t>
        </w:r>
        <w:r>
          <w:noBreakHyphen/>
          <w:t>3. Exchange manifest and membership certificates</w:t>
        </w:r>
        <w:r>
          <w:tab/>
        </w:r>
        <w:r>
          <w:fldChar w:fldCharType="begin"/>
        </w:r>
        <w:r>
          <w:instrText xml:space="preserve"> PAGEREF _Toc415571889 \h </w:instrText>
        </w:r>
      </w:ins>
      <w:r>
        <w:fldChar w:fldCharType="separate"/>
      </w:r>
      <w:ins w:id="980" w:author="Author" w:date="2015-03-31T13:29:00Z">
        <w:r>
          <w:t>15</w:t>
        </w:r>
        <w:r>
          <w:fldChar w:fldCharType="end"/>
        </w:r>
      </w:ins>
    </w:p>
    <w:p w14:paraId="0E0FE34D" w14:textId="77777777" w:rsidR="006F6783" w:rsidRDefault="006F6783">
      <w:pPr>
        <w:pStyle w:val="TableofFigures"/>
        <w:rPr>
          <w:ins w:id="981" w:author="Author" w:date="2015-03-31T13:29:00Z"/>
          <w:rFonts w:asciiTheme="minorHAnsi" w:eastAsiaTheme="minorEastAsia" w:hAnsiTheme="minorHAnsi" w:cstheme="minorBidi"/>
          <w:sz w:val="22"/>
          <w:szCs w:val="22"/>
        </w:rPr>
      </w:pPr>
      <w:ins w:id="982" w:author="Author" w:date="2015-03-31T13:29:00Z">
        <w:r>
          <w:t>Figure 2</w:t>
        </w:r>
        <w:r>
          <w:noBreakHyphen/>
          <w:t>4: Claim a factory-reset application without using out-of-band registration data</w:t>
        </w:r>
        <w:r>
          <w:tab/>
        </w:r>
        <w:r>
          <w:fldChar w:fldCharType="begin"/>
        </w:r>
        <w:r>
          <w:instrText xml:space="preserve"> PAGEREF _Toc415571890 \h </w:instrText>
        </w:r>
      </w:ins>
      <w:r>
        <w:fldChar w:fldCharType="separate"/>
      </w:r>
      <w:ins w:id="983" w:author="Author" w:date="2015-03-31T13:29:00Z">
        <w:r>
          <w:t>17</w:t>
        </w:r>
        <w:r>
          <w:fldChar w:fldCharType="end"/>
        </w:r>
      </w:ins>
    </w:p>
    <w:p w14:paraId="128FA76B" w14:textId="77777777" w:rsidR="006F6783" w:rsidRDefault="006F6783">
      <w:pPr>
        <w:pStyle w:val="TableofFigures"/>
        <w:rPr>
          <w:ins w:id="984" w:author="Author" w:date="2015-03-31T13:29:00Z"/>
          <w:rFonts w:asciiTheme="minorHAnsi" w:eastAsiaTheme="minorEastAsia" w:hAnsiTheme="minorHAnsi" w:cstheme="minorBidi"/>
          <w:sz w:val="22"/>
          <w:szCs w:val="22"/>
        </w:rPr>
      </w:pPr>
      <w:ins w:id="985" w:author="Author" w:date="2015-03-31T13:29:00Z">
        <w:r>
          <w:t>Figure 2</w:t>
        </w:r>
        <w:r>
          <w:noBreakHyphen/>
          <w:t>5. Claiming a factory-reset application using out-of-band registration data</w:t>
        </w:r>
        <w:r>
          <w:tab/>
        </w:r>
        <w:r>
          <w:fldChar w:fldCharType="begin"/>
        </w:r>
        <w:r>
          <w:instrText xml:space="preserve"> PAGEREF _Toc415571891 \h </w:instrText>
        </w:r>
      </w:ins>
      <w:r>
        <w:fldChar w:fldCharType="separate"/>
      </w:r>
      <w:ins w:id="986" w:author="Author" w:date="2015-03-31T13:29:00Z">
        <w:r>
          <w:t>19</w:t>
        </w:r>
        <w:r>
          <w:fldChar w:fldCharType="end"/>
        </w:r>
      </w:ins>
    </w:p>
    <w:p w14:paraId="2C165EF5" w14:textId="77777777" w:rsidR="006F6783" w:rsidRDefault="006F6783">
      <w:pPr>
        <w:pStyle w:val="TableofFigures"/>
        <w:rPr>
          <w:ins w:id="987" w:author="Author" w:date="2015-03-31T13:29:00Z"/>
          <w:rFonts w:asciiTheme="minorHAnsi" w:eastAsiaTheme="minorEastAsia" w:hAnsiTheme="minorHAnsi" w:cstheme="minorBidi"/>
          <w:sz w:val="22"/>
          <w:szCs w:val="22"/>
        </w:rPr>
      </w:pPr>
      <w:ins w:id="988" w:author="Author" w:date="2015-03-31T13:29:00Z">
        <w:r>
          <w:t>Figure 2</w:t>
        </w:r>
        <w:r>
          <w:noBreakHyphen/>
          <w:t>6. Install a policy</w:t>
        </w:r>
        <w:r>
          <w:tab/>
        </w:r>
        <w:r>
          <w:fldChar w:fldCharType="begin"/>
        </w:r>
        <w:r>
          <w:instrText xml:space="preserve"> PAGEREF _Toc415571892 \h </w:instrText>
        </w:r>
      </w:ins>
      <w:r>
        <w:fldChar w:fldCharType="separate"/>
      </w:r>
      <w:ins w:id="989" w:author="Author" w:date="2015-03-31T13:29:00Z">
        <w:r>
          <w:t>20</w:t>
        </w:r>
        <w:r>
          <w:fldChar w:fldCharType="end"/>
        </w:r>
      </w:ins>
    </w:p>
    <w:p w14:paraId="7145A17C" w14:textId="77777777" w:rsidR="006F6783" w:rsidRDefault="006F6783">
      <w:pPr>
        <w:pStyle w:val="TableofFigures"/>
        <w:rPr>
          <w:ins w:id="990" w:author="Author" w:date="2015-03-31T13:29:00Z"/>
          <w:rFonts w:asciiTheme="minorHAnsi" w:eastAsiaTheme="minorEastAsia" w:hAnsiTheme="minorHAnsi" w:cstheme="minorBidi"/>
          <w:sz w:val="22"/>
          <w:szCs w:val="22"/>
        </w:rPr>
      </w:pPr>
      <w:ins w:id="991" w:author="Author" w:date="2015-03-31T13:29:00Z">
        <w:r>
          <w:t>Figure 2</w:t>
        </w:r>
        <w:r>
          <w:noBreakHyphen/>
          <w:t>7: Install manifest</w:t>
        </w:r>
        <w:r>
          <w:tab/>
        </w:r>
        <w:r>
          <w:fldChar w:fldCharType="begin"/>
        </w:r>
        <w:r>
          <w:instrText xml:space="preserve"> PAGEREF _Toc415571893 \h </w:instrText>
        </w:r>
      </w:ins>
      <w:r>
        <w:fldChar w:fldCharType="separate"/>
      </w:r>
      <w:ins w:id="992" w:author="Author" w:date="2015-03-31T13:29:00Z">
        <w:r>
          <w:t>21</w:t>
        </w:r>
        <w:r>
          <w:fldChar w:fldCharType="end"/>
        </w:r>
      </w:ins>
    </w:p>
    <w:p w14:paraId="17511300" w14:textId="77777777" w:rsidR="006F6783" w:rsidRDefault="006F6783">
      <w:pPr>
        <w:pStyle w:val="TableofFigures"/>
        <w:rPr>
          <w:ins w:id="993" w:author="Author" w:date="2015-03-31T13:29:00Z"/>
          <w:rFonts w:asciiTheme="minorHAnsi" w:eastAsiaTheme="minorEastAsia" w:hAnsiTheme="minorHAnsi" w:cstheme="minorBidi"/>
          <w:sz w:val="22"/>
          <w:szCs w:val="22"/>
        </w:rPr>
      </w:pPr>
      <w:ins w:id="994" w:author="Author" w:date="2015-03-31T13:29:00Z">
        <w:r>
          <w:t>Figure 2</w:t>
        </w:r>
        <w:r>
          <w:noBreakHyphen/>
          <w:t>8. Add an application to a security group</w:t>
        </w:r>
        <w:r>
          <w:tab/>
        </w:r>
        <w:r>
          <w:fldChar w:fldCharType="begin"/>
        </w:r>
        <w:r>
          <w:instrText xml:space="preserve"> PAGEREF _Toc415571894 \h </w:instrText>
        </w:r>
      </w:ins>
      <w:r>
        <w:fldChar w:fldCharType="separate"/>
      </w:r>
      <w:ins w:id="995" w:author="Author" w:date="2015-03-31T13:29:00Z">
        <w:r>
          <w:t>22</w:t>
        </w:r>
        <w:r>
          <w:fldChar w:fldCharType="end"/>
        </w:r>
      </w:ins>
    </w:p>
    <w:p w14:paraId="1C52B1B5" w14:textId="77777777" w:rsidR="006F6783" w:rsidRDefault="006F6783">
      <w:pPr>
        <w:pStyle w:val="TableofFigures"/>
        <w:rPr>
          <w:ins w:id="996" w:author="Author" w:date="2015-03-31T13:29:00Z"/>
          <w:rFonts w:asciiTheme="minorHAnsi" w:eastAsiaTheme="minorEastAsia" w:hAnsiTheme="minorHAnsi" w:cstheme="minorBidi"/>
          <w:sz w:val="22"/>
          <w:szCs w:val="22"/>
        </w:rPr>
      </w:pPr>
      <w:ins w:id="997" w:author="Author" w:date="2015-03-31T13:29:00Z">
        <w:r>
          <w:t>Figure 2</w:t>
        </w:r>
        <w:r>
          <w:noBreakHyphen/>
          <w:t>9. Add a user to a security group</w:t>
        </w:r>
        <w:r>
          <w:tab/>
        </w:r>
        <w:r>
          <w:fldChar w:fldCharType="begin"/>
        </w:r>
        <w:r>
          <w:instrText xml:space="preserve"> PAGEREF _Toc415571895 \h </w:instrText>
        </w:r>
      </w:ins>
      <w:r>
        <w:fldChar w:fldCharType="separate"/>
      </w:r>
      <w:ins w:id="998" w:author="Author" w:date="2015-03-31T13:29:00Z">
        <w:r>
          <w:t>23</w:t>
        </w:r>
        <w:r>
          <w:fldChar w:fldCharType="end"/>
        </w:r>
      </w:ins>
    </w:p>
    <w:p w14:paraId="2B7823E7" w14:textId="77777777" w:rsidR="006F6783" w:rsidRDefault="006F6783">
      <w:pPr>
        <w:pStyle w:val="TableofFigures"/>
        <w:rPr>
          <w:ins w:id="999" w:author="Author" w:date="2015-03-31T13:29:00Z"/>
          <w:rFonts w:asciiTheme="minorHAnsi" w:eastAsiaTheme="minorEastAsia" w:hAnsiTheme="minorHAnsi" w:cstheme="minorBidi"/>
          <w:sz w:val="22"/>
          <w:szCs w:val="22"/>
        </w:rPr>
      </w:pPr>
      <w:ins w:id="1000" w:author="Author" w:date="2015-03-31T13:29:00Z">
        <w:r>
          <w:t>Figure 2</w:t>
        </w:r>
        <w:r>
          <w:noBreakHyphen/>
          <w:t>10: Building Policy using manifest</w:t>
        </w:r>
        <w:r>
          <w:tab/>
        </w:r>
        <w:r>
          <w:fldChar w:fldCharType="begin"/>
        </w:r>
        <w:r>
          <w:instrText xml:space="preserve"> PAGEREF _Toc415571896 \h </w:instrText>
        </w:r>
      </w:ins>
      <w:r>
        <w:fldChar w:fldCharType="separate"/>
      </w:r>
      <w:ins w:id="1001" w:author="Author" w:date="2015-03-31T13:29:00Z">
        <w:r>
          <w:t>34</w:t>
        </w:r>
        <w:r>
          <w:fldChar w:fldCharType="end"/>
        </w:r>
      </w:ins>
    </w:p>
    <w:p w14:paraId="3B0622C5" w14:textId="77777777" w:rsidR="006F6783" w:rsidRDefault="006F6783">
      <w:pPr>
        <w:pStyle w:val="TableofFigures"/>
        <w:rPr>
          <w:ins w:id="1002" w:author="Author" w:date="2015-03-31T13:29:00Z"/>
          <w:rFonts w:asciiTheme="minorHAnsi" w:eastAsiaTheme="minorEastAsia" w:hAnsiTheme="minorHAnsi" w:cstheme="minorBidi"/>
          <w:sz w:val="22"/>
          <w:szCs w:val="22"/>
        </w:rPr>
      </w:pPr>
      <w:ins w:id="1003" w:author="Author" w:date="2015-03-31T13:29:00Z">
        <w:r>
          <w:t>Figure 2</w:t>
        </w:r>
        <w:r>
          <w:noBreakHyphen/>
          <w:t>11. Validating policy on a producer</w:t>
        </w:r>
        <w:r>
          <w:tab/>
        </w:r>
        <w:r>
          <w:fldChar w:fldCharType="begin"/>
        </w:r>
        <w:r>
          <w:instrText xml:space="preserve"> PAGEREF _Toc415571897 \h </w:instrText>
        </w:r>
      </w:ins>
      <w:r>
        <w:fldChar w:fldCharType="separate"/>
      </w:r>
      <w:ins w:id="1004" w:author="Author" w:date="2015-03-31T13:29:00Z">
        <w:r>
          <w:t>35</w:t>
        </w:r>
        <w:r>
          <w:fldChar w:fldCharType="end"/>
        </w:r>
      </w:ins>
    </w:p>
    <w:p w14:paraId="7570AED6" w14:textId="77777777" w:rsidR="006F6783" w:rsidRDefault="006F6783">
      <w:pPr>
        <w:pStyle w:val="TableofFigures"/>
        <w:rPr>
          <w:ins w:id="1005" w:author="Author" w:date="2015-03-31T13:29:00Z"/>
          <w:rFonts w:asciiTheme="minorHAnsi" w:eastAsiaTheme="minorEastAsia" w:hAnsiTheme="minorHAnsi" w:cstheme="minorBidi"/>
          <w:sz w:val="22"/>
          <w:szCs w:val="22"/>
        </w:rPr>
      </w:pPr>
      <w:ins w:id="1006" w:author="Author" w:date="2015-03-31T13:29:00Z">
        <w:r>
          <w:t>Figure 2</w:t>
        </w:r>
        <w:r>
          <w:noBreakHyphen/>
          <w:t>12. Validating policy for a consumer</w:t>
        </w:r>
        <w:r>
          <w:tab/>
        </w:r>
        <w:r>
          <w:fldChar w:fldCharType="begin"/>
        </w:r>
        <w:r>
          <w:instrText xml:space="preserve"> PAGEREF _Toc415571898 \h </w:instrText>
        </w:r>
      </w:ins>
      <w:r>
        <w:fldChar w:fldCharType="separate"/>
      </w:r>
      <w:ins w:id="1007" w:author="Author" w:date="2015-03-31T13:29:00Z">
        <w:r>
          <w:t>36</w:t>
        </w:r>
        <w:r>
          <w:fldChar w:fldCharType="end"/>
        </w:r>
      </w:ins>
    </w:p>
    <w:p w14:paraId="7EF04EAF" w14:textId="77777777" w:rsidR="006F6783" w:rsidRDefault="006F6783">
      <w:pPr>
        <w:pStyle w:val="TableofFigures"/>
        <w:rPr>
          <w:ins w:id="1008" w:author="Author" w:date="2015-03-31T13:29:00Z"/>
          <w:rFonts w:asciiTheme="minorHAnsi" w:eastAsiaTheme="minorEastAsia" w:hAnsiTheme="minorHAnsi" w:cstheme="minorBidi"/>
          <w:sz w:val="22"/>
          <w:szCs w:val="22"/>
        </w:rPr>
      </w:pPr>
      <w:ins w:id="1009" w:author="Author" w:date="2015-03-31T13:29:00Z">
        <w:r>
          <w:t>Figure 2</w:t>
        </w:r>
        <w:r>
          <w:noBreakHyphen/>
          <w:t>13: Consumer policy requires producer belong to a security group</w:t>
        </w:r>
        <w:r>
          <w:tab/>
        </w:r>
        <w:r>
          <w:fldChar w:fldCharType="begin"/>
        </w:r>
        <w:r>
          <w:instrText xml:space="preserve"> PAGEREF _Toc415571899 \h </w:instrText>
        </w:r>
      </w:ins>
      <w:r>
        <w:fldChar w:fldCharType="separate"/>
      </w:r>
      <w:ins w:id="1010" w:author="Author" w:date="2015-03-31T13:29:00Z">
        <w:r>
          <w:t>37</w:t>
        </w:r>
        <w:r>
          <w:fldChar w:fldCharType="end"/>
        </w:r>
      </w:ins>
    </w:p>
    <w:p w14:paraId="64079505" w14:textId="77777777" w:rsidR="006F6783" w:rsidRDefault="006F6783">
      <w:pPr>
        <w:pStyle w:val="TableofFigures"/>
        <w:rPr>
          <w:ins w:id="1011" w:author="Author" w:date="2015-03-31T13:29:00Z"/>
          <w:rFonts w:asciiTheme="minorHAnsi" w:eastAsiaTheme="minorEastAsia" w:hAnsiTheme="minorHAnsi" w:cstheme="minorBidi"/>
          <w:sz w:val="22"/>
          <w:szCs w:val="22"/>
        </w:rPr>
      </w:pPr>
      <w:ins w:id="1012" w:author="Author" w:date="2015-03-31T13:29:00Z">
        <w:r>
          <w:t>Figure 2</w:t>
        </w:r>
        <w:r>
          <w:noBreakHyphen/>
          <w:t>14. Anonymous access</w:t>
        </w:r>
        <w:r>
          <w:tab/>
        </w:r>
        <w:r>
          <w:fldChar w:fldCharType="begin"/>
        </w:r>
        <w:r>
          <w:instrText xml:space="preserve"> PAGEREF _Toc415571900 \h </w:instrText>
        </w:r>
      </w:ins>
      <w:r>
        <w:fldChar w:fldCharType="separate"/>
      </w:r>
      <w:ins w:id="1013" w:author="Author" w:date="2015-03-31T13:29:00Z">
        <w:r>
          <w:t>38</w:t>
        </w:r>
        <w:r>
          <w:fldChar w:fldCharType="end"/>
        </w:r>
      </w:ins>
    </w:p>
    <w:p w14:paraId="11ECCDFD" w14:textId="77777777" w:rsidR="006F6783" w:rsidRDefault="006F6783">
      <w:pPr>
        <w:pStyle w:val="TableofFigures"/>
        <w:rPr>
          <w:ins w:id="1014" w:author="Author" w:date="2015-03-31T13:29:00Z"/>
          <w:rFonts w:asciiTheme="minorHAnsi" w:eastAsiaTheme="minorEastAsia" w:hAnsiTheme="minorHAnsi" w:cstheme="minorBidi"/>
          <w:sz w:val="22"/>
          <w:szCs w:val="22"/>
        </w:rPr>
      </w:pPr>
      <w:ins w:id="1015" w:author="Author" w:date="2015-03-31T13:29:00Z">
        <w:r>
          <w:t>Figure 2</w:t>
        </w:r>
        <w:r>
          <w:noBreakHyphen/>
          <w:t>15. Validating an admin</w:t>
        </w:r>
        <w:r>
          <w:tab/>
        </w:r>
        <w:r>
          <w:fldChar w:fldCharType="begin"/>
        </w:r>
        <w:r>
          <w:instrText xml:space="preserve"> PAGEREF _Toc415571901 \h </w:instrText>
        </w:r>
      </w:ins>
      <w:r>
        <w:fldChar w:fldCharType="separate"/>
      </w:r>
      <w:ins w:id="1016" w:author="Author" w:date="2015-03-31T13:29:00Z">
        <w:r>
          <w:t>39</w:t>
        </w:r>
        <w:r>
          <w:fldChar w:fldCharType="end"/>
        </w:r>
      </w:ins>
    </w:p>
    <w:p w14:paraId="44A72F56" w14:textId="77777777" w:rsidR="006F6783" w:rsidRDefault="006F6783">
      <w:pPr>
        <w:pStyle w:val="TableofFigures"/>
        <w:rPr>
          <w:ins w:id="1017" w:author="Author" w:date="2015-03-31T13:29:00Z"/>
          <w:rFonts w:asciiTheme="minorHAnsi" w:eastAsiaTheme="minorEastAsia" w:hAnsiTheme="minorHAnsi" w:cstheme="minorBidi"/>
          <w:sz w:val="22"/>
          <w:szCs w:val="22"/>
        </w:rPr>
      </w:pPr>
      <w:ins w:id="1018" w:author="Author" w:date="2015-03-31T13:29:00Z">
        <w:r>
          <w:t>Figure 2</w:t>
        </w:r>
        <w:r>
          <w:noBreakHyphen/>
          <w:t>16. Validating a session-based signal</w:t>
        </w:r>
        <w:r>
          <w:tab/>
        </w:r>
        <w:r>
          <w:fldChar w:fldCharType="begin"/>
        </w:r>
        <w:r>
          <w:instrText xml:space="preserve"> PAGEREF _Toc415571902 \h </w:instrText>
        </w:r>
      </w:ins>
      <w:r>
        <w:fldChar w:fldCharType="separate"/>
      </w:r>
      <w:ins w:id="1019" w:author="Author" w:date="2015-03-31T13:29:00Z">
        <w:r>
          <w:t>40</w:t>
        </w:r>
        <w:r>
          <w:fldChar w:fldCharType="end"/>
        </w:r>
      </w:ins>
    </w:p>
    <w:p w14:paraId="5CCFDA92" w14:textId="77777777" w:rsidR="006F6783" w:rsidRDefault="006F6783">
      <w:pPr>
        <w:pStyle w:val="TableofFigures"/>
        <w:rPr>
          <w:ins w:id="1020" w:author="Author" w:date="2015-03-31T13:29:00Z"/>
          <w:rFonts w:asciiTheme="minorHAnsi" w:eastAsiaTheme="minorEastAsia" w:hAnsiTheme="minorHAnsi" w:cstheme="minorBidi"/>
          <w:sz w:val="22"/>
          <w:szCs w:val="22"/>
        </w:rPr>
      </w:pPr>
      <w:ins w:id="1021" w:author="Author" w:date="2015-03-31T13:29:00Z">
        <w:r>
          <w:t>Figure 2</w:t>
        </w:r>
        <w:r>
          <w:noBreakHyphen/>
          <w:t>17: Authorization Data Format Structure</w:t>
        </w:r>
        <w:r>
          <w:tab/>
        </w:r>
        <w:r>
          <w:fldChar w:fldCharType="begin"/>
        </w:r>
        <w:r>
          <w:instrText xml:space="preserve"> PAGEREF _Toc415571903 \h </w:instrText>
        </w:r>
      </w:ins>
      <w:r>
        <w:fldChar w:fldCharType="separate"/>
      </w:r>
      <w:ins w:id="1022" w:author="Author" w:date="2015-03-31T13:29:00Z">
        <w:r>
          <w:t>41</w:t>
        </w:r>
        <w:r>
          <w:fldChar w:fldCharType="end"/>
        </w:r>
      </w:ins>
    </w:p>
    <w:p w14:paraId="2D00F532" w14:textId="77777777" w:rsidR="006F6783" w:rsidRDefault="006F6783">
      <w:pPr>
        <w:pStyle w:val="TableofFigures"/>
        <w:rPr>
          <w:ins w:id="1023" w:author="Author" w:date="2015-03-31T13:29:00Z"/>
          <w:rFonts w:asciiTheme="minorHAnsi" w:eastAsiaTheme="minorEastAsia" w:hAnsiTheme="minorHAnsi" w:cstheme="minorBidi"/>
          <w:sz w:val="22"/>
          <w:szCs w:val="22"/>
        </w:rPr>
      </w:pPr>
      <w:ins w:id="1024" w:author="Author" w:date="2015-03-31T13:29:00Z">
        <w:r>
          <w:t>Figure 2</w:t>
        </w:r>
        <w:r>
          <w:noBreakHyphen/>
          <w:t>18. Use case - users set up by Dad</w:t>
        </w:r>
        <w:r>
          <w:tab/>
        </w:r>
        <w:r>
          <w:fldChar w:fldCharType="begin"/>
        </w:r>
        <w:r>
          <w:instrText xml:space="preserve"> PAGEREF _Toc415571904 \h </w:instrText>
        </w:r>
      </w:ins>
      <w:r>
        <w:fldChar w:fldCharType="separate"/>
      </w:r>
      <w:ins w:id="1025" w:author="Author" w:date="2015-03-31T13:29:00Z">
        <w:r>
          <w:t>49</w:t>
        </w:r>
        <w:r>
          <w:fldChar w:fldCharType="end"/>
        </w:r>
      </w:ins>
    </w:p>
    <w:p w14:paraId="18CB570F" w14:textId="77777777" w:rsidR="006F6783" w:rsidRDefault="006F6783">
      <w:pPr>
        <w:pStyle w:val="TableofFigures"/>
        <w:rPr>
          <w:ins w:id="1026" w:author="Author" w:date="2015-03-31T13:29:00Z"/>
          <w:rFonts w:asciiTheme="minorHAnsi" w:eastAsiaTheme="minorEastAsia" w:hAnsiTheme="minorHAnsi" w:cstheme="minorBidi"/>
          <w:sz w:val="22"/>
          <w:szCs w:val="22"/>
        </w:rPr>
      </w:pPr>
      <w:ins w:id="1027" w:author="Author" w:date="2015-03-31T13:29:00Z">
        <w:r>
          <w:t>Figure 2</w:t>
        </w:r>
        <w:r>
          <w:noBreakHyphen/>
          <w:t>19. Use case - living room set up by Dad</w:t>
        </w:r>
        <w:r>
          <w:tab/>
        </w:r>
        <w:r>
          <w:fldChar w:fldCharType="begin"/>
        </w:r>
        <w:r>
          <w:instrText xml:space="preserve"> PAGEREF _Toc415571905 \h </w:instrText>
        </w:r>
      </w:ins>
      <w:r>
        <w:fldChar w:fldCharType="separate"/>
      </w:r>
      <w:ins w:id="1028" w:author="Author" w:date="2015-03-31T13:29:00Z">
        <w:r>
          <w:t>50</w:t>
        </w:r>
        <w:r>
          <w:fldChar w:fldCharType="end"/>
        </w:r>
      </w:ins>
    </w:p>
    <w:p w14:paraId="4BD79066" w14:textId="77777777" w:rsidR="006F6783" w:rsidRDefault="006F6783">
      <w:pPr>
        <w:pStyle w:val="TableofFigures"/>
        <w:rPr>
          <w:ins w:id="1029" w:author="Author" w:date="2015-03-31T13:29:00Z"/>
          <w:rFonts w:asciiTheme="minorHAnsi" w:eastAsiaTheme="minorEastAsia" w:hAnsiTheme="minorHAnsi" w:cstheme="minorBidi"/>
          <w:sz w:val="22"/>
          <w:szCs w:val="22"/>
        </w:rPr>
      </w:pPr>
      <w:ins w:id="1030" w:author="Author" w:date="2015-03-31T13:29:00Z">
        <w:r>
          <w:t>Figure 2</w:t>
        </w:r>
        <w:r>
          <w:noBreakHyphen/>
          <w:t>20. Use case - son's bedroom set up by son</w:t>
        </w:r>
        <w:r>
          <w:tab/>
        </w:r>
        <w:r>
          <w:fldChar w:fldCharType="begin"/>
        </w:r>
        <w:r>
          <w:instrText xml:space="preserve"> PAGEREF _Toc415571906 \h </w:instrText>
        </w:r>
      </w:ins>
      <w:r>
        <w:fldChar w:fldCharType="separate"/>
      </w:r>
      <w:ins w:id="1031" w:author="Author" w:date="2015-03-31T13:29:00Z">
        <w:r>
          <w:t>51</w:t>
        </w:r>
        <w:r>
          <w:fldChar w:fldCharType="end"/>
        </w:r>
      </w:ins>
    </w:p>
    <w:p w14:paraId="27CB6A81" w14:textId="77777777" w:rsidR="006F6783" w:rsidRDefault="006F6783">
      <w:pPr>
        <w:pStyle w:val="TableofFigures"/>
        <w:rPr>
          <w:ins w:id="1032" w:author="Author" w:date="2015-03-31T13:29:00Z"/>
          <w:rFonts w:asciiTheme="minorHAnsi" w:eastAsiaTheme="minorEastAsia" w:hAnsiTheme="minorHAnsi" w:cstheme="minorBidi"/>
          <w:sz w:val="22"/>
          <w:szCs w:val="22"/>
        </w:rPr>
      </w:pPr>
      <w:ins w:id="1033" w:author="Author" w:date="2015-03-31T13:29:00Z">
        <w:r>
          <w:t>Figure 2</w:t>
        </w:r>
        <w:r>
          <w:noBreakHyphen/>
          <w:t>21. Use case - master bedroom set up by Dad</w:t>
        </w:r>
        <w:r>
          <w:tab/>
        </w:r>
        <w:r>
          <w:fldChar w:fldCharType="begin"/>
        </w:r>
        <w:r>
          <w:instrText xml:space="preserve"> PAGEREF _Toc415571907 \h </w:instrText>
        </w:r>
      </w:ins>
      <w:r>
        <w:fldChar w:fldCharType="separate"/>
      </w:r>
      <w:ins w:id="1034" w:author="Author" w:date="2015-03-31T13:29:00Z">
        <w:r>
          <w:t>52</w:t>
        </w:r>
        <w:r>
          <w:fldChar w:fldCharType="end"/>
        </w:r>
      </w:ins>
    </w:p>
    <w:p w14:paraId="41C19B59" w14:textId="77777777" w:rsidR="006F6783" w:rsidRDefault="006F6783">
      <w:pPr>
        <w:pStyle w:val="TableofFigures"/>
        <w:rPr>
          <w:ins w:id="1035" w:author="Author" w:date="2015-03-31T13:29:00Z"/>
          <w:rFonts w:asciiTheme="minorHAnsi" w:eastAsiaTheme="minorEastAsia" w:hAnsiTheme="minorHAnsi" w:cstheme="minorBidi"/>
          <w:sz w:val="22"/>
          <w:szCs w:val="22"/>
        </w:rPr>
      </w:pPr>
      <w:ins w:id="1036" w:author="Author" w:date="2015-03-31T13:29:00Z">
        <w:r>
          <w:t>Figure 2</w:t>
        </w:r>
        <w:r>
          <w:noBreakHyphen/>
          <w:t>22. Use case – Son can control different TVs in the house</w:t>
        </w:r>
        <w:r>
          <w:tab/>
        </w:r>
        <w:r>
          <w:fldChar w:fldCharType="begin"/>
        </w:r>
        <w:r>
          <w:instrText xml:space="preserve"> PAGEREF _Toc415571908 \h </w:instrText>
        </w:r>
      </w:ins>
      <w:r>
        <w:fldChar w:fldCharType="separate"/>
      </w:r>
      <w:ins w:id="1037" w:author="Author" w:date="2015-03-31T13:29:00Z">
        <w:r>
          <w:t>53</w:t>
        </w:r>
        <w:r>
          <w:fldChar w:fldCharType="end"/>
        </w:r>
      </w:ins>
    </w:p>
    <w:p w14:paraId="3B717FEC" w14:textId="77777777" w:rsidR="006F6783" w:rsidRDefault="006F6783">
      <w:pPr>
        <w:pStyle w:val="TableofFigures"/>
        <w:rPr>
          <w:ins w:id="1038" w:author="Author" w:date="2015-03-31T13:29:00Z"/>
          <w:rFonts w:asciiTheme="minorHAnsi" w:eastAsiaTheme="minorEastAsia" w:hAnsiTheme="minorHAnsi" w:cstheme="minorBidi"/>
          <w:sz w:val="22"/>
          <w:szCs w:val="22"/>
        </w:rPr>
      </w:pPr>
      <w:ins w:id="1039" w:author="Author" w:date="2015-03-31T13:29:00Z">
        <w:r>
          <w:t>Figure 2</w:t>
        </w:r>
        <w:r>
          <w:noBreakHyphen/>
          <w:t>23. Use case - Living room tablet controls TVs</w:t>
        </w:r>
        <w:r>
          <w:tab/>
        </w:r>
        <w:r>
          <w:fldChar w:fldCharType="begin"/>
        </w:r>
        <w:r>
          <w:instrText xml:space="preserve"> PAGEREF _Toc415571909 \h </w:instrText>
        </w:r>
      </w:ins>
      <w:r>
        <w:fldChar w:fldCharType="separate"/>
      </w:r>
      <w:ins w:id="1040" w:author="Author" w:date="2015-03-31T13:29:00Z">
        <w:r>
          <w:t>54</w:t>
        </w:r>
        <w:r>
          <w:fldChar w:fldCharType="end"/>
        </w:r>
      </w:ins>
    </w:p>
    <w:p w14:paraId="0C454B5E" w14:textId="77777777" w:rsidR="006F6783" w:rsidRDefault="006F6783">
      <w:pPr>
        <w:pStyle w:val="TableofFigures"/>
        <w:rPr>
          <w:ins w:id="1041" w:author="Author" w:date="2015-03-31T13:29:00Z"/>
          <w:rFonts w:asciiTheme="minorHAnsi" w:eastAsiaTheme="minorEastAsia" w:hAnsiTheme="minorHAnsi" w:cstheme="minorBidi"/>
          <w:sz w:val="22"/>
          <w:szCs w:val="22"/>
        </w:rPr>
      </w:pPr>
      <w:ins w:id="1042" w:author="Author" w:date="2015-03-31T13:29:00Z">
        <w:r>
          <w:t>Figure 4</w:t>
        </w:r>
        <w:r>
          <w:noBreakHyphen/>
          <w:t>1. Distribution of policy update and certificates</w:t>
        </w:r>
        <w:r>
          <w:tab/>
        </w:r>
        <w:r>
          <w:fldChar w:fldCharType="begin"/>
        </w:r>
        <w:r>
          <w:instrText xml:space="preserve"> PAGEREF _Toc415571910 \h </w:instrText>
        </w:r>
      </w:ins>
      <w:r>
        <w:fldChar w:fldCharType="separate"/>
      </w:r>
      <w:ins w:id="1043" w:author="Author" w:date="2015-03-31T13:29:00Z">
        <w:r>
          <w:t>58</w:t>
        </w:r>
        <w:r>
          <w:fldChar w:fldCharType="end"/>
        </w:r>
      </w:ins>
    </w:p>
    <w:p w14:paraId="562D978A" w14:textId="77777777" w:rsidR="00D032F0" w:rsidDel="006F6783" w:rsidRDefault="00D032F0">
      <w:pPr>
        <w:pStyle w:val="TableofFigures"/>
        <w:rPr>
          <w:ins w:id="1044" w:author="Author" w:date="2015-03-27T13:54:00Z"/>
          <w:del w:id="1045" w:author="Author" w:date="2015-03-31T13:29:00Z"/>
          <w:rFonts w:asciiTheme="minorHAnsi" w:eastAsiaTheme="minorEastAsia" w:hAnsiTheme="minorHAnsi" w:cstheme="minorBidi"/>
          <w:sz w:val="22"/>
          <w:szCs w:val="22"/>
        </w:rPr>
      </w:pPr>
      <w:ins w:id="1046" w:author="Author" w:date="2015-03-27T13:54:00Z">
        <w:del w:id="1047" w:author="Author" w:date="2015-03-31T13:29:00Z">
          <w:r w:rsidDel="006F6783">
            <w:delText>Figure 2</w:delText>
          </w:r>
          <w:r w:rsidDel="006F6783">
            <w:noBreakHyphen/>
            <w:delText>1. Security system diagram</w:delText>
          </w:r>
          <w:r w:rsidDel="006F6783">
            <w:tab/>
          </w:r>
        </w:del>
      </w:ins>
      <w:ins w:id="1048" w:author="Author" w:date="2015-03-31T12:33:00Z">
        <w:del w:id="1049" w:author="Author" w:date="2015-03-31T13:29:00Z">
          <w:r w:rsidR="00497D04" w:rsidDel="006F6783">
            <w:delText>9</w:delText>
          </w:r>
        </w:del>
      </w:ins>
    </w:p>
    <w:p w14:paraId="2E1B7B7A" w14:textId="77777777" w:rsidR="00D032F0" w:rsidDel="006F6783" w:rsidRDefault="00D032F0">
      <w:pPr>
        <w:pStyle w:val="TableofFigures"/>
        <w:rPr>
          <w:ins w:id="1050" w:author="Author" w:date="2015-03-27T13:54:00Z"/>
          <w:del w:id="1051" w:author="Author" w:date="2015-03-31T13:29:00Z"/>
          <w:rFonts w:asciiTheme="minorHAnsi" w:eastAsiaTheme="minorEastAsia" w:hAnsiTheme="minorHAnsi" w:cstheme="minorBidi"/>
          <w:sz w:val="22"/>
          <w:szCs w:val="22"/>
        </w:rPr>
      </w:pPr>
      <w:ins w:id="1052" w:author="Author" w:date="2015-03-27T13:54:00Z">
        <w:del w:id="1053" w:author="Author" w:date="2015-03-31T13:29:00Z">
          <w:r w:rsidDel="006F6783">
            <w:delText>Figure 2</w:delText>
          </w:r>
          <w:r w:rsidDel="006F6783">
            <w:noBreakHyphen/>
            <w:delText>2: Sample Certificates and ACL entries</w:delText>
          </w:r>
          <w:r w:rsidDel="006F6783">
            <w:tab/>
          </w:r>
        </w:del>
      </w:ins>
      <w:ins w:id="1054" w:author="Author" w:date="2015-03-31T12:33:00Z">
        <w:del w:id="1055" w:author="Author" w:date="2015-03-31T13:29:00Z">
          <w:r w:rsidR="00497D04" w:rsidDel="006F6783">
            <w:delText>12</w:delText>
          </w:r>
        </w:del>
      </w:ins>
    </w:p>
    <w:p w14:paraId="6F5CBD4D" w14:textId="77777777" w:rsidR="00D032F0" w:rsidDel="006F6783" w:rsidRDefault="00D032F0">
      <w:pPr>
        <w:pStyle w:val="TableofFigures"/>
        <w:rPr>
          <w:ins w:id="1056" w:author="Author" w:date="2015-03-27T13:54:00Z"/>
          <w:del w:id="1057" w:author="Author" w:date="2015-03-31T13:29:00Z"/>
          <w:rFonts w:asciiTheme="minorHAnsi" w:eastAsiaTheme="minorEastAsia" w:hAnsiTheme="minorHAnsi" w:cstheme="minorBidi"/>
          <w:sz w:val="22"/>
          <w:szCs w:val="22"/>
        </w:rPr>
      </w:pPr>
      <w:ins w:id="1058" w:author="Author" w:date="2015-03-27T13:54:00Z">
        <w:del w:id="1059" w:author="Author" w:date="2015-03-31T13:29:00Z">
          <w:r w:rsidDel="006F6783">
            <w:delText>Figure 2</w:delText>
          </w:r>
          <w:r w:rsidDel="006F6783">
            <w:noBreakHyphen/>
            <w:delText>3. Exchange manifest and membership certificates</w:delText>
          </w:r>
          <w:r w:rsidDel="006F6783">
            <w:tab/>
          </w:r>
        </w:del>
      </w:ins>
      <w:ins w:id="1060" w:author="Author" w:date="2015-03-31T12:33:00Z">
        <w:del w:id="1061" w:author="Author" w:date="2015-03-31T13:29:00Z">
          <w:r w:rsidR="00497D04" w:rsidDel="006F6783">
            <w:delText>15</w:delText>
          </w:r>
        </w:del>
      </w:ins>
      <w:ins w:id="1062" w:author="Author" w:date="2015-03-27T13:54:00Z">
        <w:del w:id="1063" w:author="Author" w:date="2015-03-31T13:29:00Z">
          <w:r w:rsidDel="006F6783">
            <w:delText>14</w:delText>
          </w:r>
        </w:del>
      </w:ins>
    </w:p>
    <w:p w14:paraId="53D725D6" w14:textId="77777777" w:rsidR="00D032F0" w:rsidDel="006F6783" w:rsidRDefault="00D032F0">
      <w:pPr>
        <w:pStyle w:val="TableofFigures"/>
        <w:rPr>
          <w:ins w:id="1064" w:author="Author" w:date="2015-03-27T13:54:00Z"/>
          <w:del w:id="1065" w:author="Author" w:date="2015-03-31T13:29:00Z"/>
          <w:rFonts w:asciiTheme="minorHAnsi" w:eastAsiaTheme="minorEastAsia" w:hAnsiTheme="minorHAnsi" w:cstheme="minorBidi"/>
          <w:sz w:val="22"/>
          <w:szCs w:val="22"/>
        </w:rPr>
      </w:pPr>
      <w:ins w:id="1066" w:author="Author" w:date="2015-03-27T13:54:00Z">
        <w:del w:id="1067" w:author="Author" w:date="2015-03-31T13:29:00Z">
          <w:r w:rsidDel="006F6783">
            <w:delText>Figure 2</w:delText>
          </w:r>
          <w:r w:rsidDel="006F6783">
            <w:noBreakHyphen/>
            <w:delText>4: Claim a factory-reset application without using out-of-band registration data</w:delText>
          </w:r>
          <w:r w:rsidDel="006F6783">
            <w:tab/>
          </w:r>
        </w:del>
      </w:ins>
      <w:ins w:id="1068" w:author="Author" w:date="2015-03-31T12:33:00Z">
        <w:del w:id="1069" w:author="Author" w:date="2015-03-31T13:29:00Z">
          <w:r w:rsidR="00497D04" w:rsidDel="006F6783">
            <w:delText>17</w:delText>
          </w:r>
        </w:del>
      </w:ins>
      <w:ins w:id="1070" w:author="Author" w:date="2015-03-27T13:54:00Z">
        <w:del w:id="1071" w:author="Author" w:date="2015-03-31T13:29:00Z">
          <w:r w:rsidDel="006F6783">
            <w:delText>16</w:delText>
          </w:r>
        </w:del>
      </w:ins>
    </w:p>
    <w:p w14:paraId="7FD36E1C" w14:textId="77777777" w:rsidR="00D032F0" w:rsidDel="006F6783" w:rsidRDefault="00D032F0">
      <w:pPr>
        <w:pStyle w:val="TableofFigures"/>
        <w:rPr>
          <w:ins w:id="1072" w:author="Author" w:date="2015-03-27T13:54:00Z"/>
          <w:del w:id="1073" w:author="Author" w:date="2015-03-31T13:29:00Z"/>
          <w:rFonts w:asciiTheme="minorHAnsi" w:eastAsiaTheme="minorEastAsia" w:hAnsiTheme="minorHAnsi" w:cstheme="minorBidi"/>
          <w:sz w:val="22"/>
          <w:szCs w:val="22"/>
        </w:rPr>
      </w:pPr>
      <w:ins w:id="1074" w:author="Author" w:date="2015-03-27T13:54:00Z">
        <w:del w:id="1075" w:author="Author" w:date="2015-03-31T13:29:00Z">
          <w:r w:rsidDel="006F6783">
            <w:delText>Figure 2</w:delText>
          </w:r>
          <w:r w:rsidDel="006F6783">
            <w:noBreakHyphen/>
            <w:delText>5. Claiming a factory-reset application using out-of-band registration data</w:delText>
          </w:r>
          <w:r w:rsidDel="006F6783">
            <w:tab/>
          </w:r>
        </w:del>
      </w:ins>
      <w:ins w:id="1076" w:author="Author" w:date="2015-03-31T12:33:00Z">
        <w:del w:id="1077" w:author="Author" w:date="2015-03-31T13:29:00Z">
          <w:r w:rsidR="00497D04" w:rsidDel="006F6783">
            <w:delText>19</w:delText>
          </w:r>
        </w:del>
      </w:ins>
      <w:ins w:id="1078" w:author="Author" w:date="2015-03-27T13:54:00Z">
        <w:del w:id="1079" w:author="Author" w:date="2015-03-31T13:29:00Z">
          <w:r w:rsidDel="006F6783">
            <w:delText>18</w:delText>
          </w:r>
        </w:del>
      </w:ins>
    </w:p>
    <w:p w14:paraId="6D343389" w14:textId="77777777" w:rsidR="00D032F0" w:rsidDel="006F6783" w:rsidRDefault="00D032F0">
      <w:pPr>
        <w:pStyle w:val="TableofFigures"/>
        <w:rPr>
          <w:ins w:id="1080" w:author="Author" w:date="2015-03-27T13:54:00Z"/>
          <w:del w:id="1081" w:author="Author" w:date="2015-03-31T13:29:00Z"/>
          <w:rFonts w:asciiTheme="minorHAnsi" w:eastAsiaTheme="minorEastAsia" w:hAnsiTheme="minorHAnsi" w:cstheme="minorBidi"/>
          <w:sz w:val="22"/>
          <w:szCs w:val="22"/>
        </w:rPr>
      </w:pPr>
      <w:ins w:id="1082" w:author="Author" w:date="2015-03-27T13:54:00Z">
        <w:del w:id="1083" w:author="Author" w:date="2015-03-31T13:29:00Z">
          <w:r w:rsidDel="006F6783">
            <w:delText>Figure 2</w:delText>
          </w:r>
          <w:r w:rsidDel="006F6783">
            <w:noBreakHyphen/>
            <w:delText>6. Install a policy</w:delText>
          </w:r>
          <w:r w:rsidDel="006F6783">
            <w:tab/>
          </w:r>
        </w:del>
      </w:ins>
      <w:ins w:id="1084" w:author="Author" w:date="2015-03-31T12:33:00Z">
        <w:del w:id="1085" w:author="Author" w:date="2015-03-31T13:29:00Z">
          <w:r w:rsidR="00497D04" w:rsidDel="006F6783">
            <w:delText>20</w:delText>
          </w:r>
        </w:del>
      </w:ins>
      <w:ins w:id="1086" w:author="Author" w:date="2015-03-27T13:54:00Z">
        <w:del w:id="1087" w:author="Author" w:date="2015-03-31T13:29:00Z">
          <w:r w:rsidDel="006F6783">
            <w:delText>19</w:delText>
          </w:r>
        </w:del>
      </w:ins>
    </w:p>
    <w:p w14:paraId="06AA0948" w14:textId="77777777" w:rsidR="00D032F0" w:rsidDel="006F6783" w:rsidRDefault="00D032F0">
      <w:pPr>
        <w:pStyle w:val="TableofFigures"/>
        <w:rPr>
          <w:ins w:id="1088" w:author="Author" w:date="2015-03-27T13:54:00Z"/>
          <w:del w:id="1089" w:author="Author" w:date="2015-03-31T13:29:00Z"/>
          <w:rFonts w:asciiTheme="minorHAnsi" w:eastAsiaTheme="minorEastAsia" w:hAnsiTheme="minorHAnsi" w:cstheme="minorBidi"/>
          <w:sz w:val="22"/>
          <w:szCs w:val="22"/>
        </w:rPr>
      </w:pPr>
      <w:ins w:id="1090" w:author="Author" w:date="2015-03-27T13:54:00Z">
        <w:del w:id="1091" w:author="Author" w:date="2015-03-31T13:29:00Z">
          <w:r w:rsidDel="006F6783">
            <w:delText>Figure 2</w:delText>
          </w:r>
          <w:r w:rsidDel="006F6783">
            <w:noBreakHyphen/>
            <w:delText>7: Install manifest</w:delText>
          </w:r>
          <w:r w:rsidDel="006F6783">
            <w:tab/>
          </w:r>
        </w:del>
      </w:ins>
      <w:ins w:id="1092" w:author="Author" w:date="2015-03-31T12:33:00Z">
        <w:del w:id="1093" w:author="Author" w:date="2015-03-31T13:29:00Z">
          <w:r w:rsidR="00497D04" w:rsidDel="006F6783">
            <w:delText>21</w:delText>
          </w:r>
        </w:del>
      </w:ins>
      <w:ins w:id="1094" w:author="Author" w:date="2015-03-27T13:54:00Z">
        <w:del w:id="1095" w:author="Author" w:date="2015-03-31T13:29:00Z">
          <w:r w:rsidDel="006F6783">
            <w:delText>20</w:delText>
          </w:r>
        </w:del>
      </w:ins>
    </w:p>
    <w:p w14:paraId="4432C208" w14:textId="77777777" w:rsidR="00D032F0" w:rsidDel="006F6783" w:rsidRDefault="00D032F0">
      <w:pPr>
        <w:pStyle w:val="TableofFigures"/>
        <w:rPr>
          <w:ins w:id="1096" w:author="Author" w:date="2015-03-27T13:54:00Z"/>
          <w:del w:id="1097" w:author="Author" w:date="2015-03-31T13:29:00Z"/>
          <w:rFonts w:asciiTheme="minorHAnsi" w:eastAsiaTheme="minorEastAsia" w:hAnsiTheme="minorHAnsi" w:cstheme="minorBidi"/>
          <w:sz w:val="22"/>
          <w:szCs w:val="22"/>
        </w:rPr>
      </w:pPr>
      <w:ins w:id="1098" w:author="Author" w:date="2015-03-27T13:54:00Z">
        <w:del w:id="1099" w:author="Author" w:date="2015-03-31T13:29:00Z">
          <w:r w:rsidDel="006F6783">
            <w:delText>Figure 2</w:delText>
          </w:r>
          <w:r w:rsidDel="006F6783">
            <w:noBreakHyphen/>
            <w:delText>8. Add an application to a security group</w:delText>
          </w:r>
          <w:r w:rsidDel="006F6783">
            <w:tab/>
          </w:r>
        </w:del>
      </w:ins>
      <w:ins w:id="1100" w:author="Author" w:date="2015-03-31T12:33:00Z">
        <w:del w:id="1101" w:author="Author" w:date="2015-03-31T13:29:00Z">
          <w:r w:rsidR="00497D04" w:rsidDel="006F6783">
            <w:delText>22</w:delText>
          </w:r>
        </w:del>
      </w:ins>
      <w:ins w:id="1102" w:author="Author" w:date="2015-03-27T13:54:00Z">
        <w:del w:id="1103" w:author="Author" w:date="2015-03-31T13:29:00Z">
          <w:r w:rsidDel="006F6783">
            <w:delText>21</w:delText>
          </w:r>
        </w:del>
      </w:ins>
    </w:p>
    <w:p w14:paraId="6A4A938E" w14:textId="77777777" w:rsidR="00D032F0" w:rsidDel="006F6783" w:rsidRDefault="00D032F0">
      <w:pPr>
        <w:pStyle w:val="TableofFigures"/>
        <w:rPr>
          <w:ins w:id="1104" w:author="Author" w:date="2015-03-27T13:54:00Z"/>
          <w:del w:id="1105" w:author="Author" w:date="2015-03-31T13:29:00Z"/>
          <w:rFonts w:asciiTheme="minorHAnsi" w:eastAsiaTheme="minorEastAsia" w:hAnsiTheme="minorHAnsi" w:cstheme="minorBidi"/>
          <w:sz w:val="22"/>
          <w:szCs w:val="22"/>
        </w:rPr>
      </w:pPr>
      <w:ins w:id="1106" w:author="Author" w:date="2015-03-27T13:54:00Z">
        <w:del w:id="1107" w:author="Author" w:date="2015-03-31T13:29:00Z">
          <w:r w:rsidDel="006F6783">
            <w:delText>Figure 2</w:delText>
          </w:r>
          <w:r w:rsidDel="006F6783">
            <w:noBreakHyphen/>
            <w:delText>9. Add a user to a security group</w:delText>
          </w:r>
          <w:r w:rsidDel="006F6783">
            <w:tab/>
          </w:r>
        </w:del>
      </w:ins>
      <w:ins w:id="1108" w:author="Author" w:date="2015-03-31T12:33:00Z">
        <w:del w:id="1109" w:author="Author" w:date="2015-03-31T13:29:00Z">
          <w:r w:rsidR="00497D04" w:rsidDel="006F6783">
            <w:delText>23</w:delText>
          </w:r>
        </w:del>
      </w:ins>
      <w:ins w:id="1110" w:author="Author" w:date="2015-03-27T13:54:00Z">
        <w:del w:id="1111" w:author="Author" w:date="2015-03-31T13:29:00Z">
          <w:r w:rsidDel="006F6783">
            <w:delText>22</w:delText>
          </w:r>
        </w:del>
      </w:ins>
    </w:p>
    <w:p w14:paraId="4A0BA8F2" w14:textId="77777777" w:rsidR="00D032F0" w:rsidDel="006F6783" w:rsidRDefault="00D032F0">
      <w:pPr>
        <w:pStyle w:val="TableofFigures"/>
        <w:rPr>
          <w:ins w:id="1112" w:author="Author" w:date="2015-03-27T13:54:00Z"/>
          <w:del w:id="1113" w:author="Author" w:date="2015-03-31T13:29:00Z"/>
          <w:rFonts w:asciiTheme="minorHAnsi" w:eastAsiaTheme="minorEastAsia" w:hAnsiTheme="minorHAnsi" w:cstheme="minorBidi"/>
          <w:sz w:val="22"/>
          <w:szCs w:val="22"/>
        </w:rPr>
      </w:pPr>
      <w:ins w:id="1114" w:author="Author" w:date="2015-03-27T13:54:00Z">
        <w:del w:id="1115" w:author="Author" w:date="2015-03-31T13:29:00Z">
          <w:r w:rsidDel="006F6783">
            <w:delText>Figure 2</w:delText>
          </w:r>
          <w:r w:rsidDel="006F6783">
            <w:noBreakHyphen/>
            <w:delText>10: Building Policy using manifest</w:delText>
          </w:r>
          <w:r w:rsidDel="006F6783">
            <w:tab/>
          </w:r>
        </w:del>
      </w:ins>
      <w:ins w:id="1116" w:author="Author" w:date="2015-03-31T12:33:00Z">
        <w:del w:id="1117" w:author="Author" w:date="2015-03-31T13:29:00Z">
          <w:r w:rsidR="00497D04" w:rsidDel="006F6783">
            <w:delText>34</w:delText>
          </w:r>
        </w:del>
      </w:ins>
      <w:ins w:id="1118" w:author="Author" w:date="2015-03-27T13:54:00Z">
        <w:del w:id="1119" w:author="Author" w:date="2015-03-31T13:29:00Z">
          <w:r w:rsidDel="006F6783">
            <w:delText>33</w:delText>
          </w:r>
        </w:del>
      </w:ins>
    </w:p>
    <w:p w14:paraId="3C5D1725" w14:textId="77777777" w:rsidR="00D032F0" w:rsidDel="006F6783" w:rsidRDefault="00D032F0">
      <w:pPr>
        <w:pStyle w:val="TableofFigures"/>
        <w:rPr>
          <w:ins w:id="1120" w:author="Author" w:date="2015-03-27T13:54:00Z"/>
          <w:del w:id="1121" w:author="Author" w:date="2015-03-31T13:29:00Z"/>
          <w:rFonts w:asciiTheme="minorHAnsi" w:eastAsiaTheme="minorEastAsia" w:hAnsiTheme="minorHAnsi" w:cstheme="minorBidi"/>
          <w:sz w:val="22"/>
          <w:szCs w:val="22"/>
        </w:rPr>
      </w:pPr>
      <w:ins w:id="1122" w:author="Author" w:date="2015-03-27T13:54:00Z">
        <w:del w:id="1123" w:author="Author" w:date="2015-03-31T13:29:00Z">
          <w:r w:rsidDel="006F6783">
            <w:delText>Figure 2</w:delText>
          </w:r>
          <w:r w:rsidDel="006F6783">
            <w:noBreakHyphen/>
            <w:delText>11. Validating policy on a producer</w:delText>
          </w:r>
          <w:r w:rsidDel="006F6783">
            <w:tab/>
          </w:r>
        </w:del>
      </w:ins>
      <w:ins w:id="1124" w:author="Author" w:date="2015-03-31T12:33:00Z">
        <w:del w:id="1125" w:author="Author" w:date="2015-03-31T13:29:00Z">
          <w:r w:rsidR="00497D04" w:rsidDel="006F6783">
            <w:delText>36</w:delText>
          </w:r>
        </w:del>
      </w:ins>
      <w:ins w:id="1126" w:author="Author" w:date="2015-03-27T13:54:00Z">
        <w:del w:id="1127" w:author="Author" w:date="2015-03-31T13:29:00Z">
          <w:r w:rsidDel="006F6783">
            <w:delText>35</w:delText>
          </w:r>
        </w:del>
      </w:ins>
    </w:p>
    <w:p w14:paraId="5A4DA801" w14:textId="77777777" w:rsidR="00D032F0" w:rsidDel="006F6783" w:rsidRDefault="00D032F0">
      <w:pPr>
        <w:pStyle w:val="TableofFigures"/>
        <w:rPr>
          <w:ins w:id="1128" w:author="Author" w:date="2015-03-27T13:54:00Z"/>
          <w:del w:id="1129" w:author="Author" w:date="2015-03-31T13:29:00Z"/>
          <w:rFonts w:asciiTheme="minorHAnsi" w:eastAsiaTheme="minorEastAsia" w:hAnsiTheme="minorHAnsi" w:cstheme="minorBidi"/>
          <w:sz w:val="22"/>
          <w:szCs w:val="22"/>
        </w:rPr>
      </w:pPr>
      <w:ins w:id="1130" w:author="Author" w:date="2015-03-27T13:54:00Z">
        <w:del w:id="1131" w:author="Author" w:date="2015-03-31T13:29:00Z">
          <w:r w:rsidDel="006F6783">
            <w:delText>Figure 2</w:delText>
          </w:r>
          <w:r w:rsidDel="006F6783">
            <w:noBreakHyphen/>
            <w:delText>12. Validating policy for a consumer</w:delText>
          </w:r>
          <w:r w:rsidDel="006F6783">
            <w:tab/>
          </w:r>
        </w:del>
      </w:ins>
      <w:ins w:id="1132" w:author="Author" w:date="2015-03-31T12:33:00Z">
        <w:del w:id="1133" w:author="Author" w:date="2015-03-31T13:29:00Z">
          <w:r w:rsidR="00497D04" w:rsidDel="006F6783">
            <w:delText>37</w:delText>
          </w:r>
        </w:del>
      </w:ins>
      <w:ins w:id="1134" w:author="Author" w:date="2015-03-27T13:54:00Z">
        <w:del w:id="1135" w:author="Author" w:date="2015-03-31T13:29:00Z">
          <w:r w:rsidDel="006F6783">
            <w:delText>36</w:delText>
          </w:r>
        </w:del>
      </w:ins>
    </w:p>
    <w:p w14:paraId="703305BA" w14:textId="77777777" w:rsidR="00D032F0" w:rsidDel="006F6783" w:rsidRDefault="00D032F0">
      <w:pPr>
        <w:pStyle w:val="TableofFigures"/>
        <w:rPr>
          <w:ins w:id="1136" w:author="Author" w:date="2015-03-27T13:54:00Z"/>
          <w:del w:id="1137" w:author="Author" w:date="2015-03-31T13:29:00Z"/>
          <w:rFonts w:asciiTheme="minorHAnsi" w:eastAsiaTheme="minorEastAsia" w:hAnsiTheme="minorHAnsi" w:cstheme="minorBidi"/>
          <w:sz w:val="22"/>
          <w:szCs w:val="22"/>
        </w:rPr>
      </w:pPr>
      <w:ins w:id="1138" w:author="Author" w:date="2015-03-27T13:54:00Z">
        <w:del w:id="1139" w:author="Author" w:date="2015-03-31T13:29:00Z">
          <w:r w:rsidDel="006F6783">
            <w:delText>Figure 2</w:delText>
          </w:r>
          <w:r w:rsidDel="006F6783">
            <w:noBreakHyphen/>
            <w:delText>13: Consumer policy requires producer belong to a security group</w:delText>
          </w:r>
          <w:r w:rsidDel="006F6783">
            <w:tab/>
          </w:r>
        </w:del>
      </w:ins>
      <w:ins w:id="1140" w:author="Author" w:date="2015-03-31T12:33:00Z">
        <w:del w:id="1141" w:author="Author" w:date="2015-03-31T13:29:00Z">
          <w:r w:rsidR="00497D04" w:rsidDel="006F6783">
            <w:delText>38</w:delText>
          </w:r>
        </w:del>
      </w:ins>
      <w:ins w:id="1142" w:author="Author" w:date="2015-03-27T13:54:00Z">
        <w:del w:id="1143" w:author="Author" w:date="2015-03-31T13:29:00Z">
          <w:r w:rsidDel="006F6783">
            <w:delText>37</w:delText>
          </w:r>
        </w:del>
      </w:ins>
    </w:p>
    <w:p w14:paraId="706FA8D4" w14:textId="77777777" w:rsidR="00D032F0" w:rsidDel="006F6783" w:rsidRDefault="00D032F0">
      <w:pPr>
        <w:pStyle w:val="TableofFigures"/>
        <w:rPr>
          <w:ins w:id="1144" w:author="Author" w:date="2015-03-27T13:54:00Z"/>
          <w:del w:id="1145" w:author="Author" w:date="2015-03-31T13:29:00Z"/>
          <w:rFonts w:asciiTheme="minorHAnsi" w:eastAsiaTheme="minorEastAsia" w:hAnsiTheme="minorHAnsi" w:cstheme="minorBidi"/>
          <w:sz w:val="22"/>
          <w:szCs w:val="22"/>
        </w:rPr>
      </w:pPr>
      <w:ins w:id="1146" w:author="Author" w:date="2015-03-27T13:54:00Z">
        <w:del w:id="1147" w:author="Author" w:date="2015-03-31T13:29:00Z">
          <w:r w:rsidDel="006F6783">
            <w:delText>Figure 2</w:delText>
          </w:r>
          <w:r w:rsidDel="006F6783">
            <w:noBreakHyphen/>
            <w:delText>14. Anonymous access</w:delText>
          </w:r>
          <w:r w:rsidDel="006F6783">
            <w:tab/>
          </w:r>
        </w:del>
      </w:ins>
      <w:ins w:id="1148" w:author="Author" w:date="2015-03-31T12:33:00Z">
        <w:del w:id="1149" w:author="Author" w:date="2015-03-31T13:29:00Z">
          <w:r w:rsidR="00497D04" w:rsidDel="006F6783">
            <w:delText>39</w:delText>
          </w:r>
        </w:del>
      </w:ins>
      <w:ins w:id="1150" w:author="Author" w:date="2015-03-27T13:54:00Z">
        <w:del w:id="1151" w:author="Author" w:date="2015-03-31T13:29:00Z">
          <w:r w:rsidDel="006F6783">
            <w:delText>38</w:delText>
          </w:r>
        </w:del>
      </w:ins>
    </w:p>
    <w:p w14:paraId="06ACBB64" w14:textId="77777777" w:rsidR="00D032F0" w:rsidDel="006F6783" w:rsidRDefault="00D032F0">
      <w:pPr>
        <w:pStyle w:val="TableofFigures"/>
        <w:rPr>
          <w:ins w:id="1152" w:author="Author" w:date="2015-03-27T13:54:00Z"/>
          <w:del w:id="1153" w:author="Author" w:date="2015-03-31T13:29:00Z"/>
          <w:rFonts w:asciiTheme="minorHAnsi" w:eastAsiaTheme="minorEastAsia" w:hAnsiTheme="minorHAnsi" w:cstheme="minorBidi"/>
          <w:sz w:val="22"/>
          <w:szCs w:val="22"/>
        </w:rPr>
      </w:pPr>
      <w:ins w:id="1154" w:author="Author" w:date="2015-03-27T13:54:00Z">
        <w:del w:id="1155" w:author="Author" w:date="2015-03-31T13:29:00Z">
          <w:r w:rsidDel="006F6783">
            <w:delText>Figure 2</w:delText>
          </w:r>
          <w:r w:rsidDel="006F6783">
            <w:noBreakHyphen/>
            <w:delText>15. Validating an admin</w:delText>
          </w:r>
          <w:r w:rsidDel="006F6783">
            <w:tab/>
          </w:r>
        </w:del>
      </w:ins>
      <w:ins w:id="1156" w:author="Author" w:date="2015-03-31T12:33:00Z">
        <w:del w:id="1157" w:author="Author" w:date="2015-03-31T13:29:00Z">
          <w:r w:rsidR="00497D04" w:rsidDel="006F6783">
            <w:delText>40</w:delText>
          </w:r>
        </w:del>
      </w:ins>
      <w:ins w:id="1158" w:author="Author" w:date="2015-03-27T13:54:00Z">
        <w:del w:id="1159" w:author="Author" w:date="2015-03-31T13:29:00Z">
          <w:r w:rsidDel="006F6783">
            <w:delText>39</w:delText>
          </w:r>
        </w:del>
      </w:ins>
    </w:p>
    <w:p w14:paraId="2B9D8DDF" w14:textId="77777777" w:rsidR="00D032F0" w:rsidDel="006F6783" w:rsidRDefault="00D032F0">
      <w:pPr>
        <w:pStyle w:val="TableofFigures"/>
        <w:rPr>
          <w:ins w:id="1160" w:author="Author" w:date="2015-03-27T13:54:00Z"/>
          <w:del w:id="1161" w:author="Author" w:date="2015-03-31T13:29:00Z"/>
          <w:rFonts w:asciiTheme="minorHAnsi" w:eastAsiaTheme="minorEastAsia" w:hAnsiTheme="minorHAnsi" w:cstheme="minorBidi"/>
          <w:sz w:val="22"/>
          <w:szCs w:val="22"/>
        </w:rPr>
      </w:pPr>
      <w:ins w:id="1162" w:author="Author" w:date="2015-03-27T13:54:00Z">
        <w:del w:id="1163" w:author="Author" w:date="2015-03-31T13:29:00Z">
          <w:r w:rsidDel="006F6783">
            <w:delText>Figure 2</w:delText>
          </w:r>
          <w:r w:rsidDel="006F6783">
            <w:noBreakHyphen/>
            <w:delText>16. Validating a session-based signal</w:delText>
          </w:r>
          <w:r w:rsidDel="006F6783">
            <w:tab/>
          </w:r>
        </w:del>
      </w:ins>
      <w:ins w:id="1164" w:author="Author" w:date="2015-03-31T12:33:00Z">
        <w:del w:id="1165" w:author="Author" w:date="2015-03-31T13:29:00Z">
          <w:r w:rsidR="00497D04" w:rsidDel="006F6783">
            <w:delText>41</w:delText>
          </w:r>
        </w:del>
      </w:ins>
      <w:ins w:id="1166" w:author="Author" w:date="2015-03-27T13:54:00Z">
        <w:del w:id="1167" w:author="Author" w:date="2015-03-31T13:29:00Z">
          <w:r w:rsidDel="006F6783">
            <w:delText>40</w:delText>
          </w:r>
        </w:del>
      </w:ins>
    </w:p>
    <w:p w14:paraId="565873BC" w14:textId="77777777" w:rsidR="00D032F0" w:rsidDel="006F6783" w:rsidRDefault="00D032F0">
      <w:pPr>
        <w:pStyle w:val="TableofFigures"/>
        <w:rPr>
          <w:ins w:id="1168" w:author="Author" w:date="2015-03-27T13:54:00Z"/>
          <w:del w:id="1169" w:author="Author" w:date="2015-03-31T13:29:00Z"/>
          <w:rFonts w:asciiTheme="minorHAnsi" w:eastAsiaTheme="minorEastAsia" w:hAnsiTheme="minorHAnsi" w:cstheme="minorBidi"/>
          <w:sz w:val="22"/>
          <w:szCs w:val="22"/>
        </w:rPr>
      </w:pPr>
      <w:ins w:id="1170" w:author="Author" w:date="2015-03-27T13:54:00Z">
        <w:del w:id="1171" w:author="Author" w:date="2015-03-31T13:29:00Z">
          <w:r w:rsidDel="006F6783">
            <w:delText>Figure 2</w:delText>
          </w:r>
          <w:r w:rsidDel="006F6783">
            <w:noBreakHyphen/>
            <w:delText>17: Authorization Data Format Structure</w:delText>
          </w:r>
          <w:r w:rsidDel="006F6783">
            <w:tab/>
          </w:r>
        </w:del>
      </w:ins>
      <w:ins w:id="1172" w:author="Author" w:date="2015-03-31T12:33:00Z">
        <w:del w:id="1173" w:author="Author" w:date="2015-03-31T13:29:00Z">
          <w:r w:rsidR="00497D04" w:rsidDel="006F6783">
            <w:delText>42</w:delText>
          </w:r>
        </w:del>
      </w:ins>
      <w:ins w:id="1174" w:author="Author" w:date="2015-03-27T13:54:00Z">
        <w:del w:id="1175" w:author="Author" w:date="2015-03-31T13:29:00Z">
          <w:r w:rsidDel="006F6783">
            <w:delText>41</w:delText>
          </w:r>
        </w:del>
      </w:ins>
    </w:p>
    <w:p w14:paraId="1A5CD754" w14:textId="77777777" w:rsidR="00D032F0" w:rsidDel="006F6783" w:rsidRDefault="00D032F0">
      <w:pPr>
        <w:pStyle w:val="TableofFigures"/>
        <w:rPr>
          <w:ins w:id="1176" w:author="Author" w:date="2015-03-27T13:54:00Z"/>
          <w:del w:id="1177" w:author="Author" w:date="2015-03-31T13:29:00Z"/>
          <w:rFonts w:asciiTheme="minorHAnsi" w:eastAsiaTheme="minorEastAsia" w:hAnsiTheme="minorHAnsi" w:cstheme="minorBidi"/>
          <w:sz w:val="22"/>
          <w:szCs w:val="22"/>
        </w:rPr>
      </w:pPr>
      <w:ins w:id="1178" w:author="Author" w:date="2015-03-27T13:54:00Z">
        <w:del w:id="1179" w:author="Author" w:date="2015-03-31T13:29:00Z">
          <w:r w:rsidDel="006F6783">
            <w:delText>Figure 2</w:delText>
          </w:r>
          <w:r w:rsidDel="006F6783">
            <w:noBreakHyphen/>
            <w:delText>18. Use case - users set up by Dad</w:delText>
          </w:r>
          <w:r w:rsidDel="006F6783">
            <w:tab/>
          </w:r>
        </w:del>
      </w:ins>
      <w:ins w:id="1180" w:author="Author" w:date="2015-03-31T12:33:00Z">
        <w:del w:id="1181" w:author="Author" w:date="2015-03-31T13:29:00Z">
          <w:r w:rsidR="00497D04" w:rsidDel="006F6783">
            <w:delText>50</w:delText>
          </w:r>
        </w:del>
      </w:ins>
      <w:ins w:id="1182" w:author="Author" w:date="2015-03-27T13:54:00Z">
        <w:del w:id="1183" w:author="Author" w:date="2015-03-31T13:29:00Z">
          <w:r w:rsidDel="006F6783">
            <w:delText>49</w:delText>
          </w:r>
        </w:del>
      </w:ins>
    </w:p>
    <w:p w14:paraId="76BD77CC" w14:textId="77777777" w:rsidR="00D032F0" w:rsidDel="006F6783" w:rsidRDefault="00D032F0">
      <w:pPr>
        <w:pStyle w:val="TableofFigures"/>
        <w:rPr>
          <w:ins w:id="1184" w:author="Author" w:date="2015-03-27T13:54:00Z"/>
          <w:del w:id="1185" w:author="Author" w:date="2015-03-31T13:29:00Z"/>
          <w:rFonts w:asciiTheme="minorHAnsi" w:eastAsiaTheme="minorEastAsia" w:hAnsiTheme="minorHAnsi" w:cstheme="minorBidi"/>
          <w:sz w:val="22"/>
          <w:szCs w:val="22"/>
        </w:rPr>
      </w:pPr>
      <w:ins w:id="1186" w:author="Author" w:date="2015-03-27T13:54:00Z">
        <w:del w:id="1187" w:author="Author" w:date="2015-03-31T13:29:00Z">
          <w:r w:rsidDel="006F6783">
            <w:delText>Figure 2</w:delText>
          </w:r>
          <w:r w:rsidDel="006F6783">
            <w:noBreakHyphen/>
            <w:delText>19. Use case - living room set up by Dad</w:delText>
          </w:r>
          <w:r w:rsidDel="006F6783">
            <w:tab/>
          </w:r>
        </w:del>
      </w:ins>
      <w:ins w:id="1188" w:author="Author" w:date="2015-03-31T12:33:00Z">
        <w:del w:id="1189" w:author="Author" w:date="2015-03-31T13:29:00Z">
          <w:r w:rsidR="00497D04" w:rsidDel="006F6783">
            <w:delText>51</w:delText>
          </w:r>
        </w:del>
      </w:ins>
      <w:ins w:id="1190" w:author="Author" w:date="2015-03-27T13:54:00Z">
        <w:del w:id="1191" w:author="Author" w:date="2015-03-31T13:29:00Z">
          <w:r w:rsidDel="006F6783">
            <w:delText>50</w:delText>
          </w:r>
        </w:del>
      </w:ins>
    </w:p>
    <w:p w14:paraId="5DA9B57C" w14:textId="77777777" w:rsidR="00D032F0" w:rsidDel="006F6783" w:rsidRDefault="00D032F0">
      <w:pPr>
        <w:pStyle w:val="TableofFigures"/>
        <w:rPr>
          <w:ins w:id="1192" w:author="Author" w:date="2015-03-27T13:54:00Z"/>
          <w:del w:id="1193" w:author="Author" w:date="2015-03-31T13:29:00Z"/>
          <w:rFonts w:asciiTheme="minorHAnsi" w:eastAsiaTheme="minorEastAsia" w:hAnsiTheme="minorHAnsi" w:cstheme="minorBidi"/>
          <w:sz w:val="22"/>
          <w:szCs w:val="22"/>
        </w:rPr>
      </w:pPr>
      <w:ins w:id="1194" w:author="Author" w:date="2015-03-27T13:54:00Z">
        <w:del w:id="1195" w:author="Author" w:date="2015-03-31T13:29:00Z">
          <w:r w:rsidDel="006F6783">
            <w:delText>Figure 2</w:delText>
          </w:r>
          <w:r w:rsidDel="006F6783">
            <w:noBreakHyphen/>
            <w:delText>20. Use case - son's bedroom set up by son</w:delText>
          </w:r>
          <w:r w:rsidDel="006F6783">
            <w:tab/>
          </w:r>
        </w:del>
      </w:ins>
      <w:ins w:id="1196" w:author="Author" w:date="2015-03-31T12:33:00Z">
        <w:del w:id="1197" w:author="Author" w:date="2015-03-31T13:29:00Z">
          <w:r w:rsidR="00497D04" w:rsidDel="006F6783">
            <w:delText>52</w:delText>
          </w:r>
        </w:del>
      </w:ins>
      <w:ins w:id="1198" w:author="Author" w:date="2015-03-27T13:54:00Z">
        <w:del w:id="1199" w:author="Author" w:date="2015-03-31T13:29:00Z">
          <w:r w:rsidDel="006F6783">
            <w:delText>51</w:delText>
          </w:r>
        </w:del>
      </w:ins>
    </w:p>
    <w:p w14:paraId="52A430EF" w14:textId="77777777" w:rsidR="00D032F0" w:rsidDel="006F6783" w:rsidRDefault="00D032F0">
      <w:pPr>
        <w:pStyle w:val="TableofFigures"/>
        <w:rPr>
          <w:ins w:id="1200" w:author="Author" w:date="2015-03-27T13:54:00Z"/>
          <w:del w:id="1201" w:author="Author" w:date="2015-03-31T13:29:00Z"/>
          <w:rFonts w:asciiTheme="minorHAnsi" w:eastAsiaTheme="minorEastAsia" w:hAnsiTheme="minorHAnsi" w:cstheme="minorBidi"/>
          <w:sz w:val="22"/>
          <w:szCs w:val="22"/>
        </w:rPr>
      </w:pPr>
      <w:ins w:id="1202" w:author="Author" w:date="2015-03-27T13:54:00Z">
        <w:del w:id="1203" w:author="Author" w:date="2015-03-31T13:29:00Z">
          <w:r w:rsidDel="006F6783">
            <w:delText>Figure 2</w:delText>
          </w:r>
          <w:r w:rsidDel="006F6783">
            <w:noBreakHyphen/>
            <w:delText>21. Use case - master bedroom set up by Dad</w:delText>
          </w:r>
          <w:r w:rsidDel="006F6783">
            <w:tab/>
          </w:r>
        </w:del>
      </w:ins>
      <w:ins w:id="1204" w:author="Author" w:date="2015-03-31T12:33:00Z">
        <w:del w:id="1205" w:author="Author" w:date="2015-03-31T13:29:00Z">
          <w:r w:rsidR="00497D04" w:rsidDel="006F6783">
            <w:delText>53</w:delText>
          </w:r>
        </w:del>
      </w:ins>
      <w:ins w:id="1206" w:author="Author" w:date="2015-03-27T13:54:00Z">
        <w:del w:id="1207" w:author="Author" w:date="2015-03-31T13:29:00Z">
          <w:r w:rsidDel="006F6783">
            <w:delText>52</w:delText>
          </w:r>
        </w:del>
      </w:ins>
    </w:p>
    <w:p w14:paraId="7FF62753" w14:textId="77777777" w:rsidR="00D032F0" w:rsidDel="006F6783" w:rsidRDefault="00D032F0">
      <w:pPr>
        <w:pStyle w:val="TableofFigures"/>
        <w:rPr>
          <w:ins w:id="1208" w:author="Author" w:date="2015-03-27T13:54:00Z"/>
          <w:del w:id="1209" w:author="Author" w:date="2015-03-31T13:29:00Z"/>
          <w:rFonts w:asciiTheme="minorHAnsi" w:eastAsiaTheme="minorEastAsia" w:hAnsiTheme="minorHAnsi" w:cstheme="minorBidi"/>
          <w:sz w:val="22"/>
          <w:szCs w:val="22"/>
        </w:rPr>
      </w:pPr>
      <w:ins w:id="1210" w:author="Author" w:date="2015-03-27T13:54:00Z">
        <w:del w:id="1211" w:author="Author" w:date="2015-03-31T13:29:00Z">
          <w:r w:rsidDel="006F6783">
            <w:delText>Figure 2</w:delText>
          </w:r>
          <w:r w:rsidDel="006F6783">
            <w:noBreakHyphen/>
            <w:delText>22. Use case – Son can control different TVs in the house</w:delText>
          </w:r>
          <w:r w:rsidDel="006F6783">
            <w:tab/>
          </w:r>
        </w:del>
      </w:ins>
      <w:ins w:id="1212" w:author="Author" w:date="2015-03-31T12:33:00Z">
        <w:del w:id="1213" w:author="Author" w:date="2015-03-31T13:29:00Z">
          <w:r w:rsidR="00497D04" w:rsidDel="006F6783">
            <w:delText>54</w:delText>
          </w:r>
        </w:del>
      </w:ins>
      <w:ins w:id="1214" w:author="Author" w:date="2015-03-27T13:54:00Z">
        <w:del w:id="1215" w:author="Author" w:date="2015-03-31T13:29:00Z">
          <w:r w:rsidDel="006F6783">
            <w:delText>53</w:delText>
          </w:r>
        </w:del>
      </w:ins>
    </w:p>
    <w:p w14:paraId="214F8793" w14:textId="77777777" w:rsidR="00D032F0" w:rsidDel="006F6783" w:rsidRDefault="00D032F0">
      <w:pPr>
        <w:pStyle w:val="TableofFigures"/>
        <w:rPr>
          <w:ins w:id="1216" w:author="Author" w:date="2015-03-27T13:54:00Z"/>
          <w:del w:id="1217" w:author="Author" w:date="2015-03-31T13:29:00Z"/>
          <w:rFonts w:asciiTheme="minorHAnsi" w:eastAsiaTheme="minorEastAsia" w:hAnsiTheme="minorHAnsi" w:cstheme="minorBidi"/>
          <w:sz w:val="22"/>
          <w:szCs w:val="22"/>
        </w:rPr>
      </w:pPr>
      <w:ins w:id="1218" w:author="Author" w:date="2015-03-27T13:54:00Z">
        <w:del w:id="1219" w:author="Author" w:date="2015-03-31T13:29:00Z">
          <w:r w:rsidDel="006F6783">
            <w:delText>Figure 2</w:delText>
          </w:r>
          <w:r w:rsidDel="006F6783">
            <w:noBreakHyphen/>
            <w:delText>23. Use case - Living room tablet controls TVs</w:delText>
          </w:r>
          <w:r w:rsidDel="006F6783">
            <w:tab/>
          </w:r>
        </w:del>
      </w:ins>
      <w:ins w:id="1220" w:author="Author" w:date="2015-03-31T12:33:00Z">
        <w:del w:id="1221" w:author="Author" w:date="2015-03-31T13:29:00Z">
          <w:r w:rsidR="00497D04" w:rsidDel="006F6783">
            <w:delText>55</w:delText>
          </w:r>
        </w:del>
      </w:ins>
      <w:ins w:id="1222" w:author="Author" w:date="2015-03-27T13:54:00Z">
        <w:del w:id="1223" w:author="Author" w:date="2015-03-31T13:29:00Z">
          <w:r w:rsidDel="006F6783">
            <w:delText>54</w:delText>
          </w:r>
        </w:del>
      </w:ins>
    </w:p>
    <w:p w14:paraId="0310E5F4" w14:textId="77777777" w:rsidR="00D032F0" w:rsidDel="006F6783" w:rsidRDefault="00D032F0">
      <w:pPr>
        <w:pStyle w:val="TableofFigures"/>
        <w:rPr>
          <w:ins w:id="1224" w:author="Author" w:date="2015-03-27T13:54:00Z"/>
          <w:del w:id="1225" w:author="Author" w:date="2015-03-31T13:29:00Z"/>
          <w:rFonts w:asciiTheme="minorHAnsi" w:eastAsiaTheme="minorEastAsia" w:hAnsiTheme="minorHAnsi" w:cstheme="minorBidi"/>
          <w:sz w:val="22"/>
          <w:szCs w:val="22"/>
        </w:rPr>
      </w:pPr>
      <w:ins w:id="1226" w:author="Author" w:date="2015-03-27T13:54:00Z">
        <w:del w:id="1227" w:author="Author" w:date="2015-03-31T13:29:00Z">
          <w:r w:rsidDel="006F6783">
            <w:delText>Figure 4</w:delText>
          </w:r>
          <w:r w:rsidDel="006F6783">
            <w:noBreakHyphen/>
            <w:delText>1. Distribution of policy update and certificates</w:delText>
          </w:r>
          <w:r w:rsidDel="006F6783">
            <w:tab/>
          </w:r>
        </w:del>
      </w:ins>
      <w:ins w:id="1228" w:author="Author" w:date="2015-03-31T12:33:00Z">
        <w:del w:id="1229" w:author="Author" w:date="2015-03-31T13:29:00Z">
          <w:r w:rsidR="00497D04" w:rsidDel="006F6783">
            <w:delText>59</w:delText>
          </w:r>
        </w:del>
      </w:ins>
      <w:ins w:id="1230" w:author="Author" w:date="2015-03-27T13:54:00Z">
        <w:del w:id="1231" w:author="Author" w:date="2015-03-31T13:29:00Z">
          <w:r w:rsidDel="006F6783">
            <w:delText>58</w:delText>
          </w:r>
        </w:del>
      </w:ins>
    </w:p>
    <w:p w14:paraId="67EEF9B1" w14:textId="77777777" w:rsidR="00013A2F" w:rsidDel="006F6783" w:rsidRDefault="00013A2F">
      <w:pPr>
        <w:pStyle w:val="TableofFigures"/>
        <w:rPr>
          <w:ins w:id="1232" w:author="Author" w:date="2015-03-27T12:41:00Z"/>
          <w:del w:id="1233" w:author="Author" w:date="2015-03-31T13:29:00Z"/>
          <w:rFonts w:asciiTheme="minorHAnsi" w:eastAsiaTheme="minorEastAsia" w:hAnsiTheme="minorHAnsi" w:cstheme="minorBidi"/>
          <w:sz w:val="22"/>
          <w:szCs w:val="22"/>
        </w:rPr>
      </w:pPr>
      <w:ins w:id="1234" w:author="Author" w:date="2015-03-27T12:41:00Z">
        <w:del w:id="1235" w:author="Author" w:date="2015-03-31T13:29:00Z">
          <w:r w:rsidDel="006F6783">
            <w:delText>Figure 2</w:delText>
          </w:r>
          <w:r w:rsidDel="006F6783">
            <w:noBreakHyphen/>
            <w:delText>1. Security system diagram</w:delText>
          </w:r>
          <w:r w:rsidDel="006F6783">
            <w:tab/>
          </w:r>
        </w:del>
      </w:ins>
      <w:ins w:id="1236" w:author="Author" w:date="2015-03-27T12:45:00Z">
        <w:del w:id="1237" w:author="Author" w:date="2015-03-31T13:29:00Z">
          <w:r w:rsidR="005B42D4" w:rsidDel="006F6783">
            <w:delText>9</w:delText>
          </w:r>
        </w:del>
      </w:ins>
    </w:p>
    <w:p w14:paraId="55EDEF24" w14:textId="77777777" w:rsidR="00013A2F" w:rsidDel="006F6783" w:rsidRDefault="00013A2F">
      <w:pPr>
        <w:pStyle w:val="TableofFigures"/>
        <w:rPr>
          <w:ins w:id="1238" w:author="Author" w:date="2015-03-27T12:41:00Z"/>
          <w:del w:id="1239" w:author="Author" w:date="2015-03-31T13:29:00Z"/>
          <w:rFonts w:asciiTheme="minorHAnsi" w:eastAsiaTheme="minorEastAsia" w:hAnsiTheme="minorHAnsi" w:cstheme="minorBidi"/>
          <w:sz w:val="22"/>
          <w:szCs w:val="22"/>
        </w:rPr>
      </w:pPr>
      <w:ins w:id="1240" w:author="Author" w:date="2015-03-27T12:41:00Z">
        <w:del w:id="1241" w:author="Author" w:date="2015-03-31T13:29:00Z">
          <w:r w:rsidDel="006F6783">
            <w:delText>Figure 2</w:delText>
          </w:r>
          <w:r w:rsidDel="006F6783">
            <w:noBreakHyphen/>
            <w:delText>2: Sample Certificates and ACL entries</w:delText>
          </w:r>
          <w:r w:rsidDel="006F6783">
            <w:tab/>
          </w:r>
        </w:del>
      </w:ins>
      <w:ins w:id="1242" w:author="Author" w:date="2015-03-27T12:45:00Z">
        <w:del w:id="1243" w:author="Author" w:date="2015-03-31T13:29:00Z">
          <w:r w:rsidR="005B42D4" w:rsidDel="006F6783">
            <w:delText>12</w:delText>
          </w:r>
        </w:del>
      </w:ins>
    </w:p>
    <w:p w14:paraId="23FC0AE0" w14:textId="77777777" w:rsidR="00013A2F" w:rsidDel="006F6783" w:rsidRDefault="00013A2F">
      <w:pPr>
        <w:pStyle w:val="TableofFigures"/>
        <w:rPr>
          <w:ins w:id="1244" w:author="Author" w:date="2015-03-27T12:41:00Z"/>
          <w:del w:id="1245" w:author="Author" w:date="2015-03-31T13:29:00Z"/>
          <w:rFonts w:asciiTheme="minorHAnsi" w:eastAsiaTheme="minorEastAsia" w:hAnsiTheme="minorHAnsi" w:cstheme="minorBidi"/>
          <w:sz w:val="22"/>
          <w:szCs w:val="22"/>
        </w:rPr>
      </w:pPr>
      <w:ins w:id="1246" w:author="Author" w:date="2015-03-27T12:41:00Z">
        <w:del w:id="1247" w:author="Author" w:date="2015-03-31T13:29:00Z">
          <w:r w:rsidDel="006F6783">
            <w:delText>Figure 2</w:delText>
          </w:r>
          <w:r w:rsidDel="006F6783">
            <w:noBreakHyphen/>
            <w:delText>3. Exchange manifest and membership certificates</w:delText>
          </w:r>
          <w:r w:rsidDel="006F6783">
            <w:tab/>
          </w:r>
        </w:del>
      </w:ins>
      <w:ins w:id="1248" w:author="Author" w:date="2015-03-27T12:45:00Z">
        <w:del w:id="1249" w:author="Author" w:date="2015-03-31T13:29:00Z">
          <w:r w:rsidR="005B42D4" w:rsidDel="006F6783">
            <w:delText>14</w:delText>
          </w:r>
        </w:del>
      </w:ins>
    </w:p>
    <w:p w14:paraId="173A0234" w14:textId="77777777" w:rsidR="00013A2F" w:rsidDel="006F6783" w:rsidRDefault="00013A2F">
      <w:pPr>
        <w:pStyle w:val="TableofFigures"/>
        <w:rPr>
          <w:ins w:id="1250" w:author="Author" w:date="2015-03-27T12:41:00Z"/>
          <w:del w:id="1251" w:author="Author" w:date="2015-03-31T13:29:00Z"/>
          <w:rFonts w:asciiTheme="minorHAnsi" w:eastAsiaTheme="minorEastAsia" w:hAnsiTheme="minorHAnsi" w:cstheme="minorBidi"/>
          <w:sz w:val="22"/>
          <w:szCs w:val="22"/>
        </w:rPr>
      </w:pPr>
      <w:ins w:id="1252" w:author="Author" w:date="2015-03-27T12:41:00Z">
        <w:del w:id="1253" w:author="Author" w:date="2015-03-31T13:29:00Z">
          <w:r w:rsidDel="006F6783">
            <w:delText>Figure 2</w:delText>
          </w:r>
          <w:r w:rsidDel="006F6783">
            <w:noBreakHyphen/>
            <w:delText>4: Claim a factory-reset application without using out-of-band registration data</w:delText>
          </w:r>
          <w:r w:rsidDel="006F6783">
            <w:tab/>
          </w:r>
        </w:del>
      </w:ins>
      <w:ins w:id="1254" w:author="Author" w:date="2015-03-27T12:45:00Z">
        <w:del w:id="1255" w:author="Author" w:date="2015-03-31T13:29:00Z">
          <w:r w:rsidR="005B42D4" w:rsidDel="006F6783">
            <w:delText>16</w:delText>
          </w:r>
        </w:del>
      </w:ins>
    </w:p>
    <w:p w14:paraId="27733BAA" w14:textId="77777777" w:rsidR="00013A2F" w:rsidDel="006F6783" w:rsidRDefault="00013A2F">
      <w:pPr>
        <w:pStyle w:val="TableofFigures"/>
        <w:rPr>
          <w:ins w:id="1256" w:author="Author" w:date="2015-03-27T12:41:00Z"/>
          <w:del w:id="1257" w:author="Author" w:date="2015-03-31T13:29:00Z"/>
          <w:rFonts w:asciiTheme="minorHAnsi" w:eastAsiaTheme="minorEastAsia" w:hAnsiTheme="minorHAnsi" w:cstheme="minorBidi"/>
          <w:sz w:val="22"/>
          <w:szCs w:val="22"/>
        </w:rPr>
      </w:pPr>
      <w:ins w:id="1258" w:author="Author" w:date="2015-03-27T12:41:00Z">
        <w:del w:id="1259" w:author="Author" w:date="2015-03-31T13:29:00Z">
          <w:r w:rsidDel="006F6783">
            <w:delText>Figure 2</w:delText>
          </w:r>
          <w:r w:rsidDel="006F6783">
            <w:noBreakHyphen/>
            <w:delText>5. Claiming a factory-reset application using out-of-band registration data</w:delText>
          </w:r>
          <w:r w:rsidDel="006F6783">
            <w:tab/>
          </w:r>
        </w:del>
      </w:ins>
      <w:ins w:id="1260" w:author="Author" w:date="2015-03-27T12:45:00Z">
        <w:del w:id="1261" w:author="Author" w:date="2015-03-31T13:29:00Z">
          <w:r w:rsidR="005B42D4" w:rsidDel="006F6783">
            <w:delText>18</w:delText>
          </w:r>
        </w:del>
      </w:ins>
    </w:p>
    <w:p w14:paraId="0AC4BA22" w14:textId="77777777" w:rsidR="00013A2F" w:rsidDel="006F6783" w:rsidRDefault="00013A2F">
      <w:pPr>
        <w:pStyle w:val="TableofFigures"/>
        <w:rPr>
          <w:ins w:id="1262" w:author="Author" w:date="2015-03-27T12:41:00Z"/>
          <w:del w:id="1263" w:author="Author" w:date="2015-03-31T13:29:00Z"/>
          <w:rFonts w:asciiTheme="minorHAnsi" w:eastAsiaTheme="minorEastAsia" w:hAnsiTheme="minorHAnsi" w:cstheme="minorBidi"/>
          <w:sz w:val="22"/>
          <w:szCs w:val="22"/>
        </w:rPr>
      </w:pPr>
      <w:ins w:id="1264" w:author="Author" w:date="2015-03-27T12:41:00Z">
        <w:del w:id="1265" w:author="Author" w:date="2015-03-31T13:29:00Z">
          <w:r w:rsidDel="006F6783">
            <w:delText>Figure 2</w:delText>
          </w:r>
          <w:r w:rsidDel="006F6783">
            <w:noBreakHyphen/>
            <w:delText>6. Install a policy</w:delText>
          </w:r>
          <w:r w:rsidDel="006F6783">
            <w:tab/>
          </w:r>
        </w:del>
      </w:ins>
      <w:ins w:id="1266" w:author="Author" w:date="2015-03-27T12:45:00Z">
        <w:del w:id="1267" w:author="Author" w:date="2015-03-31T13:29:00Z">
          <w:r w:rsidR="005B42D4" w:rsidDel="006F6783">
            <w:delText>19</w:delText>
          </w:r>
        </w:del>
      </w:ins>
    </w:p>
    <w:p w14:paraId="382567DE" w14:textId="77777777" w:rsidR="00013A2F" w:rsidDel="006F6783" w:rsidRDefault="00013A2F">
      <w:pPr>
        <w:pStyle w:val="TableofFigures"/>
        <w:rPr>
          <w:ins w:id="1268" w:author="Author" w:date="2015-03-27T12:41:00Z"/>
          <w:del w:id="1269" w:author="Author" w:date="2015-03-31T13:29:00Z"/>
          <w:rFonts w:asciiTheme="minorHAnsi" w:eastAsiaTheme="minorEastAsia" w:hAnsiTheme="minorHAnsi" w:cstheme="minorBidi"/>
          <w:sz w:val="22"/>
          <w:szCs w:val="22"/>
        </w:rPr>
      </w:pPr>
      <w:ins w:id="1270" w:author="Author" w:date="2015-03-27T12:41:00Z">
        <w:del w:id="1271" w:author="Author" w:date="2015-03-31T13:29:00Z">
          <w:r w:rsidDel="006F6783">
            <w:delText>Figure 2</w:delText>
          </w:r>
          <w:r w:rsidDel="006F6783">
            <w:noBreakHyphen/>
            <w:delText>7: Install manifest</w:delText>
          </w:r>
          <w:r w:rsidDel="006F6783">
            <w:tab/>
          </w:r>
        </w:del>
      </w:ins>
      <w:ins w:id="1272" w:author="Author" w:date="2015-03-27T12:45:00Z">
        <w:del w:id="1273" w:author="Author" w:date="2015-03-31T13:29:00Z">
          <w:r w:rsidR="005B42D4" w:rsidDel="006F6783">
            <w:delText>20</w:delText>
          </w:r>
        </w:del>
      </w:ins>
    </w:p>
    <w:p w14:paraId="0E0E8E5C" w14:textId="77777777" w:rsidR="00013A2F" w:rsidDel="006F6783" w:rsidRDefault="00013A2F">
      <w:pPr>
        <w:pStyle w:val="TableofFigures"/>
        <w:rPr>
          <w:ins w:id="1274" w:author="Author" w:date="2015-03-27T12:41:00Z"/>
          <w:del w:id="1275" w:author="Author" w:date="2015-03-31T13:29:00Z"/>
          <w:rFonts w:asciiTheme="minorHAnsi" w:eastAsiaTheme="minorEastAsia" w:hAnsiTheme="minorHAnsi" w:cstheme="minorBidi"/>
          <w:sz w:val="22"/>
          <w:szCs w:val="22"/>
        </w:rPr>
      </w:pPr>
      <w:ins w:id="1276" w:author="Author" w:date="2015-03-27T12:41:00Z">
        <w:del w:id="1277" w:author="Author" w:date="2015-03-31T13:29:00Z">
          <w:r w:rsidDel="006F6783">
            <w:delText>Figure 2</w:delText>
          </w:r>
          <w:r w:rsidDel="006F6783">
            <w:noBreakHyphen/>
            <w:delText>8. Add an application to a security group</w:delText>
          </w:r>
          <w:r w:rsidDel="006F6783">
            <w:tab/>
          </w:r>
        </w:del>
      </w:ins>
      <w:ins w:id="1278" w:author="Author" w:date="2015-03-27T12:45:00Z">
        <w:del w:id="1279" w:author="Author" w:date="2015-03-31T13:29:00Z">
          <w:r w:rsidR="005B42D4" w:rsidDel="006F6783">
            <w:delText>21</w:delText>
          </w:r>
        </w:del>
      </w:ins>
    </w:p>
    <w:p w14:paraId="5F7829AD" w14:textId="77777777" w:rsidR="00013A2F" w:rsidDel="006F6783" w:rsidRDefault="00013A2F">
      <w:pPr>
        <w:pStyle w:val="TableofFigures"/>
        <w:rPr>
          <w:ins w:id="1280" w:author="Author" w:date="2015-03-27T12:41:00Z"/>
          <w:del w:id="1281" w:author="Author" w:date="2015-03-31T13:29:00Z"/>
          <w:rFonts w:asciiTheme="minorHAnsi" w:eastAsiaTheme="minorEastAsia" w:hAnsiTheme="minorHAnsi" w:cstheme="minorBidi"/>
          <w:sz w:val="22"/>
          <w:szCs w:val="22"/>
        </w:rPr>
      </w:pPr>
      <w:ins w:id="1282" w:author="Author" w:date="2015-03-27T12:41:00Z">
        <w:del w:id="1283" w:author="Author" w:date="2015-03-31T13:29:00Z">
          <w:r w:rsidDel="006F6783">
            <w:delText>Figure 2</w:delText>
          </w:r>
          <w:r w:rsidDel="006F6783">
            <w:noBreakHyphen/>
            <w:delText>9. Add a user to a security group</w:delText>
          </w:r>
          <w:r w:rsidDel="006F6783">
            <w:tab/>
          </w:r>
        </w:del>
      </w:ins>
      <w:ins w:id="1284" w:author="Author" w:date="2015-03-27T12:45:00Z">
        <w:del w:id="1285" w:author="Author" w:date="2015-03-31T13:29:00Z">
          <w:r w:rsidR="005B42D4" w:rsidDel="006F6783">
            <w:delText>22</w:delText>
          </w:r>
        </w:del>
      </w:ins>
    </w:p>
    <w:p w14:paraId="1FE3ABEA" w14:textId="77777777" w:rsidR="00013A2F" w:rsidDel="006F6783" w:rsidRDefault="00013A2F">
      <w:pPr>
        <w:pStyle w:val="TableofFigures"/>
        <w:rPr>
          <w:ins w:id="1286" w:author="Author" w:date="2015-03-27T12:41:00Z"/>
          <w:del w:id="1287" w:author="Author" w:date="2015-03-31T13:29:00Z"/>
          <w:rFonts w:asciiTheme="minorHAnsi" w:eastAsiaTheme="minorEastAsia" w:hAnsiTheme="minorHAnsi" w:cstheme="minorBidi"/>
          <w:sz w:val="22"/>
          <w:szCs w:val="22"/>
        </w:rPr>
      </w:pPr>
      <w:ins w:id="1288" w:author="Author" w:date="2015-03-27T12:41:00Z">
        <w:del w:id="1289" w:author="Author" w:date="2015-03-31T13:29:00Z">
          <w:r w:rsidDel="006F6783">
            <w:delText>Figure 2</w:delText>
          </w:r>
          <w:r w:rsidDel="006F6783">
            <w:noBreakHyphen/>
            <w:delText>10: Building Policy using manifest</w:delText>
          </w:r>
          <w:r w:rsidDel="006F6783">
            <w:tab/>
          </w:r>
        </w:del>
      </w:ins>
      <w:ins w:id="1290" w:author="Author" w:date="2015-03-27T12:45:00Z">
        <w:del w:id="1291" w:author="Author" w:date="2015-03-31T13:29:00Z">
          <w:r w:rsidR="005B42D4" w:rsidDel="006F6783">
            <w:delText>33</w:delText>
          </w:r>
        </w:del>
      </w:ins>
    </w:p>
    <w:p w14:paraId="7C46F038" w14:textId="77777777" w:rsidR="00013A2F" w:rsidDel="006F6783" w:rsidRDefault="00013A2F">
      <w:pPr>
        <w:pStyle w:val="TableofFigures"/>
        <w:rPr>
          <w:ins w:id="1292" w:author="Author" w:date="2015-03-27T12:41:00Z"/>
          <w:del w:id="1293" w:author="Author" w:date="2015-03-31T13:29:00Z"/>
          <w:rFonts w:asciiTheme="minorHAnsi" w:eastAsiaTheme="minorEastAsia" w:hAnsiTheme="minorHAnsi" w:cstheme="minorBidi"/>
          <w:sz w:val="22"/>
          <w:szCs w:val="22"/>
        </w:rPr>
      </w:pPr>
      <w:ins w:id="1294" w:author="Author" w:date="2015-03-27T12:41:00Z">
        <w:del w:id="1295" w:author="Author" w:date="2015-03-31T13:29:00Z">
          <w:r w:rsidDel="006F6783">
            <w:delText>Figure 2</w:delText>
          </w:r>
          <w:r w:rsidDel="006F6783">
            <w:noBreakHyphen/>
            <w:delText>11. Validating policy on a producer</w:delText>
          </w:r>
          <w:r w:rsidDel="006F6783">
            <w:tab/>
          </w:r>
        </w:del>
      </w:ins>
      <w:ins w:id="1296" w:author="Author" w:date="2015-03-27T12:45:00Z">
        <w:del w:id="1297" w:author="Author" w:date="2015-03-31T13:29:00Z">
          <w:r w:rsidR="005B42D4" w:rsidDel="006F6783">
            <w:delText>35</w:delText>
          </w:r>
        </w:del>
      </w:ins>
    </w:p>
    <w:p w14:paraId="487A87BC" w14:textId="77777777" w:rsidR="00013A2F" w:rsidDel="006F6783" w:rsidRDefault="00013A2F">
      <w:pPr>
        <w:pStyle w:val="TableofFigures"/>
        <w:rPr>
          <w:ins w:id="1298" w:author="Author" w:date="2015-03-27T12:41:00Z"/>
          <w:del w:id="1299" w:author="Author" w:date="2015-03-31T13:29:00Z"/>
          <w:rFonts w:asciiTheme="minorHAnsi" w:eastAsiaTheme="minorEastAsia" w:hAnsiTheme="minorHAnsi" w:cstheme="minorBidi"/>
          <w:sz w:val="22"/>
          <w:szCs w:val="22"/>
        </w:rPr>
      </w:pPr>
      <w:ins w:id="1300" w:author="Author" w:date="2015-03-27T12:41:00Z">
        <w:del w:id="1301" w:author="Author" w:date="2015-03-31T13:29:00Z">
          <w:r w:rsidDel="006F6783">
            <w:delText>Figure 2</w:delText>
          </w:r>
          <w:r w:rsidDel="006F6783">
            <w:noBreakHyphen/>
            <w:delText>12. Validating policy for a consumer</w:delText>
          </w:r>
          <w:r w:rsidDel="006F6783">
            <w:tab/>
          </w:r>
        </w:del>
      </w:ins>
      <w:ins w:id="1302" w:author="Author" w:date="2015-03-27T12:45:00Z">
        <w:del w:id="1303" w:author="Author" w:date="2015-03-31T13:29:00Z">
          <w:r w:rsidR="005B42D4" w:rsidDel="006F6783">
            <w:delText>36</w:delText>
          </w:r>
        </w:del>
      </w:ins>
    </w:p>
    <w:p w14:paraId="1FB606A6" w14:textId="77777777" w:rsidR="00013A2F" w:rsidDel="006F6783" w:rsidRDefault="00013A2F">
      <w:pPr>
        <w:pStyle w:val="TableofFigures"/>
        <w:rPr>
          <w:ins w:id="1304" w:author="Author" w:date="2015-03-27T12:41:00Z"/>
          <w:del w:id="1305" w:author="Author" w:date="2015-03-31T13:29:00Z"/>
          <w:rFonts w:asciiTheme="minorHAnsi" w:eastAsiaTheme="minorEastAsia" w:hAnsiTheme="minorHAnsi" w:cstheme="minorBidi"/>
          <w:sz w:val="22"/>
          <w:szCs w:val="22"/>
        </w:rPr>
      </w:pPr>
      <w:ins w:id="1306" w:author="Author" w:date="2015-03-27T12:41:00Z">
        <w:del w:id="1307" w:author="Author" w:date="2015-03-31T13:29:00Z">
          <w:r w:rsidDel="006F6783">
            <w:delText>Figure 2</w:delText>
          </w:r>
          <w:r w:rsidDel="006F6783">
            <w:noBreakHyphen/>
            <w:delText>13: Consumer policy requires producer belong to a security group</w:delText>
          </w:r>
          <w:r w:rsidDel="006F6783">
            <w:tab/>
          </w:r>
        </w:del>
      </w:ins>
      <w:ins w:id="1308" w:author="Author" w:date="2015-03-27T12:45:00Z">
        <w:del w:id="1309" w:author="Author" w:date="2015-03-31T13:29:00Z">
          <w:r w:rsidR="005B42D4" w:rsidDel="006F6783">
            <w:delText>37</w:delText>
          </w:r>
        </w:del>
      </w:ins>
    </w:p>
    <w:p w14:paraId="2529CF7F" w14:textId="77777777" w:rsidR="00013A2F" w:rsidDel="006F6783" w:rsidRDefault="00013A2F">
      <w:pPr>
        <w:pStyle w:val="TableofFigures"/>
        <w:rPr>
          <w:ins w:id="1310" w:author="Author" w:date="2015-03-27T12:41:00Z"/>
          <w:del w:id="1311" w:author="Author" w:date="2015-03-31T13:29:00Z"/>
          <w:rFonts w:asciiTheme="minorHAnsi" w:eastAsiaTheme="minorEastAsia" w:hAnsiTheme="minorHAnsi" w:cstheme="minorBidi"/>
          <w:sz w:val="22"/>
          <w:szCs w:val="22"/>
        </w:rPr>
      </w:pPr>
      <w:ins w:id="1312" w:author="Author" w:date="2015-03-27T12:41:00Z">
        <w:del w:id="1313" w:author="Author" w:date="2015-03-31T13:29:00Z">
          <w:r w:rsidDel="006F6783">
            <w:delText>Figure 2</w:delText>
          </w:r>
          <w:r w:rsidDel="006F6783">
            <w:noBreakHyphen/>
            <w:delText>14. Anonymous access</w:delText>
          </w:r>
          <w:r w:rsidDel="006F6783">
            <w:tab/>
          </w:r>
        </w:del>
      </w:ins>
      <w:ins w:id="1314" w:author="Author" w:date="2015-03-27T12:45:00Z">
        <w:del w:id="1315" w:author="Author" w:date="2015-03-31T13:29:00Z">
          <w:r w:rsidR="005B42D4" w:rsidDel="006F6783">
            <w:delText>38</w:delText>
          </w:r>
        </w:del>
      </w:ins>
    </w:p>
    <w:p w14:paraId="5009EFA9" w14:textId="77777777" w:rsidR="00013A2F" w:rsidDel="006F6783" w:rsidRDefault="00013A2F">
      <w:pPr>
        <w:pStyle w:val="TableofFigures"/>
        <w:rPr>
          <w:ins w:id="1316" w:author="Author" w:date="2015-03-27T12:41:00Z"/>
          <w:del w:id="1317" w:author="Author" w:date="2015-03-31T13:29:00Z"/>
          <w:rFonts w:asciiTheme="minorHAnsi" w:eastAsiaTheme="minorEastAsia" w:hAnsiTheme="minorHAnsi" w:cstheme="minorBidi"/>
          <w:sz w:val="22"/>
          <w:szCs w:val="22"/>
        </w:rPr>
      </w:pPr>
      <w:ins w:id="1318" w:author="Author" w:date="2015-03-27T12:41:00Z">
        <w:del w:id="1319" w:author="Author" w:date="2015-03-31T13:29:00Z">
          <w:r w:rsidDel="006F6783">
            <w:delText>Figure 2</w:delText>
          </w:r>
          <w:r w:rsidDel="006F6783">
            <w:noBreakHyphen/>
            <w:delText>15. Validating an admin</w:delText>
          </w:r>
          <w:r w:rsidDel="006F6783">
            <w:tab/>
          </w:r>
        </w:del>
      </w:ins>
      <w:ins w:id="1320" w:author="Author" w:date="2015-03-27T12:45:00Z">
        <w:del w:id="1321" w:author="Author" w:date="2015-03-31T13:29:00Z">
          <w:r w:rsidR="005B42D4" w:rsidDel="006F6783">
            <w:delText>39</w:delText>
          </w:r>
        </w:del>
      </w:ins>
    </w:p>
    <w:p w14:paraId="283C0CE6" w14:textId="77777777" w:rsidR="00013A2F" w:rsidDel="006F6783" w:rsidRDefault="00013A2F">
      <w:pPr>
        <w:pStyle w:val="TableofFigures"/>
        <w:rPr>
          <w:ins w:id="1322" w:author="Author" w:date="2015-03-27T12:41:00Z"/>
          <w:del w:id="1323" w:author="Author" w:date="2015-03-31T13:29:00Z"/>
          <w:rFonts w:asciiTheme="minorHAnsi" w:eastAsiaTheme="minorEastAsia" w:hAnsiTheme="minorHAnsi" w:cstheme="minorBidi"/>
          <w:sz w:val="22"/>
          <w:szCs w:val="22"/>
        </w:rPr>
      </w:pPr>
      <w:ins w:id="1324" w:author="Author" w:date="2015-03-27T12:41:00Z">
        <w:del w:id="1325" w:author="Author" w:date="2015-03-31T13:29:00Z">
          <w:r w:rsidDel="006F6783">
            <w:delText>Figure 2</w:delText>
          </w:r>
          <w:r w:rsidDel="006F6783">
            <w:noBreakHyphen/>
            <w:delText>16. Validating a session-based signal</w:delText>
          </w:r>
          <w:r w:rsidDel="006F6783">
            <w:tab/>
          </w:r>
        </w:del>
      </w:ins>
      <w:ins w:id="1326" w:author="Author" w:date="2015-03-27T12:45:00Z">
        <w:del w:id="1327" w:author="Author" w:date="2015-03-31T13:29:00Z">
          <w:r w:rsidR="005B42D4" w:rsidDel="006F6783">
            <w:delText>40</w:delText>
          </w:r>
        </w:del>
      </w:ins>
    </w:p>
    <w:p w14:paraId="22C7999D" w14:textId="77777777" w:rsidR="00013A2F" w:rsidDel="006F6783" w:rsidRDefault="00013A2F">
      <w:pPr>
        <w:pStyle w:val="TableofFigures"/>
        <w:rPr>
          <w:ins w:id="1328" w:author="Author" w:date="2015-03-27T12:41:00Z"/>
          <w:del w:id="1329" w:author="Author" w:date="2015-03-31T13:29:00Z"/>
          <w:rFonts w:asciiTheme="minorHAnsi" w:eastAsiaTheme="minorEastAsia" w:hAnsiTheme="minorHAnsi" w:cstheme="minorBidi"/>
          <w:sz w:val="22"/>
          <w:szCs w:val="22"/>
        </w:rPr>
      </w:pPr>
      <w:ins w:id="1330" w:author="Author" w:date="2015-03-27T12:41:00Z">
        <w:del w:id="1331" w:author="Author" w:date="2015-03-31T13:29:00Z">
          <w:r w:rsidDel="006F6783">
            <w:delText>Figure 2</w:delText>
          </w:r>
          <w:r w:rsidDel="006F6783">
            <w:noBreakHyphen/>
            <w:delText>17: Authorization Data Format Structure</w:delText>
          </w:r>
          <w:r w:rsidDel="006F6783">
            <w:tab/>
          </w:r>
        </w:del>
      </w:ins>
      <w:ins w:id="1332" w:author="Author" w:date="2015-03-27T12:45:00Z">
        <w:del w:id="1333" w:author="Author" w:date="2015-03-31T13:29:00Z">
          <w:r w:rsidR="005B42D4" w:rsidDel="006F6783">
            <w:delText>41</w:delText>
          </w:r>
        </w:del>
      </w:ins>
    </w:p>
    <w:p w14:paraId="5E5CEF81" w14:textId="77777777" w:rsidR="00013A2F" w:rsidDel="006F6783" w:rsidRDefault="00013A2F">
      <w:pPr>
        <w:pStyle w:val="TableofFigures"/>
        <w:rPr>
          <w:ins w:id="1334" w:author="Author" w:date="2015-03-27T12:41:00Z"/>
          <w:del w:id="1335" w:author="Author" w:date="2015-03-31T13:29:00Z"/>
          <w:rFonts w:asciiTheme="minorHAnsi" w:eastAsiaTheme="minorEastAsia" w:hAnsiTheme="minorHAnsi" w:cstheme="minorBidi"/>
          <w:sz w:val="22"/>
          <w:szCs w:val="22"/>
        </w:rPr>
      </w:pPr>
      <w:ins w:id="1336" w:author="Author" w:date="2015-03-27T12:41:00Z">
        <w:del w:id="1337" w:author="Author" w:date="2015-03-31T13:29:00Z">
          <w:r w:rsidDel="006F6783">
            <w:delText>Figure 2</w:delText>
          </w:r>
          <w:r w:rsidDel="006F6783">
            <w:noBreakHyphen/>
            <w:delText>18. Use case - users set up by Dad</w:delText>
          </w:r>
          <w:r w:rsidDel="006F6783">
            <w:tab/>
          </w:r>
        </w:del>
      </w:ins>
      <w:ins w:id="1338" w:author="Author" w:date="2015-03-27T12:45:00Z">
        <w:del w:id="1339" w:author="Author" w:date="2015-03-31T13:29:00Z">
          <w:r w:rsidR="005B42D4" w:rsidDel="006F6783">
            <w:delText>49</w:delText>
          </w:r>
        </w:del>
      </w:ins>
    </w:p>
    <w:p w14:paraId="2E5D0F0A" w14:textId="77777777" w:rsidR="00013A2F" w:rsidDel="006F6783" w:rsidRDefault="00013A2F">
      <w:pPr>
        <w:pStyle w:val="TableofFigures"/>
        <w:rPr>
          <w:ins w:id="1340" w:author="Author" w:date="2015-03-27T12:41:00Z"/>
          <w:del w:id="1341" w:author="Author" w:date="2015-03-31T13:29:00Z"/>
          <w:rFonts w:asciiTheme="minorHAnsi" w:eastAsiaTheme="minorEastAsia" w:hAnsiTheme="minorHAnsi" w:cstheme="minorBidi"/>
          <w:sz w:val="22"/>
          <w:szCs w:val="22"/>
        </w:rPr>
      </w:pPr>
      <w:ins w:id="1342" w:author="Author" w:date="2015-03-27T12:41:00Z">
        <w:del w:id="1343" w:author="Author" w:date="2015-03-31T13:29:00Z">
          <w:r w:rsidDel="006F6783">
            <w:delText>Figure 2</w:delText>
          </w:r>
          <w:r w:rsidDel="006F6783">
            <w:noBreakHyphen/>
            <w:delText>19. Use case - living room set up by Dad</w:delText>
          </w:r>
          <w:r w:rsidDel="006F6783">
            <w:tab/>
          </w:r>
        </w:del>
      </w:ins>
      <w:ins w:id="1344" w:author="Author" w:date="2015-03-27T12:45:00Z">
        <w:del w:id="1345" w:author="Author" w:date="2015-03-31T13:29:00Z">
          <w:r w:rsidR="005B42D4" w:rsidDel="006F6783">
            <w:delText>51</w:delText>
          </w:r>
        </w:del>
      </w:ins>
    </w:p>
    <w:p w14:paraId="4316D10B" w14:textId="77777777" w:rsidR="00013A2F" w:rsidDel="006F6783" w:rsidRDefault="00013A2F">
      <w:pPr>
        <w:pStyle w:val="TableofFigures"/>
        <w:rPr>
          <w:ins w:id="1346" w:author="Author" w:date="2015-03-27T12:41:00Z"/>
          <w:del w:id="1347" w:author="Author" w:date="2015-03-31T13:29:00Z"/>
          <w:rFonts w:asciiTheme="minorHAnsi" w:eastAsiaTheme="minorEastAsia" w:hAnsiTheme="minorHAnsi" w:cstheme="minorBidi"/>
          <w:sz w:val="22"/>
          <w:szCs w:val="22"/>
        </w:rPr>
      </w:pPr>
      <w:ins w:id="1348" w:author="Author" w:date="2015-03-27T12:41:00Z">
        <w:del w:id="1349" w:author="Author" w:date="2015-03-31T13:29:00Z">
          <w:r w:rsidDel="006F6783">
            <w:delText>Figure 2</w:delText>
          </w:r>
          <w:r w:rsidDel="006F6783">
            <w:noBreakHyphen/>
            <w:delText>20. Use case - son's bedroom set up by son</w:delText>
          </w:r>
          <w:r w:rsidDel="006F6783">
            <w:tab/>
          </w:r>
        </w:del>
      </w:ins>
      <w:ins w:id="1350" w:author="Author" w:date="2015-03-27T12:45:00Z">
        <w:del w:id="1351" w:author="Author" w:date="2015-03-31T13:29:00Z">
          <w:r w:rsidR="005B42D4" w:rsidDel="006F6783">
            <w:delText>52</w:delText>
          </w:r>
        </w:del>
      </w:ins>
    </w:p>
    <w:p w14:paraId="5D5E67BD" w14:textId="77777777" w:rsidR="00013A2F" w:rsidDel="006F6783" w:rsidRDefault="00013A2F">
      <w:pPr>
        <w:pStyle w:val="TableofFigures"/>
        <w:rPr>
          <w:ins w:id="1352" w:author="Author" w:date="2015-03-27T12:41:00Z"/>
          <w:del w:id="1353" w:author="Author" w:date="2015-03-31T13:29:00Z"/>
          <w:rFonts w:asciiTheme="minorHAnsi" w:eastAsiaTheme="minorEastAsia" w:hAnsiTheme="minorHAnsi" w:cstheme="minorBidi"/>
          <w:sz w:val="22"/>
          <w:szCs w:val="22"/>
        </w:rPr>
      </w:pPr>
      <w:ins w:id="1354" w:author="Author" w:date="2015-03-27T12:41:00Z">
        <w:del w:id="1355" w:author="Author" w:date="2015-03-31T13:29:00Z">
          <w:r w:rsidDel="006F6783">
            <w:delText>Figure 2</w:delText>
          </w:r>
          <w:r w:rsidDel="006F6783">
            <w:noBreakHyphen/>
            <w:delText>21. Use case - master bedroom set up by Dad</w:delText>
          </w:r>
          <w:r w:rsidDel="006F6783">
            <w:tab/>
          </w:r>
        </w:del>
      </w:ins>
      <w:ins w:id="1356" w:author="Author" w:date="2015-03-27T12:45:00Z">
        <w:del w:id="1357" w:author="Author" w:date="2015-03-31T13:29:00Z">
          <w:r w:rsidR="005B42D4" w:rsidDel="006F6783">
            <w:delText>53</w:delText>
          </w:r>
        </w:del>
      </w:ins>
    </w:p>
    <w:p w14:paraId="09BEA836" w14:textId="77777777" w:rsidR="00013A2F" w:rsidDel="006F6783" w:rsidRDefault="00013A2F">
      <w:pPr>
        <w:pStyle w:val="TableofFigures"/>
        <w:rPr>
          <w:ins w:id="1358" w:author="Author" w:date="2015-03-27T12:41:00Z"/>
          <w:del w:id="1359" w:author="Author" w:date="2015-03-31T13:29:00Z"/>
          <w:rFonts w:asciiTheme="minorHAnsi" w:eastAsiaTheme="minorEastAsia" w:hAnsiTheme="minorHAnsi" w:cstheme="minorBidi"/>
          <w:sz w:val="22"/>
          <w:szCs w:val="22"/>
        </w:rPr>
      </w:pPr>
      <w:ins w:id="1360" w:author="Author" w:date="2015-03-27T12:41:00Z">
        <w:del w:id="1361" w:author="Author" w:date="2015-03-31T13:29:00Z">
          <w:r w:rsidDel="006F6783">
            <w:delText>Figure 2</w:delText>
          </w:r>
          <w:r w:rsidDel="006F6783">
            <w:noBreakHyphen/>
            <w:delText>22. Use case – Son can control different TVs in the house</w:delText>
          </w:r>
          <w:r w:rsidDel="006F6783">
            <w:tab/>
          </w:r>
        </w:del>
      </w:ins>
      <w:ins w:id="1362" w:author="Author" w:date="2015-03-27T12:45:00Z">
        <w:del w:id="1363" w:author="Author" w:date="2015-03-31T13:29:00Z">
          <w:r w:rsidR="005B42D4" w:rsidDel="006F6783">
            <w:delText>54</w:delText>
          </w:r>
        </w:del>
      </w:ins>
    </w:p>
    <w:p w14:paraId="7247DE54" w14:textId="77777777" w:rsidR="00013A2F" w:rsidDel="006F6783" w:rsidRDefault="00013A2F">
      <w:pPr>
        <w:pStyle w:val="TableofFigures"/>
        <w:rPr>
          <w:ins w:id="1364" w:author="Author" w:date="2015-03-27T12:41:00Z"/>
          <w:del w:id="1365" w:author="Author" w:date="2015-03-31T13:29:00Z"/>
          <w:rFonts w:asciiTheme="minorHAnsi" w:eastAsiaTheme="minorEastAsia" w:hAnsiTheme="minorHAnsi" w:cstheme="minorBidi"/>
          <w:sz w:val="22"/>
          <w:szCs w:val="22"/>
        </w:rPr>
      </w:pPr>
      <w:ins w:id="1366" w:author="Author" w:date="2015-03-27T12:41:00Z">
        <w:del w:id="1367" w:author="Author" w:date="2015-03-31T13:29:00Z">
          <w:r w:rsidDel="006F6783">
            <w:delText>Figure 2</w:delText>
          </w:r>
          <w:r w:rsidDel="006F6783">
            <w:noBreakHyphen/>
            <w:delText>23. Use case - Living room tablet controls TVs</w:delText>
          </w:r>
          <w:r w:rsidDel="006F6783">
            <w:tab/>
          </w:r>
        </w:del>
      </w:ins>
      <w:ins w:id="1368" w:author="Author" w:date="2015-03-27T12:45:00Z">
        <w:del w:id="1369" w:author="Author" w:date="2015-03-31T13:29:00Z">
          <w:r w:rsidR="005B42D4" w:rsidDel="006F6783">
            <w:delText>55</w:delText>
          </w:r>
        </w:del>
      </w:ins>
    </w:p>
    <w:p w14:paraId="4A293DFE" w14:textId="77777777" w:rsidR="00013A2F" w:rsidDel="006F6783" w:rsidRDefault="00013A2F">
      <w:pPr>
        <w:pStyle w:val="TableofFigures"/>
        <w:rPr>
          <w:ins w:id="1370" w:author="Author" w:date="2015-03-27T12:41:00Z"/>
          <w:del w:id="1371" w:author="Author" w:date="2015-03-31T13:29:00Z"/>
          <w:rFonts w:asciiTheme="minorHAnsi" w:eastAsiaTheme="minorEastAsia" w:hAnsiTheme="minorHAnsi" w:cstheme="minorBidi"/>
          <w:sz w:val="22"/>
          <w:szCs w:val="22"/>
        </w:rPr>
      </w:pPr>
      <w:ins w:id="1372" w:author="Author" w:date="2015-03-27T12:41:00Z">
        <w:del w:id="1373" w:author="Author" w:date="2015-03-31T13:29:00Z">
          <w:r w:rsidDel="006F6783">
            <w:delText>Figure 4</w:delText>
          </w:r>
          <w:r w:rsidDel="006F6783">
            <w:noBreakHyphen/>
            <w:delText>1. Distribution of policy update and certificates</w:delText>
          </w:r>
          <w:r w:rsidDel="006F6783">
            <w:tab/>
          </w:r>
        </w:del>
      </w:ins>
      <w:ins w:id="1374" w:author="Author" w:date="2015-03-27T12:45:00Z">
        <w:del w:id="1375" w:author="Author" w:date="2015-03-31T13:29:00Z">
          <w:r w:rsidR="005B42D4" w:rsidDel="006F6783">
            <w:delText>59</w:delText>
          </w:r>
        </w:del>
      </w:ins>
    </w:p>
    <w:p w14:paraId="2CD2BBBB" w14:textId="77777777" w:rsidR="00D9288E" w:rsidDel="006F6783" w:rsidRDefault="00D9288E">
      <w:pPr>
        <w:pStyle w:val="TableofFigures"/>
        <w:rPr>
          <w:del w:id="1376" w:author="Author" w:date="2015-03-31T13:29:00Z"/>
          <w:rFonts w:asciiTheme="minorHAnsi" w:eastAsiaTheme="minorEastAsia" w:hAnsiTheme="minorHAnsi" w:cstheme="minorBidi"/>
          <w:sz w:val="22"/>
          <w:szCs w:val="22"/>
        </w:rPr>
      </w:pPr>
      <w:del w:id="1377" w:author="Author" w:date="2015-03-31T13:29:00Z">
        <w:r w:rsidDel="006F6783">
          <w:delText>Figure 2</w:delText>
        </w:r>
        <w:r w:rsidDel="006F6783">
          <w:noBreakHyphen/>
          <w:delText>1. Security system diagram</w:delText>
        </w:r>
        <w:r w:rsidDel="006F6783">
          <w:tab/>
          <w:delText>9</w:delText>
        </w:r>
      </w:del>
    </w:p>
    <w:p w14:paraId="2B78CCC0" w14:textId="77777777" w:rsidR="00D9288E" w:rsidDel="006F6783" w:rsidRDefault="00D9288E">
      <w:pPr>
        <w:pStyle w:val="TableofFigures"/>
        <w:rPr>
          <w:del w:id="1378" w:author="Author" w:date="2015-03-31T13:29:00Z"/>
          <w:rFonts w:asciiTheme="minorHAnsi" w:eastAsiaTheme="minorEastAsia" w:hAnsiTheme="minorHAnsi" w:cstheme="minorBidi"/>
          <w:sz w:val="22"/>
          <w:szCs w:val="22"/>
        </w:rPr>
      </w:pPr>
      <w:del w:id="1379" w:author="Author" w:date="2015-03-31T13:29:00Z">
        <w:r w:rsidDel="006F6783">
          <w:delText>Figure 2</w:delText>
        </w:r>
        <w:r w:rsidDel="006F6783">
          <w:noBreakHyphen/>
          <w:delText>2: Sample Certificates and ACL entries</w:delText>
        </w:r>
        <w:r w:rsidDel="006F6783">
          <w:tab/>
          <w:delText>12</w:delText>
        </w:r>
      </w:del>
    </w:p>
    <w:p w14:paraId="5453B718" w14:textId="77777777" w:rsidR="00D9288E" w:rsidDel="006F6783" w:rsidRDefault="00D9288E">
      <w:pPr>
        <w:pStyle w:val="TableofFigures"/>
        <w:rPr>
          <w:del w:id="1380" w:author="Author" w:date="2015-03-31T13:29:00Z"/>
          <w:rFonts w:asciiTheme="minorHAnsi" w:eastAsiaTheme="minorEastAsia" w:hAnsiTheme="minorHAnsi" w:cstheme="minorBidi"/>
          <w:sz w:val="22"/>
          <w:szCs w:val="22"/>
        </w:rPr>
      </w:pPr>
      <w:del w:id="1381" w:author="Author" w:date="2015-03-31T13:29:00Z">
        <w:r w:rsidDel="006F6783">
          <w:delText>Figure 2</w:delText>
        </w:r>
        <w:r w:rsidDel="006F6783">
          <w:noBreakHyphen/>
          <w:delText>3. Exchange membership certificates</w:delText>
        </w:r>
        <w:r w:rsidDel="006F6783">
          <w:tab/>
          <w:delText>14</w:delText>
        </w:r>
      </w:del>
    </w:p>
    <w:p w14:paraId="2AA3E94A" w14:textId="77777777" w:rsidR="00D9288E" w:rsidDel="006F6783" w:rsidRDefault="00D9288E">
      <w:pPr>
        <w:pStyle w:val="TableofFigures"/>
        <w:rPr>
          <w:del w:id="1382" w:author="Author" w:date="2015-03-31T13:29:00Z"/>
          <w:rFonts w:asciiTheme="minorHAnsi" w:eastAsiaTheme="minorEastAsia" w:hAnsiTheme="minorHAnsi" w:cstheme="minorBidi"/>
          <w:sz w:val="22"/>
          <w:szCs w:val="22"/>
        </w:rPr>
      </w:pPr>
      <w:del w:id="1383" w:author="Author" w:date="2015-03-31T13:29:00Z">
        <w:r w:rsidDel="006F6783">
          <w:delText>Figure 2</w:delText>
        </w:r>
        <w:r w:rsidDel="006F6783">
          <w:noBreakHyphen/>
          <w:delText>4: Claim a factory-reset application without using out-of-band registration data</w:delText>
        </w:r>
        <w:r w:rsidDel="006F6783">
          <w:tab/>
          <w:delText>15</w:delText>
        </w:r>
      </w:del>
    </w:p>
    <w:p w14:paraId="6D397FFD" w14:textId="77777777" w:rsidR="00D9288E" w:rsidDel="006F6783" w:rsidRDefault="00D9288E">
      <w:pPr>
        <w:pStyle w:val="TableofFigures"/>
        <w:rPr>
          <w:del w:id="1384" w:author="Author" w:date="2015-03-31T13:29:00Z"/>
          <w:rFonts w:asciiTheme="minorHAnsi" w:eastAsiaTheme="minorEastAsia" w:hAnsiTheme="minorHAnsi" w:cstheme="minorBidi"/>
          <w:sz w:val="22"/>
          <w:szCs w:val="22"/>
        </w:rPr>
      </w:pPr>
      <w:del w:id="1385" w:author="Author" w:date="2015-03-31T13:29:00Z">
        <w:r w:rsidDel="006F6783">
          <w:delText>Figure 2</w:delText>
        </w:r>
        <w:r w:rsidDel="006F6783">
          <w:noBreakHyphen/>
          <w:delText>5. Claiming a factory-reset application using out-of-band registration data</w:delText>
        </w:r>
        <w:r w:rsidDel="006F6783">
          <w:tab/>
          <w:delText>17</w:delText>
        </w:r>
      </w:del>
    </w:p>
    <w:p w14:paraId="51F01162" w14:textId="77777777" w:rsidR="00D9288E" w:rsidDel="006F6783" w:rsidRDefault="00D9288E">
      <w:pPr>
        <w:pStyle w:val="TableofFigures"/>
        <w:rPr>
          <w:del w:id="1386" w:author="Author" w:date="2015-03-31T13:29:00Z"/>
          <w:rFonts w:asciiTheme="minorHAnsi" w:eastAsiaTheme="minorEastAsia" w:hAnsiTheme="minorHAnsi" w:cstheme="minorBidi"/>
          <w:sz w:val="22"/>
          <w:szCs w:val="22"/>
        </w:rPr>
      </w:pPr>
      <w:del w:id="1387" w:author="Author" w:date="2015-03-31T13:29:00Z">
        <w:r w:rsidDel="006F6783">
          <w:delText>Figure 2</w:delText>
        </w:r>
        <w:r w:rsidDel="006F6783">
          <w:noBreakHyphen/>
          <w:delText>6. Install a policy</w:delText>
        </w:r>
        <w:r w:rsidDel="006F6783">
          <w:tab/>
          <w:delText>18</w:delText>
        </w:r>
      </w:del>
    </w:p>
    <w:p w14:paraId="01D7BBD7" w14:textId="77777777" w:rsidR="00D9288E" w:rsidDel="006F6783" w:rsidRDefault="00D9288E">
      <w:pPr>
        <w:pStyle w:val="TableofFigures"/>
        <w:rPr>
          <w:del w:id="1388" w:author="Author" w:date="2015-03-31T13:29:00Z"/>
          <w:rFonts w:asciiTheme="minorHAnsi" w:eastAsiaTheme="minorEastAsia" w:hAnsiTheme="minorHAnsi" w:cstheme="minorBidi"/>
          <w:sz w:val="22"/>
          <w:szCs w:val="22"/>
        </w:rPr>
      </w:pPr>
      <w:del w:id="1389" w:author="Author" w:date="2015-03-31T13:29:00Z">
        <w:r w:rsidDel="006F6783">
          <w:delText>Figure 2</w:delText>
        </w:r>
        <w:r w:rsidDel="006F6783">
          <w:noBreakHyphen/>
          <w:delText>7. Add an application to a security group</w:delText>
        </w:r>
        <w:r w:rsidDel="006F6783">
          <w:tab/>
          <w:delText>19</w:delText>
        </w:r>
      </w:del>
    </w:p>
    <w:p w14:paraId="4C4DD569" w14:textId="77777777" w:rsidR="00D9288E" w:rsidDel="006F6783" w:rsidRDefault="00D9288E">
      <w:pPr>
        <w:pStyle w:val="TableofFigures"/>
        <w:rPr>
          <w:del w:id="1390" w:author="Author" w:date="2015-03-31T13:29:00Z"/>
          <w:rFonts w:asciiTheme="minorHAnsi" w:eastAsiaTheme="minorEastAsia" w:hAnsiTheme="minorHAnsi" w:cstheme="minorBidi"/>
          <w:sz w:val="22"/>
          <w:szCs w:val="22"/>
        </w:rPr>
      </w:pPr>
      <w:del w:id="1391" w:author="Author" w:date="2015-03-31T13:29:00Z">
        <w:r w:rsidDel="006F6783">
          <w:delText>Figure 2</w:delText>
        </w:r>
        <w:r w:rsidDel="006F6783">
          <w:noBreakHyphen/>
          <w:delText>8. Add a user to a security group</w:delText>
        </w:r>
        <w:r w:rsidDel="006F6783">
          <w:tab/>
          <w:delText>20</w:delText>
        </w:r>
      </w:del>
    </w:p>
    <w:p w14:paraId="610100BA" w14:textId="77777777" w:rsidR="00D9288E" w:rsidDel="006F6783" w:rsidRDefault="00D9288E">
      <w:pPr>
        <w:pStyle w:val="TableofFigures"/>
        <w:rPr>
          <w:del w:id="1392" w:author="Author" w:date="2015-03-31T13:29:00Z"/>
          <w:rFonts w:asciiTheme="minorHAnsi" w:eastAsiaTheme="minorEastAsia" w:hAnsiTheme="minorHAnsi" w:cstheme="minorBidi"/>
          <w:sz w:val="22"/>
          <w:szCs w:val="22"/>
        </w:rPr>
      </w:pPr>
      <w:del w:id="1393" w:author="Author" w:date="2015-03-31T13:29:00Z">
        <w:r w:rsidDel="006F6783">
          <w:delText>Figure 2</w:delText>
        </w:r>
        <w:r w:rsidDel="006F6783">
          <w:noBreakHyphen/>
          <w:delText>9: Building Policy using manifest</w:delText>
        </w:r>
        <w:r w:rsidDel="006F6783">
          <w:tab/>
          <w:delText>31</w:delText>
        </w:r>
      </w:del>
    </w:p>
    <w:p w14:paraId="7E85B968" w14:textId="77777777" w:rsidR="00D9288E" w:rsidDel="006F6783" w:rsidRDefault="00D9288E">
      <w:pPr>
        <w:pStyle w:val="TableofFigures"/>
        <w:rPr>
          <w:del w:id="1394" w:author="Author" w:date="2015-03-31T13:29:00Z"/>
          <w:rFonts w:asciiTheme="minorHAnsi" w:eastAsiaTheme="minorEastAsia" w:hAnsiTheme="minorHAnsi" w:cstheme="minorBidi"/>
          <w:sz w:val="22"/>
          <w:szCs w:val="22"/>
        </w:rPr>
      </w:pPr>
      <w:del w:id="1395" w:author="Author" w:date="2015-03-31T13:29:00Z">
        <w:r w:rsidDel="006F6783">
          <w:delText>Figure 2</w:delText>
        </w:r>
        <w:r w:rsidDel="006F6783">
          <w:noBreakHyphen/>
          <w:delText>10. Validating policy on a producer</w:delText>
        </w:r>
        <w:r w:rsidDel="006F6783">
          <w:tab/>
          <w:delText>33</w:delText>
        </w:r>
      </w:del>
    </w:p>
    <w:p w14:paraId="6B26C2D0" w14:textId="77777777" w:rsidR="00D9288E" w:rsidDel="006F6783" w:rsidRDefault="00D9288E">
      <w:pPr>
        <w:pStyle w:val="TableofFigures"/>
        <w:rPr>
          <w:del w:id="1396" w:author="Author" w:date="2015-03-31T13:29:00Z"/>
          <w:rFonts w:asciiTheme="minorHAnsi" w:eastAsiaTheme="minorEastAsia" w:hAnsiTheme="minorHAnsi" w:cstheme="minorBidi"/>
          <w:sz w:val="22"/>
          <w:szCs w:val="22"/>
        </w:rPr>
      </w:pPr>
      <w:del w:id="1397" w:author="Author" w:date="2015-03-31T13:29:00Z">
        <w:r w:rsidDel="006F6783">
          <w:delText>Figure 2</w:delText>
        </w:r>
        <w:r w:rsidDel="006F6783">
          <w:noBreakHyphen/>
          <w:delText>11. Validating policy for a consumer</w:delText>
        </w:r>
        <w:r w:rsidDel="006F6783">
          <w:tab/>
          <w:delText>34</w:delText>
        </w:r>
      </w:del>
    </w:p>
    <w:p w14:paraId="490CA577" w14:textId="77777777" w:rsidR="00D9288E" w:rsidDel="006F6783" w:rsidRDefault="00D9288E">
      <w:pPr>
        <w:pStyle w:val="TableofFigures"/>
        <w:rPr>
          <w:del w:id="1398" w:author="Author" w:date="2015-03-31T13:29:00Z"/>
          <w:rFonts w:asciiTheme="minorHAnsi" w:eastAsiaTheme="minorEastAsia" w:hAnsiTheme="minorHAnsi" w:cstheme="minorBidi"/>
          <w:sz w:val="22"/>
          <w:szCs w:val="22"/>
        </w:rPr>
      </w:pPr>
      <w:del w:id="1399" w:author="Author" w:date="2015-03-31T13:29:00Z">
        <w:r w:rsidDel="006F6783">
          <w:delText>Figure 2</w:delText>
        </w:r>
        <w:r w:rsidDel="006F6783">
          <w:noBreakHyphen/>
          <w:delText>12: Consumer policy requires producer belong to a security group</w:delText>
        </w:r>
        <w:r w:rsidDel="006F6783">
          <w:tab/>
          <w:delText>35</w:delText>
        </w:r>
      </w:del>
    </w:p>
    <w:p w14:paraId="0534A279" w14:textId="77777777" w:rsidR="00D9288E" w:rsidDel="006F6783" w:rsidRDefault="00D9288E">
      <w:pPr>
        <w:pStyle w:val="TableofFigures"/>
        <w:rPr>
          <w:del w:id="1400" w:author="Author" w:date="2015-03-31T13:29:00Z"/>
          <w:rFonts w:asciiTheme="minorHAnsi" w:eastAsiaTheme="minorEastAsia" w:hAnsiTheme="minorHAnsi" w:cstheme="minorBidi"/>
          <w:sz w:val="22"/>
          <w:szCs w:val="22"/>
        </w:rPr>
      </w:pPr>
      <w:del w:id="1401" w:author="Author" w:date="2015-03-31T13:29:00Z">
        <w:r w:rsidDel="006F6783">
          <w:delText>Figure 2</w:delText>
        </w:r>
        <w:r w:rsidDel="006F6783">
          <w:noBreakHyphen/>
          <w:delText>13. Anonymous access</w:delText>
        </w:r>
        <w:r w:rsidDel="006F6783">
          <w:tab/>
          <w:delText>36</w:delText>
        </w:r>
      </w:del>
    </w:p>
    <w:p w14:paraId="4F49A012" w14:textId="77777777" w:rsidR="00D9288E" w:rsidDel="006F6783" w:rsidRDefault="00D9288E">
      <w:pPr>
        <w:pStyle w:val="TableofFigures"/>
        <w:rPr>
          <w:del w:id="1402" w:author="Author" w:date="2015-03-31T13:29:00Z"/>
          <w:rFonts w:asciiTheme="minorHAnsi" w:eastAsiaTheme="minorEastAsia" w:hAnsiTheme="minorHAnsi" w:cstheme="minorBidi"/>
          <w:sz w:val="22"/>
          <w:szCs w:val="22"/>
        </w:rPr>
      </w:pPr>
      <w:del w:id="1403" w:author="Author" w:date="2015-03-31T13:29:00Z">
        <w:r w:rsidDel="006F6783">
          <w:delText>Figure 2</w:delText>
        </w:r>
        <w:r w:rsidDel="006F6783">
          <w:noBreakHyphen/>
          <w:delText>14. Validating an admin</w:delText>
        </w:r>
        <w:r w:rsidDel="006F6783">
          <w:tab/>
          <w:delText>37</w:delText>
        </w:r>
      </w:del>
    </w:p>
    <w:p w14:paraId="568EC182" w14:textId="77777777" w:rsidR="00D9288E" w:rsidDel="006F6783" w:rsidRDefault="00D9288E">
      <w:pPr>
        <w:pStyle w:val="TableofFigures"/>
        <w:rPr>
          <w:del w:id="1404" w:author="Author" w:date="2015-03-31T13:29:00Z"/>
          <w:rFonts w:asciiTheme="minorHAnsi" w:eastAsiaTheme="minorEastAsia" w:hAnsiTheme="minorHAnsi" w:cstheme="minorBidi"/>
          <w:sz w:val="22"/>
          <w:szCs w:val="22"/>
        </w:rPr>
      </w:pPr>
      <w:del w:id="1405" w:author="Author" w:date="2015-03-31T13:29:00Z">
        <w:r w:rsidDel="006F6783">
          <w:delText>Figure 2</w:delText>
        </w:r>
        <w:r w:rsidDel="006F6783">
          <w:noBreakHyphen/>
          <w:delText>15. Validating a session-based signal</w:delText>
        </w:r>
        <w:r w:rsidDel="006F6783">
          <w:tab/>
          <w:delText>38</w:delText>
        </w:r>
      </w:del>
    </w:p>
    <w:p w14:paraId="3DA27271" w14:textId="77777777" w:rsidR="00D9288E" w:rsidDel="006F6783" w:rsidRDefault="00D9288E">
      <w:pPr>
        <w:pStyle w:val="TableofFigures"/>
        <w:rPr>
          <w:del w:id="1406" w:author="Author" w:date="2015-03-31T13:29:00Z"/>
          <w:rFonts w:asciiTheme="minorHAnsi" w:eastAsiaTheme="minorEastAsia" w:hAnsiTheme="minorHAnsi" w:cstheme="minorBidi"/>
          <w:sz w:val="22"/>
          <w:szCs w:val="22"/>
        </w:rPr>
      </w:pPr>
      <w:del w:id="1407" w:author="Author" w:date="2015-03-31T13:29:00Z">
        <w:r w:rsidDel="006F6783">
          <w:delText>Figure 2</w:delText>
        </w:r>
        <w:r w:rsidDel="006F6783">
          <w:noBreakHyphen/>
          <w:delText>16: Authorization Data Format Structure</w:delText>
        </w:r>
        <w:r w:rsidDel="006F6783">
          <w:tab/>
          <w:delText>39</w:delText>
        </w:r>
      </w:del>
    </w:p>
    <w:p w14:paraId="1C0D2734" w14:textId="77777777" w:rsidR="00D9288E" w:rsidDel="006F6783" w:rsidRDefault="00D9288E">
      <w:pPr>
        <w:pStyle w:val="TableofFigures"/>
        <w:rPr>
          <w:del w:id="1408" w:author="Author" w:date="2015-03-31T13:29:00Z"/>
          <w:rFonts w:asciiTheme="minorHAnsi" w:eastAsiaTheme="minorEastAsia" w:hAnsiTheme="minorHAnsi" w:cstheme="minorBidi"/>
          <w:sz w:val="22"/>
          <w:szCs w:val="22"/>
        </w:rPr>
      </w:pPr>
      <w:del w:id="1409" w:author="Author" w:date="2015-03-31T13:29:00Z">
        <w:r w:rsidDel="006F6783">
          <w:delText>Figure 2</w:delText>
        </w:r>
        <w:r w:rsidDel="006F6783">
          <w:noBreakHyphen/>
          <w:delText>17. Use case - users set up by Dad</w:delText>
        </w:r>
        <w:r w:rsidDel="006F6783">
          <w:tab/>
          <w:delText>47</w:delText>
        </w:r>
      </w:del>
    </w:p>
    <w:p w14:paraId="3FA5BAAD" w14:textId="77777777" w:rsidR="00D9288E" w:rsidDel="006F6783" w:rsidRDefault="00D9288E">
      <w:pPr>
        <w:pStyle w:val="TableofFigures"/>
        <w:rPr>
          <w:del w:id="1410" w:author="Author" w:date="2015-03-31T13:29:00Z"/>
          <w:rFonts w:asciiTheme="minorHAnsi" w:eastAsiaTheme="minorEastAsia" w:hAnsiTheme="minorHAnsi" w:cstheme="minorBidi"/>
          <w:sz w:val="22"/>
          <w:szCs w:val="22"/>
        </w:rPr>
      </w:pPr>
      <w:del w:id="1411" w:author="Author" w:date="2015-03-31T13:29:00Z">
        <w:r w:rsidDel="006F6783">
          <w:delText>Figure 2</w:delText>
        </w:r>
        <w:r w:rsidDel="006F6783">
          <w:noBreakHyphen/>
          <w:delText>18. Use case - living room set up by Dad</w:delText>
        </w:r>
        <w:r w:rsidDel="006F6783">
          <w:tab/>
          <w:delText>48</w:delText>
        </w:r>
      </w:del>
    </w:p>
    <w:p w14:paraId="53F74EF2" w14:textId="77777777" w:rsidR="00D9288E" w:rsidDel="006F6783" w:rsidRDefault="00D9288E">
      <w:pPr>
        <w:pStyle w:val="TableofFigures"/>
        <w:rPr>
          <w:del w:id="1412" w:author="Author" w:date="2015-03-31T13:29:00Z"/>
          <w:rFonts w:asciiTheme="minorHAnsi" w:eastAsiaTheme="minorEastAsia" w:hAnsiTheme="minorHAnsi" w:cstheme="minorBidi"/>
          <w:sz w:val="22"/>
          <w:szCs w:val="22"/>
        </w:rPr>
      </w:pPr>
      <w:del w:id="1413" w:author="Author" w:date="2015-03-31T13:29:00Z">
        <w:r w:rsidDel="006F6783">
          <w:delText>Figure 2</w:delText>
        </w:r>
        <w:r w:rsidDel="006F6783">
          <w:noBreakHyphen/>
          <w:delText>19. Use case - son's bedroom set up by son</w:delText>
        </w:r>
        <w:r w:rsidDel="006F6783">
          <w:tab/>
          <w:delText>49</w:delText>
        </w:r>
      </w:del>
    </w:p>
    <w:p w14:paraId="519C7A6C" w14:textId="77777777" w:rsidR="00D9288E" w:rsidDel="006F6783" w:rsidRDefault="00D9288E">
      <w:pPr>
        <w:pStyle w:val="TableofFigures"/>
        <w:rPr>
          <w:del w:id="1414" w:author="Author" w:date="2015-03-31T13:29:00Z"/>
          <w:rFonts w:asciiTheme="minorHAnsi" w:eastAsiaTheme="minorEastAsia" w:hAnsiTheme="minorHAnsi" w:cstheme="minorBidi"/>
          <w:sz w:val="22"/>
          <w:szCs w:val="22"/>
        </w:rPr>
      </w:pPr>
      <w:del w:id="1415" w:author="Author" w:date="2015-03-31T13:29:00Z">
        <w:r w:rsidDel="006F6783">
          <w:delText>Figure 2</w:delText>
        </w:r>
        <w:r w:rsidDel="006F6783">
          <w:noBreakHyphen/>
          <w:delText>20. Use case - master bedroom set up by Dad</w:delText>
        </w:r>
        <w:r w:rsidDel="006F6783">
          <w:tab/>
          <w:delText>50</w:delText>
        </w:r>
      </w:del>
    </w:p>
    <w:p w14:paraId="7B115946" w14:textId="77777777" w:rsidR="00D9288E" w:rsidDel="006F6783" w:rsidRDefault="00D9288E">
      <w:pPr>
        <w:pStyle w:val="TableofFigures"/>
        <w:rPr>
          <w:del w:id="1416" w:author="Author" w:date="2015-03-31T13:29:00Z"/>
          <w:rFonts w:asciiTheme="minorHAnsi" w:eastAsiaTheme="minorEastAsia" w:hAnsiTheme="minorHAnsi" w:cstheme="minorBidi"/>
          <w:sz w:val="22"/>
          <w:szCs w:val="22"/>
        </w:rPr>
      </w:pPr>
      <w:del w:id="1417" w:author="Author" w:date="2015-03-31T13:29:00Z">
        <w:r w:rsidDel="006F6783">
          <w:delText>Figure 2</w:delText>
        </w:r>
        <w:r w:rsidDel="006F6783">
          <w:noBreakHyphen/>
          <w:delText>21. Use case – Son can control different TVs in the house</w:delText>
        </w:r>
        <w:r w:rsidDel="006F6783">
          <w:tab/>
          <w:delText>51</w:delText>
        </w:r>
      </w:del>
    </w:p>
    <w:p w14:paraId="639ABCAD" w14:textId="77777777" w:rsidR="00D9288E" w:rsidDel="006F6783" w:rsidRDefault="00D9288E">
      <w:pPr>
        <w:pStyle w:val="TableofFigures"/>
        <w:rPr>
          <w:del w:id="1418" w:author="Author" w:date="2015-03-31T13:29:00Z"/>
          <w:rFonts w:asciiTheme="minorHAnsi" w:eastAsiaTheme="minorEastAsia" w:hAnsiTheme="minorHAnsi" w:cstheme="minorBidi"/>
          <w:sz w:val="22"/>
          <w:szCs w:val="22"/>
        </w:rPr>
      </w:pPr>
      <w:del w:id="1419" w:author="Author" w:date="2015-03-31T13:29:00Z">
        <w:r w:rsidDel="006F6783">
          <w:delText>Figure 2</w:delText>
        </w:r>
        <w:r w:rsidDel="006F6783">
          <w:noBreakHyphen/>
          <w:delText>22. Use case - Living room tablet controls TVs</w:delText>
        </w:r>
        <w:r w:rsidDel="006F6783">
          <w:tab/>
          <w:delText>52</w:delText>
        </w:r>
      </w:del>
    </w:p>
    <w:p w14:paraId="42452891" w14:textId="77777777" w:rsidR="00D9288E" w:rsidDel="006F6783" w:rsidRDefault="00D9288E">
      <w:pPr>
        <w:pStyle w:val="TableofFigures"/>
        <w:rPr>
          <w:del w:id="1420" w:author="Author" w:date="2015-03-31T13:29:00Z"/>
          <w:rFonts w:asciiTheme="minorHAnsi" w:eastAsiaTheme="minorEastAsia" w:hAnsiTheme="minorHAnsi" w:cstheme="minorBidi"/>
          <w:sz w:val="22"/>
          <w:szCs w:val="22"/>
        </w:rPr>
      </w:pPr>
      <w:del w:id="1421" w:author="Author" w:date="2015-03-31T13:29:00Z">
        <w:r w:rsidDel="006F6783">
          <w:delText>Figure 4</w:delText>
        </w:r>
        <w:r w:rsidDel="006F6783">
          <w:noBreakHyphen/>
          <w:delText>1. Distribution of policy update and certificates</w:delText>
        </w:r>
        <w:r w:rsidDel="006F6783">
          <w:tab/>
          <w:delText>57</w:delText>
        </w:r>
      </w:del>
    </w:p>
    <w:p w14:paraId="2D351164"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rPr>
        <w:fldChar w:fldCharType="end"/>
      </w:r>
    </w:p>
    <w:p w14:paraId="67E8F2C1" w14:textId="77777777" w:rsidR="00C76273" w:rsidRPr="00B94E70" w:rsidRDefault="00C76273" w:rsidP="00B94E70">
      <w:pPr>
        <w:pStyle w:val="LOF-LOT"/>
      </w:pPr>
      <w:r w:rsidRPr="00F0473D">
        <w:t>Tables</w:t>
      </w:r>
    </w:p>
    <w:p w14:paraId="46451D9B" w14:textId="77777777" w:rsidR="006F6783" w:rsidRDefault="00294B4C">
      <w:pPr>
        <w:pStyle w:val="TableofFigures"/>
        <w:rPr>
          <w:ins w:id="1422" w:author="Author" w:date="2015-03-31T13:29: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"Table" </w:instrText>
      </w:r>
      <w:r w:rsidRPr="00F0473D">
        <w:rPr>
          <w:rFonts w:ascii="Times New Roman" w:hAnsi="Times New Roman"/>
        </w:rPr>
        <w:fldChar w:fldCharType="separate"/>
      </w:r>
      <w:ins w:id="1423" w:author="Author" w:date="2015-03-31T13:29:00Z">
        <w:r w:rsidR="006F6783">
          <w:t>Table 2</w:t>
        </w:r>
        <w:r w:rsidR="006F6783">
          <w:noBreakHyphen/>
          <w:t>1. Security 2.0 premises</w:t>
        </w:r>
        <w:r w:rsidR="006F6783">
          <w:tab/>
        </w:r>
        <w:r w:rsidR="006F6783">
          <w:fldChar w:fldCharType="begin"/>
        </w:r>
        <w:r w:rsidR="006F6783">
          <w:instrText xml:space="preserve"> PAGEREF _Toc415571881 \h </w:instrText>
        </w:r>
      </w:ins>
      <w:r w:rsidR="006F6783">
        <w:fldChar w:fldCharType="separate"/>
      </w:r>
      <w:ins w:id="1424" w:author="Author" w:date="2015-03-31T13:29:00Z">
        <w:r w:rsidR="006F6783">
          <w:t>9</w:t>
        </w:r>
        <w:r w:rsidR="006F6783">
          <w:fldChar w:fldCharType="end"/>
        </w:r>
      </w:ins>
    </w:p>
    <w:p w14:paraId="648D8AF0" w14:textId="77777777" w:rsidR="006F6783" w:rsidRDefault="006F6783">
      <w:pPr>
        <w:pStyle w:val="TableofFigures"/>
        <w:rPr>
          <w:ins w:id="1425" w:author="Author" w:date="2015-03-31T13:29:00Z"/>
          <w:rFonts w:asciiTheme="minorHAnsi" w:eastAsiaTheme="minorEastAsia" w:hAnsiTheme="minorHAnsi" w:cstheme="minorBidi"/>
          <w:sz w:val="22"/>
          <w:szCs w:val="22"/>
        </w:rPr>
      </w:pPr>
      <w:ins w:id="1426" w:author="Author" w:date="2015-03-31T13:29:00Z">
        <w:r>
          <w:t>Table 2-2: Action Mask Matrix</w:t>
        </w:r>
        <w:r>
          <w:tab/>
        </w:r>
        <w:r>
          <w:fldChar w:fldCharType="begin"/>
        </w:r>
        <w:r>
          <w:instrText xml:space="preserve"> PAGEREF _Toc415571882 \h </w:instrText>
        </w:r>
      </w:ins>
      <w:r>
        <w:fldChar w:fldCharType="separate"/>
      </w:r>
      <w:ins w:id="1427" w:author="Author" w:date="2015-03-31T13:29:00Z">
        <w:r>
          <w:t>43</w:t>
        </w:r>
        <w:r>
          <w:fldChar w:fldCharType="end"/>
        </w:r>
      </w:ins>
    </w:p>
    <w:p w14:paraId="5CCDE7CC" w14:textId="77777777" w:rsidR="00D032F0" w:rsidDel="006F6783" w:rsidRDefault="00D032F0">
      <w:pPr>
        <w:pStyle w:val="TableofFigures"/>
        <w:rPr>
          <w:ins w:id="1428" w:author="Author" w:date="2015-03-27T13:55:00Z"/>
          <w:del w:id="1429" w:author="Author" w:date="2015-03-31T13:29:00Z"/>
          <w:rFonts w:asciiTheme="minorHAnsi" w:eastAsiaTheme="minorEastAsia" w:hAnsiTheme="minorHAnsi" w:cstheme="minorBidi"/>
          <w:sz w:val="22"/>
          <w:szCs w:val="22"/>
        </w:rPr>
      </w:pPr>
      <w:ins w:id="1430" w:author="Author" w:date="2015-03-27T13:55:00Z">
        <w:del w:id="1431" w:author="Author" w:date="2015-03-31T13:29:00Z">
          <w:r w:rsidDel="006F6783">
            <w:delText>Table 2</w:delText>
          </w:r>
          <w:r w:rsidDel="006F6783">
            <w:noBreakHyphen/>
            <w:delText>1. Security 2.0 premises</w:delText>
          </w:r>
          <w:r w:rsidDel="006F6783">
            <w:tab/>
          </w:r>
        </w:del>
      </w:ins>
      <w:ins w:id="1432" w:author="Author" w:date="2015-03-31T12:33:00Z">
        <w:del w:id="1433" w:author="Author" w:date="2015-03-31T13:29:00Z">
          <w:r w:rsidR="00497D04" w:rsidDel="006F6783">
            <w:delText>9</w:delText>
          </w:r>
        </w:del>
      </w:ins>
    </w:p>
    <w:p w14:paraId="62425A8B" w14:textId="77777777" w:rsidR="00D032F0" w:rsidDel="006F6783" w:rsidRDefault="00D032F0">
      <w:pPr>
        <w:pStyle w:val="TableofFigures"/>
        <w:rPr>
          <w:ins w:id="1434" w:author="Author" w:date="2015-03-27T13:55:00Z"/>
          <w:del w:id="1435" w:author="Author" w:date="2015-03-31T13:29:00Z"/>
          <w:rFonts w:asciiTheme="minorHAnsi" w:eastAsiaTheme="minorEastAsia" w:hAnsiTheme="minorHAnsi" w:cstheme="minorBidi"/>
          <w:sz w:val="22"/>
          <w:szCs w:val="22"/>
        </w:rPr>
      </w:pPr>
      <w:ins w:id="1436" w:author="Author" w:date="2015-03-27T13:55:00Z">
        <w:del w:id="1437" w:author="Author" w:date="2015-03-31T13:29:00Z">
          <w:r w:rsidDel="006F6783">
            <w:delText>Table 2-2: Action Mask Matrix</w:delText>
          </w:r>
          <w:r w:rsidDel="006F6783">
            <w:tab/>
          </w:r>
        </w:del>
      </w:ins>
      <w:ins w:id="1438" w:author="Author" w:date="2015-03-31T12:33:00Z">
        <w:del w:id="1439" w:author="Author" w:date="2015-03-31T13:29:00Z">
          <w:r w:rsidR="00497D04" w:rsidDel="006F6783">
            <w:delText>44</w:delText>
          </w:r>
        </w:del>
      </w:ins>
      <w:ins w:id="1440" w:author="Author" w:date="2015-03-27T13:55:00Z">
        <w:del w:id="1441" w:author="Author" w:date="2015-03-31T13:29:00Z">
          <w:r w:rsidDel="006F6783">
            <w:delText>43</w:delText>
          </w:r>
        </w:del>
      </w:ins>
    </w:p>
    <w:p w14:paraId="65CD6856" w14:textId="77777777" w:rsidR="00013A2F" w:rsidDel="006F6783" w:rsidRDefault="00013A2F">
      <w:pPr>
        <w:pStyle w:val="TableofFigures"/>
        <w:rPr>
          <w:ins w:id="1442" w:author="Author" w:date="2015-03-27T12:41:00Z"/>
          <w:del w:id="1443" w:author="Author" w:date="2015-03-31T13:29:00Z"/>
          <w:rFonts w:asciiTheme="minorHAnsi" w:eastAsiaTheme="minorEastAsia" w:hAnsiTheme="minorHAnsi" w:cstheme="minorBidi"/>
          <w:sz w:val="22"/>
          <w:szCs w:val="22"/>
        </w:rPr>
      </w:pPr>
      <w:ins w:id="1444" w:author="Author" w:date="2015-03-27T12:41:00Z">
        <w:del w:id="1445" w:author="Author" w:date="2015-03-31T13:29:00Z">
          <w:r w:rsidDel="006F6783">
            <w:delText>Table 2</w:delText>
          </w:r>
          <w:r w:rsidDel="006F6783">
            <w:noBreakHyphen/>
            <w:delText>1. Security 2.0 premises</w:delText>
          </w:r>
          <w:r w:rsidDel="006F6783">
            <w:tab/>
          </w:r>
        </w:del>
      </w:ins>
      <w:ins w:id="1446" w:author="Author" w:date="2015-03-27T12:45:00Z">
        <w:del w:id="1447" w:author="Author" w:date="2015-03-31T13:29:00Z">
          <w:r w:rsidR="005B42D4" w:rsidDel="006F6783">
            <w:delText>9</w:delText>
          </w:r>
        </w:del>
      </w:ins>
    </w:p>
    <w:p w14:paraId="1428993D" w14:textId="77777777" w:rsidR="00013A2F" w:rsidDel="006F6783" w:rsidRDefault="00013A2F">
      <w:pPr>
        <w:pStyle w:val="TableofFigures"/>
        <w:rPr>
          <w:ins w:id="1448" w:author="Author" w:date="2015-03-27T12:41:00Z"/>
          <w:del w:id="1449" w:author="Author" w:date="2015-03-31T13:29:00Z"/>
          <w:rFonts w:asciiTheme="minorHAnsi" w:eastAsiaTheme="minorEastAsia" w:hAnsiTheme="minorHAnsi" w:cstheme="minorBidi"/>
          <w:sz w:val="22"/>
          <w:szCs w:val="22"/>
        </w:rPr>
      </w:pPr>
      <w:ins w:id="1450" w:author="Author" w:date="2015-03-27T12:41:00Z">
        <w:del w:id="1451" w:author="Author" w:date="2015-03-31T13:29:00Z">
          <w:r w:rsidDel="006F6783">
            <w:delText>Table 2-2: Action Mask Matrix</w:delText>
          </w:r>
          <w:r w:rsidDel="006F6783">
            <w:tab/>
          </w:r>
        </w:del>
      </w:ins>
      <w:ins w:id="1452" w:author="Author" w:date="2015-03-27T12:45:00Z">
        <w:del w:id="1453" w:author="Author" w:date="2015-03-31T13:29:00Z">
          <w:r w:rsidR="005B42D4" w:rsidDel="006F6783">
            <w:delText>44</w:delText>
          </w:r>
        </w:del>
      </w:ins>
    </w:p>
    <w:p w14:paraId="4ABEF436" w14:textId="77777777" w:rsidR="00D9288E" w:rsidDel="006F6783" w:rsidRDefault="00D9288E">
      <w:pPr>
        <w:pStyle w:val="TableofFigures"/>
        <w:rPr>
          <w:del w:id="1454" w:author="Author" w:date="2015-03-31T13:29:00Z"/>
          <w:rFonts w:asciiTheme="minorHAnsi" w:eastAsiaTheme="minorEastAsia" w:hAnsiTheme="minorHAnsi" w:cstheme="minorBidi"/>
          <w:sz w:val="22"/>
          <w:szCs w:val="22"/>
        </w:rPr>
      </w:pPr>
      <w:del w:id="1455" w:author="Author" w:date="2015-03-31T13:29:00Z">
        <w:r w:rsidDel="006F6783">
          <w:delText>Table 2</w:delText>
        </w:r>
        <w:r w:rsidDel="006F6783">
          <w:noBreakHyphen/>
          <w:delText>1. Security 2.0 premises</w:delText>
        </w:r>
        <w:r w:rsidDel="006F6783">
          <w:tab/>
          <w:delText>9</w:delText>
        </w:r>
      </w:del>
    </w:p>
    <w:p w14:paraId="1AAB9A08" w14:textId="77777777" w:rsidR="00D9288E" w:rsidDel="006F6783" w:rsidRDefault="00D9288E">
      <w:pPr>
        <w:pStyle w:val="TableofFigures"/>
        <w:rPr>
          <w:del w:id="1456" w:author="Author" w:date="2015-03-31T13:29:00Z"/>
          <w:rFonts w:asciiTheme="minorHAnsi" w:eastAsiaTheme="minorEastAsia" w:hAnsiTheme="minorHAnsi" w:cstheme="minorBidi"/>
          <w:sz w:val="22"/>
          <w:szCs w:val="22"/>
        </w:rPr>
      </w:pPr>
      <w:del w:id="1457" w:author="Author" w:date="2015-03-31T13:29:00Z">
        <w:r w:rsidDel="006F6783">
          <w:delText>Table 2-2: Action Mask Matrix</w:delText>
        </w:r>
        <w:r w:rsidDel="006F6783">
          <w:tab/>
          <w:delText>41</w:delText>
        </w:r>
      </w:del>
    </w:p>
    <w:p w14:paraId="47156851" w14:textId="77777777" w:rsidR="00C76273" w:rsidRPr="00F0473D" w:rsidRDefault="00294B4C" w:rsidP="00C76273">
      <w:pPr>
        <w:pStyle w:val="body"/>
        <w:rPr>
          <w:rFonts w:ascii="Times New Roman" w:hAnsi="Times New Roman" w:cs="Times New Roman"/>
        </w:rPr>
        <w:sectPr w:rsidR="00C76273" w:rsidRPr="00F0473D" w:rsidSect="00193B70">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docGrid w:linePitch="360"/>
        </w:sectPr>
      </w:pPr>
      <w:r w:rsidRPr="00F0473D">
        <w:rPr>
          <w:rFonts w:ascii="Times New Roman" w:hAnsi="Times New Roman" w:cs="Times New Roman"/>
        </w:rPr>
        <w:fldChar w:fldCharType="end"/>
      </w:r>
    </w:p>
    <w:p w14:paraId="1B4FCF15" w14:textId="77777777" w:rsidR="001E28D3" w:rsidRPr="00FE774D" w:rsidRDefault="001E28D3" w:rsidP="00FE774D">
      <w:pPr>
        <w:pStyle w:val="Heading1"/>
      </w:pPr>
      <w:bookmarkStart w:id="1458" w:name="_Ref414456632"/>
      <w:bookmarkStart w:id="1459" w:name="_Toc368911281"/>
      <w:bookmarkStart w:id="1460" w:name="_Toc415571911"/>
      <w:r w:rsidRPr="00FE774D">
        <w:lastRenderedPageBreak/>
        <w:t>Introduction</w:t>
      </w:r>
      <w:bookmarkEnd w:id="1458"/>
      <w:bookmarkEnd w:id="1460"/>
    </w:p>
    <w:p w14:paraId="5FC8226F" w14:textId="77777777" w:rsidR="00AE4C57" w:rsidRPr="00B94E70" w:rsidRDefault="005D2554" w:rsidP="00B94E70">
      <w:pPr>
        <w:pStyle w:val="Heading2"/>
      </w:pPr>
      <w:bookmarkStart w:id="1461" w:name="_Toc368911282"/>
      <w:bookmarkStart w:id="1462" w:name="_Toc415571912"/>
      <w:bookmarkEnd w:id="1459"/>
      <w:r>
        <w:t xml:space="preserve">Purpose and </w:t>
      </w:r>
      <w:r w:rsidR="00BC03FC">
        <w:t>s</w:t>
      </w:r>
      <w:r w:rsidR="00AE4C57" w:rsidRPr="00B94E70">
        <w:t>cope</w:t>
      </w:r>
      <w:bookmarkEnd w:id="1461"/>
      <w:bookmarkEnd w:id="1462"/>
    </w:p>
    <w:p w14:paraId="1BDDD2F2" w14:textId="77777777" w:rsidR="00AE4C57" w:rsidRPr="00B94E70" w:rsidRDefault="005D2554" w:rsidP="00B94E70">
      <w:pPr>
        <w:pStyle w:val="body"/>
      </w:pPr>
      <w:r w:rsidRPr="005D2554">
        <w:t xml:space="preserve">This document captures </w:t>
      </w:r>
      <w:r w:rsidR="00E20D42">
        <w:t xml:space="preserve">the </w:t>
      </w:r>
      <w:r w:rsidRPr="005D2554">
        <w:t xml:space="preserve">system level design for the enhancements to </w:t>
      </w:r>
      <w:r>
        <w:t xml:space="preserve">the </w:t>
      </w:r>
      <w:r w:rsidRPr="005D2554">
        <w:t>AllJoyn</w:t>
      </w:r>
      <w:r>
        <w:t>™ framework</w:t>
      </w:r>
      <w:r w:rsidRPr="005D2554">
        <w:t xml:space="preserve"> to support </w:t>
      </w:r>
      <w:r w:rsidR="005A1F58">
        <w:t xml:space="preserve">the Security 2.0 </w:t>
      </w:r>
      <w:r w:rsidR="006601C5">
        <w:t xml:space="preserve">feature </w:t>
      </w:r>
      <w:r w:rsidR="005A1F58">
        <w:t xml:space="preserve">requirements. </w:t>
      </w:r>
      <w:r w:rsidRPr="005D2554">
        <w:t>Related interfaces and API design is c</w:t>
      </w:r>
      <w:r w:rsidR="005A1F58">
        <w:t xml:space="preserve">aptured at a functional level. </w:t>
      </w:r>
      <w:r w:rsidRPr="005D2554">
        <w:t>Actual definition for interfaces and APIs is outsi</w:t>
      </w:r>
      <w:r w:rsidR="005A1F58">
        <w:t xml:space="preserve">de the scope of this document. </w:t>
      </w:r>
      <w:r w:rsidRPr="005D2554">
        <w:t>Features and functions are subject to change without notice.</w:t>
      </w:r>
    </w:p>
    <w:p w14:paraId="27F2407E" w14:textId="77777777" w:rsidR="0035792F" w:rsidRPr="00742DC8" w:rsidRDefault="0035792F" w:rsidP="0035792F">
      <w:pPr>
        <w:pStyle w:val="Heading2"/>
      </w:pPr>
      <w:bookmarkStart w:id="1463" w:name="_Toc368911284"/>
      <w:bookmarkStart w:id="1464" w:name="_Toc379471817"/>
      <w:bookmarkStart w:id="1465" w:name="_Toc368911286"/>
      <w:bookmarkStart w:id="1466" w:name="_Toc415571913"/>
      <w:r w:rsidRPr="00F0473D">
        <w:t>Revision</w:t>
      </w:r>
      <w:r w:rsidR="005D2554">
        <w:t xml:space="preserve"> h</w:t>
      </w:r>
      <w:r w:rsidRPr="00742DC8">
        <w:t>istory</w:t>
      </w:r>
      <w:bookmarkEnd w:id="1463"/>
      <w:bookmarkEnd w:id="1464"/>
      <w:bookmarkEnd w:id="1466"/>
    </w:p>
    <w:tbl>
      <w:tblPr>
        <w:tblStyle w:val="TableGrid"/>
        <w:tblW w:w="0" w:type="auto"/>
        <w:tblInd w:w="745" w:type="dxa"/>
        <w:tblLook w:val="04A0" w:firstRow="1" w:lastRow="0" w:firstColumn="1" w:lastColumn="0" w:noHBand="0" w:noVBand="1"/>
      </w:tblPr>
      <w:tblGrid>
        <w:gridCol w:w="1883"/>
        <w:gridCol w:w="1865"/>
        <w:gridCol w:w="4851"/>
      </w:tblGrid>
      <w:tr w:rsidR="0035792F" w:rsidRPr="00F0473D" w14:paraId="2460D4EA" w14:textId="77777777" w:rsidTr="00373FF5">
        <w:trPr>
          <w:cnfStyle w:val="100000000000" w:firstRow="1" w:lastRow="0" w:firstColumn="0" w:lastColumn="0" w:oddVBand="0" w:evenVBand="0" w:oddHBand="0" w:evenHBand="0" w:firstRowFirstColumn="0" w:firstRowLastColumn="0" w:lastRowFirstColumn="0" w:lastRowLastColumn="0"/>
        </w:trPr>
        <w:tc>
          <w:tcPr>
            <w:tcW w:w="1890" w:type="dxa"/>
          </w:tcPr>
          <w:p w14:paraId="13A0EC8E" w14:textId="77777777" w:rsidR="0035792F" w:rsidRPr="00742DC8" w:rsidRDefault="0035792F" w:rsidP="00742DC8">
            <w:pPr>
              <w:pStyle w:val="tableheading"/>
            </w:pPr>
            <w:r w:rsidRPr="00742DC8">
              <w:t>Revision</w:t>
            </w:r>
          </w:p>
        </w:tc>
        <w:tc>
          <w:tcPr>
            <w:tcW w:w="1871" w:type="dxa"/>
          </w:tcPr>
          <w:p w14:paraId="1F9FC1B4" w14:textId="77777777" w:rsidR="0035792F" w:rsidRPr="00742DC8" w:rsidRDefault="0035792F" w:rsidP="00742DC8">
            <w:pPr>
              <w:pStyle w:val="tableheading"/>
            </w:pPr>
            <w:r w:rsidRPr="00742DC8">
              <w:t>Date</w:t>
            </w:r>
          </w:p>
        </w:tc>
        <w:tc>
          <w:tcPr>
            <w:tcW w:w="4879" w:type="dxa"/>
          </w:tcPr>
          <w:p w14:paraId="4ED6E01F" w14:textId="77777777" w:rsidR="0035792F" w:rsidRPr="00742DC8" w:rsidRDefault="0035792F" w:rsidP="00742DC8">
            <w:pPr>
              <w:pStyle w:val="tableheading"/>
            </w:pPr>
            <w:r w:rsidRPr="00742DC8">
              <w:t>Change Log</w:t>
            </w:r>
          </w:p>
        </w:tc>
      </w:tr>
      <w:tr w:rsidR="0035792F" w:rsidRPr="00F0473D" w14:paraId="27FB7EBE" w14:textId="77777777" w:rsidTr="00373FF5">
        <w:tc>
          <w:tcPr>
            <w:tcW w:w="1890" w:type="dxa"/>
          </w:tcPr>
          <w:p w14:paraId="31D4CBB5" w14:textId="77777777" w:rsidR="0035792F" w:rsidRPr="00742DC8" w:rsidRDefault="004B00F0" w:rsidP="008531EC">
            <w:pPr>
              <w:pStyle w:val="tableentry"/>
            </w:pPr>
            <w:r>
              <w:t xml:space="preserve">Rev </w:t>
            </w:r>
            <w:r w:rsidR="006031B3">
              <w:t>1</w:t>
            </w:r>
            <w:r>
              <w:t xml:space="preserve"> Update </w:t>
            </w:r>
            <w:r w:rsidR="006031B3">
              <w:t>0</w:t>
            </w:r>
          </w:p>
        </w:tc>
        <w:tc>
          <w:tcPr>
            <w:tcW w:w="1871" w:type="dxa"/>
          </w:tcPr>
          <w:p w14:paraId="4B97A928" w14:textId="77777777" w:rsidR="007D1AAA" w:rsidRPr="00742DC8" w:rsidRDefault="006031B3" w:rsidP="008531EC">
            <w:pPr>
              <w:pStyle w:val="tableentry"/>
            </w:pPr>
            <w:r>
              <w:t xml:space="preserve">August </w:t>
            </w:r>
            <w:r w:rsidR="00F754E2">
              <w:t>8</w:t>
            </w:r>
            <w:r>
              <w:t>, 2014</w:t>
            </w:r>
          </w:p>
        </w:tc>
        <w:tc>
          <w:tcPr>
            <w:tcW w:w="4879" w:type="dxa"/>
          </w:tcPr>
          <w:p w14:paraId="14414B89" w14:textId="77777777" w:rsidR="007D1AAA" w:rsidRPr="00742DC8" w:rsidRDefault="007F518F" w:rsidP="008531EC">
            <w:pPr>
              <w:pStyle w:val="tableentry"/>
            </w:pPr>
            <w:r>
              <w:t>Update with new format</w:t>
            </w:r>
            <w:r w:rsidR="006031B3">
              <w:t xml:space="preserve"> and comments</w:t>
            </w:r>
          </w:p>
        </w:tc>
      </w:tr>
      <w:tr w:rsidR="00EC58AD" w:rsidRPr="00F0473D" w14:paraId="4FE7CF24" w14:textId="77777777" w:rsidTr="00373FF5">
        <w:tc>
          <w:tcPr>
            <w:tcW w:w="1890" w:type="dxa"/>
          </w:tcPr>
          <w:p w14:paraId="763A0CCC" w14:textId="77777777" w:rsidR="00EC58AD" w:rsidRDefault="00EC58AD" w:rsidP="008531EC">
            <w:pPr>
              <w:pStyle w:val="tableentry"/>
            </w:pPr>
            <w:r>
              <w:t>Rev 1 Update 1</w:t>
            </w:r>
          </w:p>
        </w:tc>
        <w:tc>
          <w:tcPr>
            <w:tcW w:w="1871" w:type="dxa"/>
          </w:tcPr>
          <w:p w14:paraId="2C09DCC8" w14:textId="77777777" w:rsidR="00EC58AD" w:rsidRDefault="00EC58AD">
            <w:pPr>
              <w:pStyle w:val="tableentry"/>
            </w:pPr>
            <w:r>
              <w:t>August 2</w:t>
            </w:r>
            <w:r w:rsidR="009266DC">
              <w:t>7</w:t>
            </w:r>
            <w:r>
              <w:t>, 2014</w:t>
            </w:r>
          </w:p>
        </w:tc>
        <w:tc>
          <w:tcPr>
            <w:tcW w:w="4879" w:type="dxa"/>
          </w:tcPr>
          <w:p w14:paraId="1167A313" w14:textId="77777777" w:rsidR="00EC58AD" w:rsidRDefault="00EC58AD" w:rsidP="008531EC">
            <w:pPr>
              <w:pStyle w:val="tableentry"/>
            </w:pPr>
            <w:r>
              <w:t>Update with comments from the collaboration meeting</w:t>
            </w:r>
          </w:p>
        </w:tc>
      </w:tr>
      <w:tr w:rsidR="002B7CB7" w:rsidRPr="00F0473D" w14:paraId="616AECE5" w14:textId="77777777" w:rsidTr="00373FF5">
        <w:tc>
          <w:tcPr>
            <w:tcW w:w="1890" w:type="dxa"/>
          </w:tcPr>
          <w:p w14:paraId="0B027D9C" w14:textId="77777777" w:rsidR="002B7CB7" w:rsidRDefault="002B7CB7" w:rsidP="008531EC">
            <w:pPr>
              <w:pStyle w:val="tableentry"/>
            </w:pPr>
            <w:r>
              <w:t>Rev 1 Update 2</w:t>
            </w:r>
          </w:p>
        </w:tc>
        <w:tc>
          <w:tcPr>
            <w:tcW w:w="1871" w:type="dxa"/>
          </w:tcPr>
          <w:p w14:paraId="799981DD" w14:textId="30354C47" w:rsidR="002B7CB7" w:rsidRDefault="002B7CB7">
            <w:pPr>
              <w:pStyle w:val="tableentry"/>
            </w:pPr>
            <w:r>
              <w:t xml:space="preserve">September </w:t>
            </w:r>
            <w:r w:rsidR="00BB714E">
              <w:t>8</w:t>
            </w:r>
            <w:r>
              <w:t>, 2014</w:t>
            </w:r>
          </w:p>
        </w:tc>
        <w:tc>
          <w:tcPr>
            <w:tcW w:w="4879" w:type="dxa"/>
          </w:tcPr>
          <w:p w14:paraId="11180455" w14:textId="77777777" w:rsidR="002B7CB7" w:rsidRDefault="002B7CB7" w:rsidP="008531EC">
            <w:pPr>
              <w:pStyle w:val="tableentry"/>
            </w:pPr>
            <w:r>
              <w:t>Update with comments and agreement from the technical conference call on September 3, 2014.</w:t>
            </w:r>
          </w:p>
        </w:tc>
      </w:tr>
      <w:tr w:rsidR="001B16E3" w:rsidRPr="00F0473D" w14:paraId="098B053D" w14:textId="77777777" w:rsidTr="00373FF5">
        <w:tc>
          <w:tcPr>
            <w:tcW w:w="1890" w:type="dxa"/>
          </w:tcPr>
          <w:p w14:paraId="02EABDED" w14:textId="0EF94A58" w:rsidR="001B16E3" w:rsidRDefault="001B16E3" w:rsidP="001B16E3">
            <w:pPr>
              <w:pStyle w:val="tableentry"/>
            </w:pPr>
            <w:r>
              <w:t>Rev 1 Update 3</w:t>
            </w:r>
          </w:p>
        </w:tc>
        <w:tc>
          <w:tcPr>
            <w:tcW w:w="1871" w:type="dxa"/>
          </w:tcPr>
          <w:p w14:paraId="0284EC44" w14:textId="16BFE861" w:rsidR="001B16E3" w:rsidRDefault="001B16E3" w:rsidP="001B16E3">
            <w:pPr>
              <w:pStyle w:val="tableentry"/>
            </w:pPr>
            <w:r>
              <w:t>October 30, 2014</w:t>
            </w:r>
          </w:p>
        </w:tc>
        <w:tc>
          <w:tcPr>
            <w:tcW w:w="4879" w:type="dxa"/>
          </w:tcPr>
          <w:p w14:paraId="4068A4E7" w14:textId="734D1CDA" w:rsidR="001B16E3" w:rsidRDefault="001B16E3">
            <w:pPr>
              <w:pStyle w:val="tableentry"/>
            </w:pPr>
            <w:r>
              <w:t>Update the authorization data section based on agreement from the technical conference call on October 14, 2014.</w:t>
            </w:r>
          </w:p>
        </w:tc>
      </w:tr>
      <w:tr w:rsidR="009F7B80" w:rsidRPr="00F0473D" w14:paraId="339610F1" w14:textId="77777777" w:rsidTr="00373FF5">
        <w:tc>
          <w:tcPr>
            <w:tcW w:w="1890" w:type="dxa"/>
          </w:tcPr>
          <w:p w14:paraId="23AB3DE6" w14:textId="364C6C32" w:rsidR="009F7B80" w:rsidRDefault="009F7B80" w:rsidP="009F7B80">
            <w:pPr>
              <w:pStyle w:val="tableentry"/>
            </w:pPr>
            <w:r>
              <w:t>Rev 1 Update 4</w:t>
            </w:r>
          </w:p>
        </w:tc>
        <w:tc>
          <w:tcPr>
            <w:tcW w:w="1871" w:type="dxa"/>
          </w:tcPr>
          <w:p w14:paraId="7B725F31" w14:textId="17ED3FA9" w:rsidR="009F7B80" w:rsidRDefault="009F7B80" w:rsidP="009F7B80">
            <w:pPr>
              <w:pStyle w:val="tableentry"/>
            </w:pPr>
            <w:r>
              <w:t>December 23, 2014</w:t>
            </w:r>
          </w:p>
        </w:tc>
        <w:tc>
          <w:tcPr>
            <w:tcW w:w="4879" w:type="dxa"/>
          </w:tcPr>
          <w:p w14:paraId="6DBAD54E" w14:textId="1670FC2F" w:rsidR="009F7B80" w:rsidRDefault="009F7B80">
            <w:pPr>
              <w:pStyle w:val="tableentry"/>
            </w:pPr>
            <w:r>
              <w:t>Update the Certificate section and changes listed in JIRA tickets ASACORE-1170, 1256, 1259, 1260.</w:t>
            </w:r>
          </w:p>
        </w:tc>
      </w:tr>
      <w:tr w:rsidR="004A5B0C" w:rsidRPr="00F0473D" w14:paraId="3CE5079B" w14:textId="77777777" w:rsidTr="00373FF5">
        <w:tc>
          <w:tcPr>
            <w:tcW w:w="1890" w:type="dxa"/>
          </w:tcPr>
          <w:p w14:paraId="27BF727E" w14:textId="7C5BD7EE" w:rsidR="004A5B0C" w:rsidRDefault="004A5B0C" w:rsidP="004A5B0C">
            <w:pPr>
              <w:pStyle w:val="tableentry"/>
            </w:pPr>
            <w:r>
              <w:t>Rev 1 Update 5</w:t>
            </w:r>
          </w:p>
        </w:tc>
        <w:tc>
          <w:tcPr>
            <w:tcW w:w="1871" w:type="dxa"/>
          </w:tcPr>
          <w:p w14:paraId="769824B6" w14:textId="5425050F" w:rsidR="004A5B0C" w:rsidRDefault="004A5B0C" w:rsidP="004A5B0C">
            <w:pPr>
              <w:pStyle w:val="tableentry"/>
            </w:pPr>
            <w:r>
              <w:t>January 1</w:t>
            </w:r>
            <w:r w:rsidR="00CF28F7">
              <w:t>5</w:t>
            </w:r>
            <w:r>
              <w:t>, 2015</w:t>
            </w:r>
          </w:p>
        </w:tc>
        <w:tc>
          <w:tcPr>
            <w:tcW w:w="4879" w:type="dxa"/>
          </w:tcPr>
          <w:p w14:paraId="45C54B42" w14:textId="0BA3A935" w:rsidR="004A5B0C" w:rsidRDefault="004A5B0C">
            <w:pPr>
              <w:pStyle w:val="tableentry"/>
            </w:pPr>
            <w:r>
              <w:t>Update the rule enforcing table</w:t>
            </w:r>
            <w:r w:rsidR="001E177A">
              <w:t xml:space="preserve"> after the conference call on Janurary 13, 2015 by the Security2.0 working group.</w:t>
            </w:r>
          </w:p>
        </w:tc>
      </w:tr>
      <w:tr w:rsidR="007851A4" w:rsidRPr="00F0473D" w14:paraId="310686F9" w14:textId="77777777" w:rsidTr="00373FF5">
        <w:tc>
          <w:tcPr>
            <w:tcW w:w="1890" w:type="dxa"/>
          </w:tcPr>
          <w:p w14:paraId="38E64CCD" w14:textId="08C667E6" w:rsidR="007851A4" w:rsidRDefault="007851A4" w:rsidP="007851A4">
            <w:pPr>
              <w:pStyle w:val="tableentry"/>
            </w:pPr>
            <w:r>
              <w:t>Rev 1 Update 6</w:t>
            </w:r>
          </w:p>
        </w:tc>
        <w:tc>
          <w:tcPr>
            <w:tcW w:w="1871" w:type="dxa"/>
          </w:tcPr>
          <w:p w14:paraId="761D38A7" w14:textId="6FD3022F" w:rsidR="007851A4" w:rsidRDefault="00A912D8" w:rsidP="007851A4">
            <w:pPr>
              <w:pStyle w:val="tableentry"/>
            </w:pPr>
            <w:r>
              <w:t xml:space="preserve">March </w:t>
            </w:r>
            <w:del w:id="1467" w:author="Author" w:date="2015-03-31T09:18:00Z">
              <w:r w:rsidR="005F231C" w:rsidDel="00D93DD7">
                <w:delText>2</w:delText>
              </w:r>
            </w:del>
            <w:r w:rsidR="005F231C">
              <w:t>3</w:t>
            </w:r>
            <w:ins w:id="1468" w:author="Author" w:date="2015-03-31T09:18:00Z">
              <w:r w:rsidR="00D93DD7">
                <w:t>1</w:t>
              </w:r>
            </w:ins>
            <w:r w:rsidR="007851A4">
              <w:t>, 2015</w:t>
            </w:r>
          </w:p>
        </w:tc>
        <w:tc>
          <w:tcPr>
            <w:tcW w:w="4879" w:type="dxa"/>
          </w:tcPr>
          <w:p w14:paraId="12203C90" w14:textId="77777777" w:rsidR="00A912D8" w:rsidRDefault="007851A4">
            <w:pPr>
              <w:pStyle w:val="tableentry"/>
            </w:pPr>
            <w:r>
              <w:t>Update the authorization data after the conference call on Janurary 20, 2015 by the Security2.0 working group.</w:t>
            </w:r>
            <w:r w:rsidR="00B539AF">
              <w:t xml:space="preserve">  Updated the permission matrix to reflect the concept of Provide permission.</w:t>
            </w:r>
          </w:p>
          <w:p w14:paraId="408E0AFE" w14:textId="77777777" w:rsidR="003522EA" w:rsidRDefault="00A912D8">
            <w:pPr>
              <w:pStyle w:val="tableentry"/>
            </w:pPr>
            <w:r>
              <w:t>Updated based on review comments by the Security 2.0 working group on March 6, 2015.</w:t>
            </w:r>
          </w:p>
          <w:p w14:paraId="0F1F11AB" w14:textId="616DA4A0" w:rsidR="007851A4" w:rsidRDefault="003522EA">
            <w:pPr>
              <w:pStyle w:val="tableentry"/>
            </w:pPr>
            <w:r>
              <w:t xml:space="preserve">Add the updated information on Security </w:t>
            </w:r>
            <w:ins w:id="1469" w:author="Author" w:date="2015-03-31T13:28:00Z">
              <w:r w:rsidR="006F6783">
                <w:t xml:space="preserve">Manager </w:t>
              </w:r>
            </w:ins>
            <w:del w:id="1470" w:author="Author" w:date="2015-03-31T13:28:00Z">
              <w:r w:rsidDel="006F6783">
                <w:delText xml:space="preserve">Group equivalence </w:delText>
              </w:r>
            </w:del>
            <w:r>
              <w:t>and manifest from the Wiki</w:t>
            </w:r>
            <w:r w:rsidR="00B539AF">
              <w:t xml:space="preserve"> </w:t>
            </w:r>
          </w:p>
          <w:p w14:paraId="24F76EE7" w14:textId="24BCBEF9" w:rsidR="005F231C" w:rsidRDefault="005F231C" w:rsidP="005F231C">
            <w:pPr>
              <w:pStyle w:val="tableentry"/>
              <w:rPr>
                <w:ins w:id="1471" w:author="Author" w:date="2015-03-26T12:32:00Z"/>
              </w:rPr>
            </w:pPr>
            <w:r>
              <w:t>Updated based on review comments by the Security 2.0 working group on March 13, 2015 and on March 19, 2015.</w:t>
            </w:r>
          </w:p>
          <w:p w14:paraId="70DFC6B3" w14:textId="53D6C0DB" w:rsidR="006A5C87" w:rsidDel="00BF2D87" w:rsidRDefault="006A5C87">
            <w:pPr>
              <w:pStyle w:val="tableentry"/>
              <w:rPr>
                <w:del w:id="1472" w:author="Author" w:date="2015-03-26T12:32:00Z"/>
              </w:rPr>
            </w:pPr>
            <w:ins w:id="1473" w:author="Author" w:date="2015-03-26T12:32:00Z">
              <w:r>
                <w:t>Updated based on open issue discussion on March 23, 2015.</w:t>
              </w:r>
            </w:ins>
          </w:p>
          <w:p w14:paraId="67C2F4EE" w14:textId="77777777" w:rsidR="00BF2D87" w:rsidRDefault="00BF2D87" w:rsidP="005F231C">
            <w:pPr>
              <w:pStyle w:val="tableentry"/>
              <w:rPr>
                <w:ins w:id="1474" w:author="Author" w:date="2015-03-31T12:33:00Z"/>
              </w:rPr>
            </w:pPr>
          </w:p>
          <w:p w14:paraId="5A1349E4" w14:textId="7661617C" w:rsidR="005F231C" w:rsidRDefault="00BF2D87">
            <w:pPr>
              <w:pStyle w:val="tableentry"/>
            </w:pPr>
            <w:ins w:id="1475" w:author="Author" w:date="2015-03-31T12:33:00Z">
              <w:r>
                <w:t>Updated based on comments on March 31, 2015 short review.</w:t>
              </w:r>
            </w:ins>
          </w:p>
        </w:tc>
      </w:tr>
    </w:tbl>
    <w:p w14:paraId="5E0EF9FC" w14:textId="77777777" w:rsidR="00AE4C57" w:rsidRDefault="00AE4C57" w:rsidP="00B94E70">
      <w:pPr>
        <w:pStyle w:val="Heading2"/>
      </w:pPr>
      <w:bookmarkStart w:id="1476" w:name="_Toc415571914"/>
      <w:r w:rsidRPr="00F0473D">
        <w:t xml:space="preserve">Acronyms and </w:t>
      </w:r>
      <w:r w:rsidR="00BC03FC">
        <w:t>t</w:t>
      </w:r>
      <w:r w:rsidRPr="00F0473D">
        <w:t>erms</w:t>
      </w:r>
      <w:bookmarkEnd w:id="1465"/>
      <w:bookmarkEnd w:id="1476"/>
    </w:p>
    <w:tbl>
      <w:tblPr>
        <w:tblStyle w:val="TableGrid"/>
        <w:tblW w:w="0" w:type="auto"/>
        <w:tblInd w:w="720" w:type="dxa"/>
        <w:tblLook w:val="04A0" w:firstRow="1" w:lastRow="0" w:firstColumn="1" w:lastColumn="0" w:noHBand="0" w:noVBand="1"/>
      </w:tblPr>
      <w:tblGrid>
        <w:gridCol w:w="2717"/>
        <w:gridCol w:w="5907"/>
      </w:tblGrid>
      <w:tr w:rsidR="00EE0BF1" w14:paraId="5EF94234" w14:textId="77777777" w:rsidTr="003522EA">
        <w:trPr>
          <w:cnfStyle w:val="100000000000" w:firstRow="1" w:lastRow="0" w:firstColumn="0" w:lastColumn="0" w:oddVBand="0" w:evenVBand="0" w:oddHBand="0" w:evenHBand="0" w:firstRowFirstColumn="0" w:firstRowLastColumn="0" w:lastRowFirstColumn="0" w:lastRowLastColumn="0"/>
          <w:tblHeader/>
        </w:trPr>
        <w:tc>
          <w:tcPr>
            <w:tcW w:w="2717" w:type="dxa"/>
          </w:tcPr>
          <w:p w14:paraId="7F992EDB" w14:textId="77777777" w:rsidR="00EE0BF1" w:rsidRDefault="00EE0BF1" w:rsidP="00EE0BF1">
            <w:pPr>
              <w:pStyle w:val="tableheading"/>
            </w:pPr>
            <w:r>
              <w:t>Acronym/term</w:t>
            </w:r>
          </w:p>
        </w:tc>
        <w:tc>
          <w:tcPr>
            <w:tcW w:w="5907" w:type="dxa"/>
          </w:tcPr>
          <w:p w14:paraId="32A7807E" w14:textId="77777777" w:rsidR="00EE0BF1" w:rsidRDefault="00EE0BF1" w:rsidP="00EE0BF1">
            <w:pPr>
              <w:pStyle w:val="tableheading"/>
            </w:pPr>
            <w:r>
              <w:t>Description</w:t>
            </w:r>
          </w:p>
        </w:tc>
      </w:tr>
      <w:tr w:rsidR="006C62EE" w14:paraId="08409F84" w14:textId="77777777" w:rsidTr="003522EA">
        <w:tc>
          <w:tcPr>
            <w:tcW w:w="2717" w:type="dxa"/>
          </w:tcPr>
          <w:p w14:paraId="1B6DBC54" w14:textId="77777777" w:rsidR="006C62EE" w:rsidRDefault="006C62EE" w:rsidP="005D2554">
            <w:pPr>
              <w:pStyle w:val="tableentry"/>
            </w:pPr>
            <w:r>
              <w:t>About data</w:t>
            </w:r>
          </w:p>
        </w:tc>
        <w:tc>
          <w:tcPr>
            <w:tcW w:w="5907" w:type="dxa"/>
          </w:tcPr>
          <w:p w14:paraId="5BDEAA85" w14:textId="77777777" w:rsidR="006C62EE" w:rsidRPr="005D2554" w:rsidRDefault="00A7648D" w:rsidP="00516BDB">
            <w:pPr>
              <w:pStyle w:val="tableentry"/>
            </w:pPr>
            <w:r>
              <w:t xml:space="preserve">Data from the About </w:t>
            </w:r>
            <w:r w:rsidR="00516BDB">
              <w:t>feature</w:t>
            </w:r>
            <w:r w:rsidR="000A7E29">
              <w:t xml:space="preserve">.  For more information, refer to the  </w:t>
            </w:r>
            <w:hyperlink r:id="rId22" w:history="1">
              <w:r w:rsidR="000A7E29" w:rsidRPr="000A7E29">
                <w:rPr>
                  <w:rStyle w:val="Hyperlink"/>
                </w:rPr>
                <w:t>About Feature Interface Spec</w:t>
              </w:r>
            </w:hyperlink>
            <w:r w:rsidR="000A7E29">
              <w:t>.</w:t>
            </w:r>
          </w:p>
        </w:tc>
      </w:tr>
      <w:tr w:rsidR="009C110C" w14:paraId="564C782B" w14:textId="77777777" w:rsidTr="003522EA">
        <w:tc>
          <w:tcPr>
            <w:tcW w:w="2717" w:type="dxa"/>
          </w:tcPr>
          <w:p w14:paraId="32342D59" w14:textId="77777777" w:rsidR="009C110C" w:rsidRDefault="009C110C" w:rsidP="005D2554">
            <w:pPr>
              <w:pStyle w:val="tableentry"/>
            </w:pPr>
            <w:r>
              <w:t>ACL</w:t>
            </w:r>
          </w:p>
        </w:tc>
        <w:tc>
          <w:tcPr>
            <w:tcW w:w="5907" w:type="dxa"/>
          </w:tcPr>
          <w:p w14:paraId="16BC711F" w14:textId="77777777" w:rsidR="009C110C" w:rsidRPr="005D2554" w:rsidRDefault="009C110C" w:rsidP="00EE0BF1">
            <w:pPr>
              <w:pStyle w:val="tableentry"/>
            </w:pPr>
            <w:r>
              <w:t>Access Control List</w:t>
            </w:r>
          </w:p>
        </w:tc>
      </w:tr>
      <w:tr w:rsidR="006C62EE" w14:paraId="1742F22D" w14:textId="77777777" w:rsidTr="003522EA">
        <w:tc>
          <w:tcPr>
            <w:tcW w:w="2717" w:type="dxa"/>
          </w:tcPr>
          <w:p w14:paraId="4EAAF584" w14:textId="77777777" w:rsidR="006C62EE" w:rsidRDefault="006C62EE" w:rsidP="005D2554">
            <w:pPr>
              <w:pStyle w:val="tableentry"/>
            </w:pPr>
            <w:r>
              <w:lastRenderedPageBreak/>
              <w:t>AES CCM</w:t>
            </w:r>
          </w:p>
        </w:tc>
        <w:tc>
          <w:tcPr>
            <w:tcW w:w="5907" w:type="dxa"/>
          </w:tcPr>
          <w:p w14:paraId="0F99B860" w14:textId="77777777" w:rsidR="006C62EE" w:rsidRPr="005D2554" w:rsidRDefault="00A7648D" w:rsidP="004072BE">
            <w:pPr>
              <w:pStyle w:val="tableentry"/>
            </w:pPr>
            <w:r>
              <w:t xml:space="preserve">The Advanced Encryption Standard 128-bit block cypher using Counter with CBC-MAC mode. Refer to </w:t>
            </w:r>
            <w:hyperlink r:id="rId23" w:history="1">
              <w:r w:rsidRPr="006601C5">
                <w:rPr>
                  <w:rStyle w:val="Hyperlink"/>
                </w:rPr>
                <w:t>RFC 3610</w:t>
              </w:r>
            </w:hyperlink>
            <w:r>
              <w:t xml:space="preserve"> for more info</w:t>
            </w:r>
            <w:r w:rsidR="004072BE">
              <w:t>rmation</w:t>
            </w:r>
            <w:r>
              <w:t>.</w:t>
            </w:r>
          </w:p>
        </w:tc>
      </w:tr>
      <w:tr w:rsidR="00781B28" w14:paraId="09997E1E" w14:textId="77777777" w:rsidTr="003522EA">
        <w:tc>
          <w:tcPr>
            <w:tcW w:w="2717" w:type="dxa"/>
          </w:tcPr>
          <w:p w14:paraId="381CC382" w14:textId="71CA60CE" w:rsidR="00781B28" w:rsidRDefault="00781B28" w:rsidP="00781B28">
            <w:pPr>
              <w:pStyle w:val="tableentry"/>
            </w:pPr>
            <w:r w:rsidRPr="005A52D1">
              <w:t>AllJoyn framework</w:t>
            </w:r>
          </w:p>
        </w:tc>
        <w:tc>
          <w:tcPr>
            <w:tcW w:w="5907" w:type="dxa"/>
          </w:tcPr>
          <w:p w14:paraId="42852998" w14:textId="7BF0BF56" w:rsidR="00781B28" w:rsidRDefault="00781B28" w:rsidP="00781B28">
            <w:pPr>
              <w:pStyle w:val="tableentry"/>
            </w:pPr>
            <w:r w:rsidRPr="005A52D1">
              <w:t>Open source peer-to-peer framework that allows for abstraction of low-level network concepts and APIs.</w:t>
            </w:r>
          </w:p>
        </w:tc>
      </w:tr>
      <w:tr w:rsidR="00781B28" w14:paraId="27FA8A71" w14:textId="77777777" w:rsidTr="003522EA">
        <w:tc>
          <w:tcPr>
            <w:tcW w:w="2717" w:type="dxa"/>
          </w:tcPr>
          <w:p w14:paraId="49B83DDA" w14:textId="0E7856CA" w:rsidR="00781B28" w:rsidRPr="005A52D1" w:rsidRDefault="00781B28" w:rsidP="00781B28">
            <w:pPr>
              <w:pStyle w:val="tableentry"/>
            </w:pPr>
            <w:r>
              <w:t>Authentication GUID</w:t>
            </w:r>
          </w:p>
        </w:tc>
        <w:tc>
          <w:tcPr>
            <w:tcW w:w="5907" w:type="dxa"/>
          </w:tcPr>
          <w:p w14:paraId="39A62A6C" w14:textId="77777777" w:rsidR="00781B28" w:rsidRDefault="00781B28" w:rsidP="00781B28">
            <w:pPr>
              <w:pStyle w:val="tableentry"/>
              <w:rPr>
                <w:color w:val="000000"/>
                <w:szCs w:val="18"/>
              </w:rPr>
            </w:pPr>
            <w:r>
              <w:t xml:space="preserve">The Authentication GUID is a GUID assigned to a keystore for authentication purposes.  </w:t>
            </w:r>
            <w:r w:rsidRPr="000E3A66">
              <w:rPr>
                <w:color w:val="000000"/>
                <w:szCs w:val="18"/>
              </w:rPr>
              <w:t>This GUID is persisted in the keystore and provides a long-term identity for the application. Typically, this GUID is associated with a single application. In the scenario where a group of related applications share a given key store, they also share the same auth</w:t>
            </w:r>
            <w:r>
              <w:rPr>
                <w:color w:val="000000"/>
                <w:szCs w:val="18"/>
              </w:rPr>
              <w:t>entication</w:t>
            </w:r>
            <w:r w:rsidRPr="000E3A66">
              <w:rPr>
                <w:color w:val="000000"/>
                <w:szCs w:val="18"/>
              </w:rPr>
              <w:t xml:space="preserve"> GUID</w:t>
            </w:r>
            <w:r>
              <w:rPr>
                <w:color w:val="000000"/>
                <w:szCs w:val="18"/>
              </w:rPr>
              <w:t>.</w:t>
            </w:r>
          </w:p>
          <w:p w14:paraId="3C29BB13" w14:textId="36B63D10" w:rsidR="00781B28" w:rsidRPr="005A52D1" w:rsidRDefault="00781B28" w:rsidP="00781B28">
            <w:pPr>
              <w:pStyle w:val="tableentry"/>
            </w:pPr>
            <w:r>
              <w:rPr>
                <w:color w:val="000000"/>
                <w:szCs w:val="18"/>
              </w:rPr>
              <w:t>This GUID is used as a mapping key for storing and accessing authentication and encryption keys.   All key materials associated with another peer is stored in the key store with the peer’s authentication GUID as the mapping key.</w:t>
            </w:r>
          </w:p>
        </w:tc>
      </w:tr>
      <w:tr w:rsidR="006C5F93" w14:paraId="236D7455" w14:textId="77777777" w:rsidTr="003522EA">
        <w:tc>
          <w:tcPr>
            <w:tcW w:w="2717" w:type="dxa"/>
          </w:tcPr>
          <w:p w14:paraId="055C8C3B" w14:textId="646AFF41" w:rsidR="006C5F93" w:rsidRDefault="006C5F93" w:rsidP="006C5F93">
            <w:pPr>
              <w:pStyle w:val="tableentry"/>
            </w:pPr>
            <w:r>
              <w:t>Certificate Authority (CA)</w:t>
            </w:r>
          </w:p>
        </w:tc>
        <w:tc>
          <w:tcPr>
            <w:tcW w:w="5907" w:type="dxa"/>
          </w:tcPr>
          <w:p w14:paraId="4A7C73A6" w14:textId="77CF5A72" w:rsidR="006C5F93" w:rsidRDefault="006C5F93" w:rsidP="006C5F93">
            <w:pPr>
              <w:pStyle w:val="tableentry"/>
            </w:pPr>
            <w:r>
              <w:t>Entity that issues a digital certificate</w:t>
            </w:r>
          </w:p>
        </w:tc>
      </w:tr>
      <w:tr w:rsidR="006C5F93" w14:paraId="64E9B6E9" w14:textId="77777777" w:rsidTr="003522EA">
        <w:tc>
          <w:tcPr>
            <w:tcW w:w="2717" w:type="dxa"/>
          </w:tcPr>
          <w:p w14:paraId="462A03FE" w14:textId="77777777" w:rsidR="006C5F93" w:rsidRPr="005A52D1" w:rsidRDefault="006C5F93" w:rsidP="006C5F93">
            <w:pPr>
              <w:pStyle w:val="tableentry"/>
            </w:pPr>
            <w:r>
              <w:t>Consumer</w:t>
            </w:r>
          </w:p>
        </w:tc>
        <w:tc>
          <w:tcPr>
            <w:tcW w:w="5907" w:type="dxa"/>
          </w:tcPr>
          <w:p w14:paraId="54E80A8D" w14:textId="7C9A6AE9" w:rsidR="006C5F93" w:rsidRPr="005A52D1" w:rsidRDefault="006C5F93" w:rsidP="006C5F93">
            <w:pPr>
              <w:pStyle w:val="tableentry"/>
            </w:pPr>
            <w:r w:rsidRPr="005D2554">
              <w:t xml:space="preserve">An AllJoyn </w:t>
            </w:r>
            <w:r>
              <w:t>application consuming services on the AllJoyn network</w:t>
            </w:r>
            <w:r w:rsidRPr="005D2554">
              <w:t xml:space="preserve">. </w:t>
            </w:r>
          </w:p>
        </w:tc>
      </w:tr>
      <w:tr w:rsidR="006C5F93" w14:paraId="7779E304" w14:textId="77777777" w:rsidTr="003522EA">
        <w:tc>
          <w:tcPr>
            <w:tcW w:w="2717" w:type="dxa"/>
          </w:tcPr>
          <w:p w14:paraId="751AF3DD" w14:textId="77777777" w:rsidR="006C5F93" w:rsidRDefault="006C5F93" w:rsidP="006C5F93">
            <w:pPr>
              <w:pStyle w:val="tableentry"/>
            </w:pPr>
            <w:r>
              <w:t>Device</w:t>
            </w:r>
          </w:p>
        </w:tc>
        <w:tc>
          <w:tcPr>
            <w:tcW w:w="5907" w:type="dxa"/>
          </w:tcPr>
          <w:p w14:paraId="260A62B8" w14:textId="77777777" w:rsidR="006C5F93" w:rsidRPr="005D2554" w:rsidRDefault="006C5F93" w:rsidP="006C5F93">
            <w:pPr>
              <w:pStyle w:val="tableentry"/>
            </w:pPr>
            <w:r>
              <w:t>A physical device that may contain one or more AllJoyn applications.  In this document, whenever the term “device” is used, it indicates the system application of the given physical device.</w:t>
            </w:r>
          </w:p>
        </w:tc>
      </w:tr>
      <w:tr w:rsidR="006C5F93" w14:paraId="1BC3448E" w14:textId="77777777" w:rsidTr="003522EA">
        <w:tc>
          <w:tcPr>
            <w:tcW w:w="2717" w:type="dxa"/>
          </w:tcPr>
          <w:p w14:paraId="62808CB5" w14:textId="77777777" w:rsidR="006C5F93" w:rsidRDefault="006C5F93" w:rsidP="006C5F93">
            <w:pPr>
              <w:pStyle w:val="tableentry"/>
            </w:pPr>
            <w:r>
              <w:t>DSA</w:t>
            </w:r>
          </w:p>
        </w:tc>
        <w:tc>
          <w:tcPr>
            <w:tcW w:w="5907" w:type="dxa"/>
          </w:tcPr>
          <w:p w14:paraId="78A2E1F4" w14:textId="77777777" w:rsidR="006C5F93" w:rsidRDefault="006C5F93" w:rsidP="006C5F93">
            <w:pPr>
              <w:pStyle w:val="tableentry"/>
            </w:pPr>
            <w:r>
              <w:t>Digital Signature Algorithm</w:t>
            </w:r>
          </w:p>
        </w:tc>
      </w:tr>
      <w:tr w:rsidR="006C5F93" w14:paraId="14261192" w14:textId="77777777" w:rsidTr="003522EA">
        <w:tc>
          <w:tcPr>
            <w:tcW w:w="2717" w:type="dxa"/>
          </w:tcPr>
          <w:p w14:paraId="2D29B941" w14:textId="77777777" w:rsidR="006C5F93" w:rsidRDefault="006C5F93" w:rsidP="006C5F93">
            <w:pPr>
              <w:pStyle w:val="tableentry"/>
            </w:pPr>
            <w:r>
              <w:t>ECC</w:t>
            </w:r>
          </w:p>
        </w:tc>
        <w:tc>
          <w:tcPr>
            <w:tcW w:w="5907" w:type="dxa"/>
          </w:tcPr>
          <w:p w14:paraId="34B4B8E6" w14:textId="77777777" w:rsidR="006C5F93" w:rsidRPr="005D2554" w:rsidRDefault="006C5F93" w:rsidP="006C5F93">
            <w:pPr>
              <w:pStyle w:val="tableentry"/>
            </w:pPr>
            <w:r>
              <w:t>Elliptic Curve Cryptography</w:t>
            </w:r>
          </w:p>
        </w:tc>
      </w:tr>
      <w:tr w:rsidR="006C5F93" w14:paraId="4CB65218" w14:textId="77777777" w:rsidTr="003522EA">
        <w:tc>
          <w:tcPr>
            <w:tcW w:w="2717" w:type="dxa"/>
          </w:tcPr>
          <w:p w14:paraId="137CC27E" w14:textId="77777777" w:rsidR="006C5F93" w:rsidRDefault="006C5F93" w:rsidP="006C5F93">
            <w:pPr>
              <w:pStyle w:val="tableentry"/>
            </w:pPr>
            <w:r>
              <w:t>ECDHE</w:t>
            </w:r>
          </w:p>
        </w:tc>
        <w:tc>
          <w:tcPr>
            <w:tcW w:w="5907" w:type="dxa"/>
          </w:tcPr>
          <w:p w14:paraId="343E14F2" w14:textId="77777777" w:rsidR="006C5F93" w:rsidRPr="005D2554" w:rsidRDefault="006C5F93" w:rsidP="006C5F93">
            <w:pPr>
              <w:pStyle w:val="tableentry"/>
            </w:pPr>
            <w:r w:rsidRPr="005D2554">
              <w:t>Elliptic Curve Diffie-Hellman Ephemeral key exchange</w:t>
            </w:r>
          </w:p>
        </w:tc>
      </w:tr>
      <w:tr w:rsidR="006C5F93" w14:paraId="3EE171FE" w14:textId="77777777" w:rsidTr="003522EA">
        <w:tc>
          <w:tcPr>
            <w:tcW w:w="2717" w:type="dxa"/>
          </w:tcPr>
          <w:p w14:paraId="097835D1" w14:textId="77777777" w:rsidR="006C5F93" w:rsidRDefault="006C5F93" w:rsidP="006C5F93">
            <w:pPr>
              <w:pStyle w:val="tableentry"/>
            </w:pPr>
            <w:r>
              <w:t>ECDHE_ECDSA</w:t>
            </w:r>
          </w:p>
        </w:tc>
        <w:tc>
          <w:tcPr>
            <w:tcW w:w="5907" w:type="dxa"/>
          </w:tcPr>
          <w:p w14:paraId="63B55742" w14:textId="77777777" w:rsidR="006C5F93" w:rsidRPr="005D2554" w:rsidRDefault="006C5F93" w:rsidP="006C5F93">
            <w:pPr>
              <w:pStyle w:val="tableentry"/>
            </w:pPr>
            <w:r w:rsidRPr="005D2554">
              <w:t>ECDHE key agreement with asymmetric DSA based authentication</w:t>
            </w:r>
            <w:r>
              <w:t>.</w:t>
            </w:r>
          </w:p>
        </w:tc>
      </w:tr>
      <w:tr w:rsidR="006C5F93" w14:paraId="726383CF" w14:textId="77777777" w:rsidTr="003522EA">
        <w:tc>
          <w:tcPr>
            <w:tcW w:w="2717" w:type="dxa"/>
          </w:tcPr>
          <w:p w14:paraId="69DEF024" w14:textId="77777777" w:rsidR="006C5F93" w:rsidRPr="00592B00" w:rsidRDefault="006C5F93" w:rsidP="006C5F93">
            <w:pPr>
              <w:pStyle w:val="tableentry"/>
            </w:pPr>
            <w:r w:rsidRPr="00592B00">
              <w:t>ECDHE_NULL</w:t>
            </w:r>
          </w:p>
        </w:tc>
        <w:tc>
          <w:tcPr>
            <w:tcW w:w="5907" w:type="dxa"/>
          </w:tcPr>
          <w:p w14:paraId="28AF913C" w14:textId="77777777" w:rsidR="006C5F93" w:rsidRPr="00592B00" w:rsidRDefault="006C5F93" w:rsidP="006C5F93">
            <w:pPr>
              <w:pStyle w:val="tableentry"/>
            </w:pPr>
            <w:r>
              <w:t xml:space="preserve">ECDHE key agreement only. </w:t>
            </w:r>
            <w:r w:rsidRPr="00592B00">
              <w:t>No authentication</w:t>
            </w:r>
            <w:r>
              <w:t>.</w:t>
            </w:r>
          </w:p>
        </w:tc>
      </w:tr>
      <w:tr w:rsidR="006C5F93" w14:paraId="23D29880" w14:textId="77777777" w:rsidTr="003522EA">
        <w:tc>
          <w:tcPr>
            <w:tcW w:w="2717" w:type="dxa"/>
          </w:tcPr>
          <w:p w14:paraId="6EC4944F" w14:textId="77777777" w:rsidR="006C5F93" w:rsidRPr="00592B00" w:rsidRDefault="006C5F93" w:rsidP="006C5F93">
            <w:pPr>
              <w:pStyle w:val="tableentry"/>
            </w:pPr>
            <w:r w:rsidRPr="00592B00">
              <w:t>ECDHE_PSK</w:t>
            </w:r>
          </w:p>
        </w:tc>
        <w:tc>
          <w:tcPr>
            <w:tcW w:w="5907" w:type="dxa"/>
          </w:tcPr>
          <w:p w14:paraId="067A7B23" w14:textId="77777777" w:rsidR="006C5F93" w:rsidRDefault="006C5F93" w:rsidP="006C5F93">
            <w:pPr>
              <w:pStyle w:val="tableentry"/>
            </w:pPr>
            <w:r w:rsidRPr="00592B00">
              <w:t>ECDHE key agreement with symmetric key/pin/password based authentication</w:t>
            </w:r>
            <w:r>
              <w:t>.</w:t>
            </w:r>
          </w:p>
        </w:tc>
      </w:tr>
      <w:tr w:rsidR="006C5F93" w14:paraId="536A8443" w14:textId="77777777" w:rsidTr="003522EA">
        <w:tc>
          <w:tcPr>
            <w:tcW w:w="2717" w:type="dxa"/>
          </w:tcPr>
          <w:p w14:paraId="73E307E5" w14:textId="2C6394C7" w:rsidR="006C5F93" w:rsidRDefault="006C5F93">
            <w:pPr>
              <w:pStyle w:val="tableentry"/>
            </w:pPr>
            <w:r>
              <w:t>Factory-reset application</w:t>
            </w:r>
          </w:p>
        </w:tc>
        <w:tc>
          <w:tcPr>
            <w:tcW w:w="5907" w:type="dxa"/>
          </w:tcPr>
          <w:p w14:paraId="67B2DA38" w14:textId="034F6439" w:rsidR="006C5F93" w:rsidRDefault="006C5F93">
            <w:pPr>
              <w:pStyle w:val="tableentry"/>
            </w:pPr>
            <w:r>
              <w:t>An application is restored to the original configuration.</w:t>
            </w:r>
          </w:p>
        </w:tc>
      </w:tr>
      <w:tr w:rsidR="006C5F93" w:rsidDel="00D93DD7" w14:paraId="3D871ADC" w14:textId="1E00A88F" w:rsidTr="003522EA">
        <w:trPr>
          <w:del w:id="1477" w:author="Author" w:date="2015-03-31T09:20:00Z"/>
        </w:trPr>
        <w:tc>
          <w:tcPr>
            <w:tcW w:w="2717" w:type="dxa"/>
          </w:tcPr>
          <w:p w14:paraId="3860EA16" w14:textId="7E44C53E" w:rsidR="006C5F93" w:rsidDel="00D93DD7" w:rsidRDefault="006C5F93" w:rsidP="006C5F93">
            <w:pPr>
              <w:pStyle w:val="tableentry"/>
              <w:rPr>
                <w:del w:id="1478" w:author="Author" w:date="2015-03-31T09:20:00Z"/>
              </w:rPr>
            </w:pPr>
            <w:del w:id="1479" w:author="Author" w:date="2015-03-31T09:20:00Z">
              <w:r w:rsidDel="00D93DD7">
                <w:delText>Friend</w:delText>
              </w:r>
            </w:del>
          </w:p>
        </w:tc>
        <w:tc>
          <w:tcPr>
            <w:tcW w:w="5907" w:type="dxa"/>
          </w:tcPr>
          <w:p w14:paraId="79012F79" w14:textId="263A19E8" w:rsidR="006C5F93" w:rsidDel="00D93DD7" w:rsidRDefault="006C5F93" w:rsidP="006C5F93">
            <w:pPr>
              <w:pStyle w:val="tableentry"/>
              <w:rPr>
                <w:del w:id="1480" w:author="Author" w:date="2015-03-31T09:20:00Z"/>
              </w:rPr>
            </w:pPr>
            <w:del w:id="1481" w:author="Author" w:date="2015-03-31T09:20:00Z">
              <w:r w:rsidDel="00D93DD7">
                <w:delText>A user who has a trusted relationship with the owner</w:delText>
              </w:r>
            </w:del>
          </w:p>
        </w:tc>
      </w:tr>
      <w:tr w:rsidR="006C5F93" w14:paraId="6282563B" w14:textId="77777777" w:rsidTr="003522EA">
        <w:tc>
          <w:tcPr>
            <w:tcW w:w="2717" w:type="dxa"/>
          </w:tcPr>
          <w:p w14:paraId="031E44F7" w14:textId="77777777" w:rsidR="006C5F93" w:rsidRDefault="006C5F93" w:rsidP="006C5F93">
            <w:pPr>
              <w:pStyle w:val="tableentry"/>
            </w:pPr>
            <w:r>
              <w:t>Grantee</w:t>
            </w:r>
          </w:p>
        </w:tc>
        <w:tc>
          <w:tcPr>
            <w:tcW w:w="5907" w:type="dxa"/>
          </w:tcPr>
          <w:p w14:paraId="3B485F71" w14:textId="77777777" w:rsidR="006C5F93" w:rsidRDefault="006C5F93" w:rsidP="006C5F93">
            <w:pPr>
              <w:pStyle w:val="tableentry"/>
            </w:pPr>
            <w:r>
              <w:t>The application or user who is the subject of a certificate.</w:t>
            </w:r>
          </w:p>
        </w:tc>
      </w:tr>
      <w:tr w:rsidR="006C5F93" w14:paraId="50830F78" w14:textId="77777777" w:rsidTr="003522EA">
        <w:tc>
          <w:tcPr>
            <w:tcW w:w="2717" w:type="dxa"/>
          </w:tcPr>
          <w:p w14:paraId="3D3300A8" w14:textId="77777777" w:rsidR="006C5F93" w:rsidRDefault="006C5F93" w:rsidP="006C5F93">
            <w:pPr>
              <w:pStyle w:val="tableentry"/>
            </w:pPr>
            <w:r>
              <w:t>GUID</w:t>
            </w:r>
          </w:p>
        </w:tc>
        <w:tc>
          <w:tcPr>
            <w:tcW w:w="5907" w:type="dxa"/>
          </w:tcPr>
          <w:p w14:paraId="68AD0419" w14:textId="01834D2B" w:rsidR="006C5F93" w:rsidRPr="005D2554" w:rsidRDefault="006C5F93" w:rsidP="006C5F93">
            <w:pPr>
              <w:pStyle w:val="tableentry"/>
            </w:pPr>
            <w:r>
              <w:t>Globally Unique Identifier.  A 128 bit identifier generated randomly in a way that the probability of collision is negligible.</w:t>
            </w:r>
          </w:p>
        </w:tc>
      </w:tr>
      <w:tr w:rsidR="006C5F93" w14:paraId="62BDC371" w14:textId="77777777" w:rsidTr="003522EA">
        <w:tc>
          <w:tcPr>
            <w:tcW w:w="2717" w:type="dxa"/>
          </w:tcPr>
          <w:p w14:paraId="0E08720B" w14:textId="77777777" w:rsidR="006C5F93" w:rsidRDefault="006C5F93" w:rsidP="006C5F93">
            <w:pPr>
              <w:pStyle w:val="tableentry"/>
            </w:pPr>
            <w:r>
              <w:t xml:space="preserve">Holder </w:t>
            </w:r>
          </w:p>
        </w:tc>
        <w:tc>
          <w:tcPr>
            <w:tcW w:w="5907" w:type="dxa"/>
          </w:tcPr>
          <w:p w14:paraId="750BDA2C" w14:textId="77777777" w:rsidR="006C5F93" w:rsidRDefault="006C5F93" w:rsidP="006C5F93">
            <w:pPr>
              <w:pStyle w:val="tableentry"/>
            </w:pPr>
            <w:r>
              <w:t>The application or user possessing a certificate.</w:t>
            </w:r>
          </w:p>
        </w:tc>
      </w:tr>
      <w:tr w:rsidR="006C5F93" w14:paraId="198B6C17" w14:textId="77777777" w:rsidTr="003522EA">
        <w:tc>
          <w:tcPr>
            <w:tcW w:w="2717" w:type="dxa"/>
          </w:tcPr>
          <w:p w14:paraId="14F74AE0" w14:textId="5DF4984B" w:rsidR="006C5F93" w:rsidRDefault="006C5F93" w:rsidP="006C5F93">
            <w:pPr>
              <w:pStyle w:val="tableentry"/>
            </w:pPr>
            <w:r>
              <w:t>Keystore</w:t>
            </w:r>
          </w:p>
        </w:tc>
        <w:tc>
          <w:tcPr>
            <w:tcW w:w="5907" w:type="dxa"/>
          </w:tcPr>
          <w:p w14:paraId="29A395EC" w14:textId="77777777" w:rsidR="00255A79" w:rsidRDefault="006C5F93">
            <w:pPr>
              <w:pStyle w:val="tableentry"/>
            </w:pPr>
            <w:r>
              <w:t xml:space="preserve">A repository of security keys and certificates.  </w:t>
            </w:r>
            <w:r w:rsidR="00255A79">
              <w:t xml:space="preserve">An application instance can have at least one keystore.  A keystore is associated with a bus attachment.  If an application uses multiple bus attachments, it can have more than one keystores.  The practice of using multiple bus attachments is discouraged because of complex side effect.  </w:t>
            </w:r>
          </w:p>
          <w:p w14:paraId="41FA76D6" w14:textId="77777777" w:rsidR="00255A79" w:rsidRDefault="00255A79">
            <w:pPr>
              <w:pStyle w:val="tableentry"/>
            </w:pPr>
          </w:p>
          <w:p w14:paraId="6E0038AE" w14:textId="17C48E97" w:rsidR="006C5F93" w:rsidRDefault="006C5F93">
            <w:pPr>
              <w:pStyle w:val="tableentry"/>
            </w:pPr>
            <w:r>
              <w:t>Multiple applications running as the same user can choose to share the same keystore, but if they do, they are considered as if they were the same application since they are treated as the same security principal.</w:t>
            </w:r>
          </w:p>
        </w:tc>
      </w:tr>
      <w:tr w:rsidR="006C5F93" w14:paraId="54D5631B" w14:textId="77777777" w:rsidTr="003522EA">
        <w:tc>
          <w:tcPr>
            <w:tcW w:w="2717" w:type="dxa"/>
          </w:tcPr>
          <w:p w14:paraId="266048E2" w14:textId="77777777" w:rsidR="006C5F93" w:rsidRDefault="006C5F93" w:rsidP="006C5F93">
            <w:pPr>
              <w:pStyle w:val="tableentry"/>
            </w:pPr>
            <w:r>
              <w:t>OOB</w:t>
            </w:r>
          </w:p>
        </w:tc>
        <w:tc>
          <w:tcPr>
            <w:tcW w:w="5907" w:type="dxa"/>
          </w:tcPr>
          <w:p w14:paraId="56D8C39E" w14:textId="77777777" w:rsidR="006C5F93" w:rsidRPr="005D2554" w:rsidRDefault="006C5F93" w:rsidP="006C5F93">
            <w:pPr>
              <w:pStyle w:val="tableentry"/>
            </w:pPr>
            <w:r>
              <w:t>Out Of Band</w:t>
            </w:r>
          </w:p>
        </w:tc>
      </w:tr>
      <w:tr w:rsidR="006C5F93" w14:paraId="7F1168E8" w14:textId="77777777" w:rsidTr="003522EA">
        <w:tc>
          <w:tcPr>
            <w:tcW w:w="2717" w:type="dxa"/>
          </w:tcPr>
          <w:p w14:paraId="78EA3F0B" w14:textId="765AB710" w:rsidR="006C5F93" w:rsidRDefault="006C5F93" w:rsidP="006C5F93">
            <w:pPr>
              <w:pStyle w:val="tableentry"/>
            </w:pPr>
            <w:r>
              <w:t>Peer</w:t>
            </w:r>
          </w:p>
        </w:tc>
        <w:tc>
          <w:tcPr>
            <w:tcW w:w="5907" w:type="dxa"/>
          </w:tcPr>
          <w:p w14:paraId="4D8193D6" w14:textId="112DD6D4" w:rsidR="006C5F93" w:rsidRDefault="006C5F93" w:rsidP="006C5F93">
            <w:pPr>
              <w:pStyle w:val="tableentry"/>
            </w:pPr>
            <w:r>
              <w:t>A remote application participating in the AllJoyn messaging.</w:t>
            </w:r>
          </w:p>
        </w:tc>
      </w:tr>
      <w:tr w:rsidR="006C5F93" w14:paraId="0E9F17FA" w14:textId="77777777" w:rsidTr="003522EA">
        <w:tc>
          <w:tcPr>
            <w:tcW w:w="2717" w:type="dxa"/>
          </w:tcPr>
          <w:p w14:paraId="1947F36E" w14:textId="77777777" w:rsidR="006C5F93" w:rsidRDefault="006C5F93" w:rsidP="006C5F93">
            <w:pPr>
              <w:pStyle w:val="tableentry"/>
            </w:pPr>
            <w:r>
              <w:t>Permission Management module</w:t>
            </w:r>
          </w:p>
        </w:tc>
        <w:tc>
          <w:tcPr>
            <w:tcW w:w="5907" w:type="dxa"/>
          </w:tcPr>
          <w:p w14:paraId="785276A9" w14:textId="77777777" w:rsidR="006C5F93" w:rsidRDefault="006C5F93" w:rsidP="006C5F93">
            <w:pPr>
              <w:pStyle w:val="tableentry"/>
            </w:pPr>
            <w:r>
              <w:t>The AllJoyn Core module that handles all the permission authorization.</w:t>
            </w:r>
          </w:p>
        </w:tc>
      </w:tr>
      <w:tr w:rsidR="006C5F93" w14:paraId="29917F6D" w14:textId="77777777" w:rsidTr="003522EA">
        <w:tc>
          <w:tcPr>
            <w:tcW w:w="2717" w:type="dxa"/>
          </w:tcPr>
          <w:p w14:paraId="54828205" w14:textId="16186160" w:rsidR="006C5F93" w:rsidRDefault="006C5F93" w:rsidP="006C5F93">
            <w:pPr>
              <w:pStyle w:val="tableentry"/>
            </w:pPr>
            <w:r>
              <w:t>Producer</w:t>
            </w:r>
          </w:p>
        </w:tc>
        <w:tc>
          <w:tcPr>
            <w:tcW w:w="5907" w:type="dxa"/>
          </w:tcPr>
          <w:p w14:paraId="2DC2E9D6" w14:textId="405C536D" w:rsidR="006C5F93" w:rsidRDefault="006C5F93" w:rsidP="006C5F93">
            <w:pPr>
              <w:pStyle w:val="tableentry"/>
            </w:pPr>
            <w:r>
              <w:t xml:space="preserve">An </w:t>
            </w:r>
            <w:r w:rsidRPr="005D2554">
              <w:t xml:space="preserve">AllJoyn </w:t>
            </w:r>
            <w:r>
              <w:t>application providing services on the AllJoyn network.</w:t>
            </w:r>
          </w:p>
        </w:tc>
      </w:tr>
      <w:tr w:rsidR="006C5F93" w:rsidDel="00D93DD7" w14:paraId="1D0536CF" w14:textId="654E92C4" w:rsidTr="003522EA">
        <w:trPr>
          <w:del w:id="1482" w:author="Author" w:date="2015-03-31T09:20:00Z"/>
        </w:trPr>
        <w:tc>
          <w:tcPr>
            <w:tcW w:w="2717" w:type="dxa"/>
          </w:tcPr>
          <w:p w14:paraId="4F8BA15E" w14:textId="6AF7C0A1" w:rsidR="006C5F93" w:rsidDel="00D93DD7" w:rsidRDefault="006C5F93" w:rsidP="006C5F93">
            <w:pPr>
              <w:pStyle w:val="tableentry"/>
              <w:rPr>
                <w:del w:id="1483" w:author="Author" w:date="2015-03-31T09:20:00Z"/>
              </w:rPr>
            </w:pPr>
            <w:del w:id="1484" w:author="Author" w:date="2015-03-31T09:20:00Z">
              <w:r w:rsidDel="00D93DD7">
                <w:delText>Security Appliance</w:delText>
              </w:r>
            </w:del>
          </w:p>
        </w:tc>
        <w:tc>
          <w:tcPr>
            <w:tcW w:w="5907" w:type="dxa"/>
          </w:tcPr>
          <w:p w14:paraId="3ABA6D70" w14:textId="1BC1650E" w:rsidR="006C5F93" w:rsidDel="00D93DD7" w:rsidRDefault="006C5F93" w:rsidP="006C5F93">
            <w:pPr>
              <w:pStyle w:val="tableentry"/>
              <w:rPr>
                <w:del w:id="1485" w:author="Author" w:date="2015-03-31T09:20:00Z"/>
              </w:rPr>
            </w:pPr>
            <w:del w:id="1486" w:author="Author" w:date="2015-03-31T09:20:00Z">
              <w:r w:rsidDel="00D93DD7">
                <w:rPr>
                  <w:lang w:eastAsia="ja-JP"/>
                </w:rPr>
                <w:delText>A security appliance is a type of Security Manager that is always on.</w:delText>
              </w:r>
            </w:del>
          </w:p>
        </w:tc>
      </w:tr>
      <w:tr w:rsidR="006C5F93" w14:paraId="7BB2F982" w14:textId="77777777" w:rsidTr="003522EA">
        <w:tc>
          <w:tcPr>
            <w:tcW w:w="2717" w:type="dxa"/>
          </w:tcPr>
          <w:p w14:paraId="498E0019" w14:textId="5DE6F1DF" w:rsidR="006C5F93" w:rsidRDefault="006C5F93" w:rsidP="006C5F93">
            <w:pPr>
              <w:pStyle w:val="tableentry"/>
            </w:pPr>
            <w:r>
              <w:lastRenderedPageBreak/>
              <w:t>Security Group</w:t>
            </w:r>
          </w:p>
        </w:tc>
        <w:tc>
          <w:tcPr>
            <w:tcW w:w="5907" w:type="dxa"/>
          </w:tcPr>
          <w:p w14:paraId="67A68E6E" w14:textId="7FD9D2E5" w:rsidR="006C5F93" w:rsidRDefault="006C5F93" w:rsidP="006C5F93">
            <w:pPr>
              <w:pStyle w:val="tableentry"/>
            </w:pPr>
            <w:r w:rsidRPr="005D2554">
              <w:t xml:space="preserve">A logical grouping of devices, applications, and users. It is identified by a </w:t>
            </w:r>
            <w:r>
              <w:t xml:space="preserve">group ID which is a GUID and the security group authority public key. </w:t>
            </w:r>
            <w:r w:rsidRPr="005D2554">
              <w:t>A</w:t>
            </w:r>
            <w:r>
              <w:t xml:space="preserve">n application </w:t>
            </w:r>
            <w:r w:rsidRPr="005D2554">
              <w:t xml:space="preserve">can be installed with a policy to expose services to members of the </w:t>
            </w:r>
            <w:r>
              <w:t>security group</w:t>
            </w:r>
            <w:r w:rsidRPr="005D2554">
              <w:t xml:space="preserve">. An application or user holding a membership certificate is </w:t>
            </w:r>
            <w:r>
              <w:t xml:space="preserve">in fact a member of the security group. </w:t>
            </w:r>
            <w:r w:rsidRPr="005D2554">
              <w:t xml:space="preserve">Any member of the </w:t>
            </w:r>
            <w:r>
              <w:t>security group</w:t>
            </w:r>
            <w:r w:rsidRPr="005D2554">
              <w:t xml:space="preserve"> can access the services exposed to the </w:t>
            </w:r>
            <w:r>
              <w:t>group</w:t>
            </w:r>
            <w:r w:rsidRPr="005D2554">
              <w:t xml:space="preserve"> by the </w:t>
            </w:r>
            <w:r>
              <w:t>applications</w:t>
            </w:r>
            <w:r w:rsidRPr="005D2554">
              <w:t xml:space="preserve"> with </w:t>
            </w:r>
            <w:r>
              <w:t>ACLs</w:t>
            </w:r>
            <w:r w:rsidRPr="005D2554">
              <w:t xml:space="preserve"> defined for that </w:t>
            </w:r>
            <w:r>
              <w:t>group</w:t>
            </w:r>
            <w:r w:rsidRPr="005D2554">
              <w:t>.</w:t>
            </w:r>
          </w:p>
        </w:tc>
      </w:tr>
      <w:tr w:rsidR="006C5F93" w14:paraId="04202EB6" w14:textId="77777777" w:rsidTr="003522EA">
        <w:tc>
          <w:tcPr>
            <w:tcW w:w="2717" w:type="dxa"/>
          </w:tcPr>
          <w:p w14:paraId="42BC4B51" w14:textId="45B28446" w:rsidR="006C5F93" w:rsidRDefault="006C5F93" w:rsidP="006C5F93">
            <w:pPr>
              <w:pStyle w:val="tableentry"/>
            </w:pPr>
            <w:r>
              <w:t>Security Group Authority</w:t>
            </w:r>
          </w:p>
        </w:tc>
        <w:tc>
          <w:tcPr>
            <w:tcW w:w="5907" w:type="dxa"/>
          </w:tcPr>
          <w:p w14:paraId="4CA22988" w14:textId="6C893C48" w:rsidR="006C5F93" w:rsidRPr="005D2554" w:rsidRDefault="006C5F93" w:rsidP="006C5F93">
            <w:pPr>
              <w:pStyle w:val="tableentry"/>
            </w:pPr>
            <w:r w:rsidRPr="005D2554">
              <w:t xml:space="preserve">A </w:t>
            </w:r>
            <w:r>
              <w:t>security group</w:t>
            </w:r>
            <w:r w:rsidRPr="005D2554">
              <w:t xml:space="preserve"> authority is the user or application that defines the </w:t>
            </w:r>
            <w:r>
              <w:t>security group</w:t>
            </w:r>
            <w:r w:rsidRPr="005D2554">
              <w:t xml:space="preserve"> and grant mem</w:t>
            </w:r>
            <w:r>
              <w:t xml:space="preserve">bership certificates to other. </w:t>
            </w:r>
            <w:r w:rsidRPr="005D2554">
              <w:t xml:space="preserve">The </w:t>
            </w:r>
            <w:r>
              <w:t>security group</w:t>
            </w:r>
            <w:r w:rsidRPr="005D2554">
              <w:t xml:space="preserve"> authority is the </w:t>
            </w:r>
            <w:r>
              <w:t xml:space="preserve">certificate authority </w:t>
            </w:r>
            <w:r w:rsidRPr="005D2554">
              <w:t xml:space="preserve">for that </w:t>
            </w:r>
            <w:r>
              <w:t>group</w:t>
            </w:r>
            <w:r w:rsidRPr="005D2554">
              <w:t>.</w:t>
            </w:r>
          </w:p>
        </w:tc>
      </w:tr>
      <w:tr w:rsidR="006C5F93" w14:paraId="7CD5BE44" w14:textId="77777777" w:rsidTr="003522EA">
        <w:tc>
          <w:tcPr>
            <w:tcW w:w="2717" w:type="dxa"/>
          </w:tcPr>
          <w:p w14:paraId="1D4CF39E" w14:textId="77777777" w:rsidR="006C5F93" w:rsidRPr="008633B1" w:rsidRDefault="006C5F93" w:rsidP="006C5F93">
            <w:pPr>
              <w:pStyle w:val="tableentry"/>
            </w:pPr>
            <w:r>
              <w:t>Security Manager</w:t>
            </w:r>
          </w:p>
        </w:tc>
        <w:tc>
          <w:tcPr>
            <w:tcW w:w="5907" w:type="dxa"/>
          </w:tcPr>
          <w:p w14:paraId="2C2AB104" w14:textId="396F81FF" w:rsidR="006C5F93" w:rsidRDefault="006C5F93">
            <w:pPr>
              <w:pStyle w:val="tableentry"/>
            </w:pPr>
            <w:r w:rsidRPr="005D2554">
              <w:t>A</w:t>
            </w:r>
            <w:ins w:id="1487" w:author="Author" w:date="2015-03-31T09:20:00Z">
              <w:r w:rsidR="00D93DD7">
                <w:t xml:space="preserve"> service </w:t>
              </w:r>
            </w:ins>
            <w:del w:id="1488" w:author="Author" w:date="2015-03-31T09:20:00Z">
              <w:r w:rsidDel="00D93DD7">
                <w:delText xml:space="preserve">n application </w:delText>
              </w:r>
            </w:del>
            <w:r>
              <w:t>used</w:t>
            </w:r>
            <w:r w:rsidRPr="005D2554">
              <w:t xml:space="preserve"> to manage cryptographic keys, </w:t>
            </w:r>
            <w:r>
              <w:t xml:space="preserve">and </w:t>
            </w:r>
            <w:r w:rsidRPr="005D2554">
              <w:t>generate and distribute certificates.</w:t>
            </w:r>
          </w:p>
        </w:tc>
      </w:tr>
      <w:tr w:rsidR="006C5F93" w14:paraId="136FFDAE" w14:textId="77777777" w:rsidTr="003522EA">
        <w:tc>
          <w:tcPr>
            <w:tcW w:w="2717" w:type="dxa"/>
          </w:tcPr>
          <w:p w14:paraId="7A8177D0" w14:textId="77777777" w:rsidR="006C5F93" w:rsidRPr="008E3362" w:rsidRDefault="006C5F93" w:rsidP="006C5F93">
            <w:pPr>
              <w:pStyle w:val="tableentry"/>
            </w:pPr>
            <w:r>
              <w:t>SHA-256</w:t>
            </w:r>
          </w:p>
        </w:tc>
        <w:tc>
          <w:tcPr>
            <w:tcW w:w="5907" w:type="dxa"/>
          </w:tcPr>
          <w:p w14:paraId="53DE5502" w14:textId="77777777" w:rsidR="006C5F93" w:rsidRDefault="006C5F93" w:rsidP="006C5F93">
            <w:pPr>
              <w:pStyle w:val="tableentry"/>
            </w:pPr>
            <w:r w:rsidRPr="005D2554">
              <w:t>Secure Hash Algorithm SHA-2 with digest size of 256 bits or 32 bytes</w:t>
            </w:r>
            <w:r>
              <w:t>.</w:t>
            </w:r>
          </w:p>
        </w:tc>
      </w:tr>
      <w:tr w:rsidR="006C5F93" w14:paraId="0938340B" w14:textId="77777777" w:rsidTr="003522EA">
        <w:tc>
          <w:tcPr>
            <w:tcW w:w="2717" w:type="dxa"/>
          </w:tcPr>
          <w:p w14:paraId="17B19FEE" w14:textId="573F188D" w:rsidR="006C5F93" w:rsidRDefault="006C5F93" w:rsidP="006C5F93">
            <w:pPr>
              <w:pStyle w:val="tableentry"/>
            </w:pPr>
            <w:r>
              <w:t>User</w:t>
            </w:r>
          </w:p>
        </w:tc>
        <w:tc>
          <w:tcPr>
            <w:tcW w:w="5907" w:type="dxa"/>
          </w:tcPr>
          <w:p w14:paraId="14512D01" w14:textId="2A9DB1B7" w:rsidR="006C5F93" w:rsidRPr="005D2554" w:rsidRDefault="006C5F93" w:rsidP="006C5F93">
            <w:pPr>
              <w:pStyle w:val="tableentry"/>
            </w:pPr>
            <w:r w:rsidRPr="005D2554">
              <w:t>The</w:t>
            </w:r>
            <w:r>
              <w:t xml:space="preserve"> </w:t>
            </w:r>
            <w:r w:rsidRPr="005D2554">
              <w:t>p</w:t>
            </w:r>
            <w:r>
              <w:t>erson or business entity interacting with AllJoyn a</w:t>
            </w:r>
            <w:r w:rsidRPr="005D2554">
              <w:t>pplications.</w:t>
            </w:r>
          </w:p>
        </w:tc>
      </w:tr>
    </w:tbl>
    <w:p w14:paraId="51E72131" w14:textId="77777777" w:rsidR="00F93A3F" w:rsidRDefault="00F93A3F" w:rsidP="00F7493F">
      <w:pPr>
        <w:pStyle w:val="body"/>
        <w:rPr>
          <w:rFonts w:ascii="Times New Roman" w:hAnsi="Times New Roman" w:cs="Times New Roman"/>
        </w:rPr>
        <w:sectPr w:rsidR="00F93A3F" w:rsidSect="00193B70">
          <w:headerReference w:type="default" r:id="rId24"/>
          <w:pgSz w:w="12240" w:h="15840" w:code="1"/>
          <w:pgMar w:top="1440" w:right="1440" w:bottom="1440" w:left="1440" w:header="720" w:footer="432" w:gutter="0"/>
          <w:cols w:space="720"/>
          <w:titlePg/>
          <w:docGrid w:linePitch="326"/>
        </w:sectPr>
      </w:pPr>
    </w:p>
    <w:p w14:paraId="2AF13516" w14:textId="77777777" w:rsidR="004A256E" w:rsidRPr="001F03FC" w:rsidRDefault="005D2554" w:rsidP="001F03FC">
      <w:pPr>
        <w:pStyle w:val="Heading1"/>
      </w:pPr>
      <w:bookmarkStart w:id="1489" w:name="_Toc415571915"/>
      <w:r>
        <w:lastRenderedPageBreak/>
        <w:t>System</w:t>
      </w:r>
      <w:r w:rsidR="00223069" w:rsidRPr="001F03FC">
        <w:t xml:space="preserve"> </w:t>
      </w:r>
      <w:r w:rsidR="006D2D6C" w:rsidRPr="001F03FC">
        <w:t>Design</w:t>
      </w:r>
      <w:bookmarkEnd w:id="1489"/>
    </w:p>
    <w:p w14:paraId="028E5022" w14:textId="77777777" w:rsidR="006D2D6C" w:rsidRPr="001F03FC" w:rsidRDefault="006D2D6C" w:rsidP="001F03FC">
      <w:pPr>
        <w:pStyle w:val="Heading2"/>
      </w:pPr>
      <w:bookmarkStart w:id="1490" w:name="_Toc415571916"/>
      <w:r w:rsidRPr="001F03FC">
        <w:t>Overview</w:t>
      </w:r>
      <w:bookmarkEnd w:id="1490"/>
    </w:p>
    <w:p w14:paraId="28A4D23D" w14:textId="6DF54306" w:rsidR="00D9463D" w:rsidRDefault="005D2554" w:rsidP="005D2554">
      <w:pPr>
        <w:pStyle w:val="body"/>
      </w:pPr>
      <w:r>
        <w:t xml:space="preserve">The goal of the Security 2.0 </w:t>
      </w:r>
      <w:r w:rsidR="00C248B1">
        <w:t>feature</w:t>
      </w:r>
      <w:r>
        <w:t xml:space="preserve"> is to allow a</w:t>
      </w:r>
      <w:r w:rsidR="00B25915">
        <w:t>n application to validate access to</w:t>
      </w:r>
      <w:r w:rsidR="00873242">
        <w:t xml:space="preserve"> interfaces or o</w:t>
      </w:r>
      <w:r>
        <w:t>bjects based</w:t>
      </w:r>
      <w:r w:rsidR="00833DBD">
        <w:t xml:space="preserve"> on policies installed by the owner.  </w:t>
      </w:r>
      <w:r w:rsidR="00D9463D">
        <w:t>This feature is part of the AllJoyn Core library.  It is not an option for the application to enforce permission.  It is up to the user to dictate how the application performs based on the access control lists (ACLs) defined for the application.  The AllJoyn Core Permission Management component does all the enforcement including the concept of</w:t>
      </w:r>
      <w:r w:rsidR="00833DBD">
        <w:t xml:space="preserve"> mutual </w:t>
      </w:r>
      <w:r w:rsidR="00912B1C">
        <w:t xml:space="preserve">or one-way </w:t>
      </w:r>
      <w:r w:rsidR="00833DBD">
        <w:t xml:space="preserve">authorization before any </w:t>
      </w:r>
      <w:r w:rsidR="00D9463D">
        <w:t xml:space="preserve">message </w:t>
      </w:r>
      <w:r w:rsidR="00833DBD">
        <w:t>action can be taken.</w:t>
      </w:r>
      <w:r>
        <w:t xml:space="preserve"> </w:t>
      </w:r>
    </w:p>
    <w:p w14:paraId="5622363E" w14:textId="65FE5133" w:rsidR="005D2554" w:rsidRDefault="00D9463D" w:rsidP="005D2554">
      <w:pPr>
        <w:pStyle w:val="body"/>
      </w:pPr>
      <w:r>
        <w:t>The Security Manager is</w:t>
      </w:r>
      <w:r w:rsidR="00AC20DE">
        <w:t xml:space="preserve"> a</w:t>
      </w:r>
      <w:r>
        <w:t xml:space="preserve"> service that helps the user with key management and permission rules building.</w:t>
      </w:r>
      <w:r w:rsidR="00F754E2">
        <w:t xml:space="preserve">  Using </w:t>
      </w:r>
      <w:r w:rsidR="006C5F93">
        <w:t xml:space="preserve">application manifest </w:t>
      </w:r>
      <w:r w:rsidR="00F754E2">
        <w:t xml:space="preserve">defined by </w:t>
      </w:r>
      <w:r w:rsidR="00AC20DE">
        <w:t xml:space="preserve">an </w:t>
      </w:r>
      <w:r w:rsidR="00F754E2">
        <w:t>application developer, the Security Manager builds the</w:t>
      </w:r>
      <w:r w:rsidR="006C5F93">
        <w:t xml:space="preserve"> access control lists </w:t>
      </w:r>
      <w:r w:rsidR="00F754E2">
        <w:t xml:space="preserve">to </w:t>
      </w:r>
      <w:r w:rsidR="003D1AA2">
        <w:t>let the end-user authorize which interactions the application can do.</w:t>
      </w:r>
      <w:r w:rsidR="00997C42">
        <w:t xml:space="preserve">  </w:t>
      </w:r>
      <w:r w:rsidR="00AC20DE">
        <w:t>An application developer does not have to build a security manager.  The permission can be installed by another application or another security manager</w:t>
      </w:r>
      <w:r w:rsidR="00997C42">
        <w:t>.</w:t>
      </w:r>
    </w:p>
    <w:p w14:paraId="7987CF52" w14:textId="77777777" w:rsidR="005D2554" w:rsidRDefault="005D2554" w:rsidP="005D2554">
      <w:pPr>
        <w:pStyle w:val="body"/>
      </w:pPr>
      <w:r>
        <w:t xml:space="preserve">In addition to the encrypted messaging (using AES CCM) between the </w:t>
      </w:r>
      <w:r w:rsidR="00660836">
        <w:t>peers</w:t>
      </w:r>
      <w:r>
        <w:t>, the Security 2.0 Permission Management module manage</w:t>
      </w:r>
      <w:r w:rsidR="00873242">
        <w:t>s</w:t>
      </w:r>
      <w:r>
        <w:t xml:space="preserve"> a database of access credentials and the Access Control Lists (ACL</w:t>
      </w:r>
      <w:r w:rsidR="00873242">
        <w:t>s</w:t>
      </w:r>
      <w:r>
        <w:t>).</w:t>
      </w:r>
    </w:p>
    <w:p w14:paraId="6A298515" w14:textId="77777777" w:rsidR="00347B3F" w:rsidRDefault="00873242" w:rsidP="005D2554">
      <w:pPr>
        <w:pStyle w:val="body"/>
      </w:pPr>
      <w:r>
        <w:fldChar w:fldCharType="begin"/>
      </w:r>
      <w:r>
        <w:instrText xml:space="preserve"> REF _Ref393889463 \h </w:instrText>
      </w:r>
      <w:r>
        <w:fldChar w:fldCharType="separate"/>
      </w:r>
      <w:r w:rsidR="00497D04">
        <w:t xml:space="preserve">Figure </w:t>
      </w:r>
      <w:r w:rsidR="00497D04">
        <w:rPr>
          <w:noProof/>
        </w:rPr>
        <w:t>2</w:t>
      </w:r>
      <w:r w:rsidR="00497D04">
        <w:noBreakHyphen/>
      </w:r>
      <w:r w:rsidR="00497D04">
        <w:rPr>
          <w:noProof/>
        </w:rPr>
        <w:t>1</w:t>
      </w:r>
      <w:r>
        <w:fldChar w:fldCharType="end"/>
      </w:r>
      <w:r>
        <w:t xml:space="preserve"> s</w:t>
      </w:r>
      <w:r w:rsidR="005D2554">
        <w:t xml:space="preserve">hows the system architecture of </w:t>
      </w:r>
      <w:r>
        <w:t xml:space="preserve">the </w:t>
      </w:r>
      <w:r w:rsidR="005D2554">
        <w:t>Security 2.0</w:t>
      </w:r>
      <w:r>
        <w:t xml:space="preserve"> feature</w:t>
      </w:r>
      <w:r w:rsidR="005D2554">
        <w:t>.</w:t>
      </w:r>
    </w:p>
    <w:p w14:paraId="55E3600D" w14:textId="687E0776" w:rsidR="005D2554" w:rsidRDefault="00732711" w:rsidP="003522EA">
      <w:pPr>
        <w:pStyle w:val="figureanchor"/>
        <w:ind w:left="0"/>
      </w:pPr>
      <w:r>
        <w:object w:dxaOrig="10712" w:dyaOrig="9590" w14:anchorId="5CA3C6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8.5pt" o:ole="">
            <v:imagedata r:id="rId25" o:title=""/>
          </v:shape>
          <o:OLEObject Type="Embed" ProgID="Visio.Drawing.11" ShapeID="_x0000_i1025" DrawAspect="Content" ObjectID="_1489315209" r:id="rId26"/>
        </w:object>
      </w:r>
    </w:p>
    <w:p w14:paraId="0EE8C25E" w14:textId="0E0DE924" w:rsidR="003443AB" w:rsidRDefault="005D2554" w:rsidP="00873242">
      <w:pPr>
        <w:pStyle w:val="Caption"/>
      </w:pPr>
      <w:bookmarkStart w:id="1491" w:name="_Ref393889463"/>
      <w:bookmarkStart w:id="1492" w:name="_Toc415571887"/>
      <w:r>
        <w:t xml:space="preserve">Figure </w:t>
      </w:r>
      <w:ins w:id="1493" w:author="Author" w:date="2015-03-27T12:41:00Z">
        <w:r w:rsidR="00013A2F">
          <w:fldChar w:fldCharType="begin"/>
        </w:r>
        <w:r w:rsidR="00013A2F">
          <w:instrText xml:space="preserve"> STYLEREF 1 \s </w:instrText>
        </w:r>
      </w:ins>
      <w:r w:rsidR="00013A2F">
        <w:fldChar w:fldCharType="separate"/>
      </w:r>
      <w:r w:rsidR="00497D04">
        <w:rPr>
          <w:noProof/>
        </w:rPr>
        <w:t>2</w:t>
      </w:r>
      <w:ins w:id="1494"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495" w:author="Author" w:date="2015-03-31T12:33:00Z">
        <w:r w:rsidR="00497D04">
          <w:rPr>
            <w:noProof/>
          </w:rPr>
          <w:t>1</w:t>
        </w:r>
      </w:ins>
      <w:ins w:id="1496" w:author="Author" w:date="2015-03-27T12:41:00Z">
        <w:r w:rsidR="00013A2F">
          <w:fldChar w:fldCharType="end"/>
        </w:r>
      </w:ins>
      <w:ins w:id="1497" w:author="Author" w:date="2015-03-26T14:41:00Z">
        <w:del w:id="1498" w:author="Author" w:date="2015-03-27T12:41:00Z">
          <w:r w:rsidR="005B3AAC" w:rsidDel="00013A2F">
            <w:fldChar w:fldCharType="begin"/>
          </w:r>
          <w:r w:rsidR="005B3AAC" w:rsidDel="00013A2F">
            <w:delInstrText xml:space="preserve"> STYLEREF 1 \s </w:delInstrText>
          </w:r>
        </w:del>
      </w:ins>
      <w:del w:id="1499" w:author="Author" w:date="2015-03-27T12:41:00Z">
        <w:r w:rsidR="005B3AAC" w:rsidDel="00013A2F">
          <w:fldChar w:fldCharType="separate"/>
        </w:r>
        <w:r w:rsidR="005B3AAC" w:rsidDel="00013A2F">
          <w:rPr>
            <w:noProof/>
          </w:rPr>
          <w:delText>2</w:delText>
        </w:r>
      </w:del>
      <w:ins w:id="1500" w:author="Author" w:date="2015-03-26T14:41:00Z">
        <w:del w:id="1501"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502" w:author="Author" w:date="2015-03-27T12:41:00Z">
        <w:r w:rsidR="005B3AAC" w:rsidDel="00013A2F">
          <w:fldChar w:fldCharType="separate"/>
        </w:r>
      </w:del>
      <w:ins w:id="1503" w:author="Author" w:date="2015-03-26T14:41:00Z">
        <w:del w:id="1504" w:author="Author" w:date="2015-03-27T12:41:00Z">
          <w:r w:rsidR="005B3AAC" w:rsidDel="00013A2F">
            <w:rPr>
              <w:noProof/>
            </w:rPr>
            <w:delText>1</w:delText>
          </w:r>
          <w:r w:rsidR="005B3AAC" w:rsidDel="00013A2F">
            <w:fldChar w:fldCharType="end"/>
          </w:r>
        </w:del>
      </w:ins>
      <w:del w:id="1505"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w:delText>
        </w:r>
        <w:r w:rsidR="004E4364" w:rsidDel="005B3AAC">
          <w:fldChar w:fldCharType="end"/>
        </w:r>
      </w:del>
      <w:bookmarkEnd w:id="1491"/>
      <w:r>
        <w:t>. Security system diagram</w:t>
      </w:r>
      <w:bookmarkEnd w:id="1492"/>
    </w:p>
    <w:p w14:paraId="12755C5B" w14:textId="77777777" w:rsidR="005D2554" w:rsidRDefault="005D2554" w:rsidP="005D2554">
      <w:pPr>
        <w:pStyle w:val="Heading2"/>
      </w:pPr>
      <w:bookmarkStart w:id="1506" w:name="_Toc415571917"/>
      <w:r>
        <w:t>Premises</w:t>
      </w:r>
      <w:bookmarkEnd w:id="1506"/>
    </w:p>
    <w:p w14:paraId="3B64B81F" w14:textId="77777777" w:rsidR="005D2554" w:rsidRPr="005D2554" w:rsidRDefault="00873242" w:rsidP="005D2554">
      <w:pPr>
        <w:pStyle w:val="body"/>
      </w:pPr>
      <w:r>
        <w:fldChar w:fldCharType="begin"/>
      </w:r>
      <w:r>
        <w:instrText xml:space="preserve"> REF _Ref393889708 \h </w:instrText>
      </w:r>
      <w:r>
        <w:fldChar w:fldCharType="separate"/>
      </w:r>
      <w:r w:rsidR="00497D04">
        <w:t xml:space="preserve">Table </w:t>
      </w:r>
      <w:r w:rsidR="00497D04">
        <w:rPr>
          <w:noProof/>
        </w:rPr>
        <w:t>2</w:t>
      </w:r>
      <w:r w:rsidR="00497D04">
        <w:noBreakHyphen/>
      </w:r>
      <w:r w:rsidR="00497D04">
        <w:rPr>
          <w:noProof/>
        </w:rPr>
        <w:t>1</w:t>
      </w:r>
      <w:r>
        <w:fldChar w:fldCharType="end"/>
      </w:r>
      <w:r>
        <w:t xml:space="preserve"> lists the premises for the </w:t>
      </w:r>
      <w:r w:rsidR="005D2554">
        <w:t>Security 2.0 features</w:t>
      </w:r>
      <w:r w:rsidR="007E1B72">
        <w:t>.</w:t>
      </w:r>
    </w:p>
    <w:p w14:paraId="21F8456B" w14:textId="77777777" w:rsidR="005D2554" w:rsidRDefault="007E1B72" w:rsidP="007E1B72">
      <w:pPr>
        <w:pStyle w:val="Caption"/>
      </w:pPr>
      <w:bookmarkStart w:id="1507" w:name="_Ref393889708"/>
      <w:bookmarkStart w:id="1508" w:name="_Toc415571881"/>
      <w:r>
        <w:t xml:space="preserve">Table </w:t>
      </w:r>
      <w:fldSimple w:instr=" STYLEREF 1 \s ">
        <w:r w:rsidR="00497D04">
          <w:rPr>
            <w:noProof/>
          </w:rPr>
          <w:t>2</w:t>
        </w:r>
      </w:fldSimple>
      <w:r w:rsidR="00E37DF9">
        <w:noBreakHyphen/>
      </w:r>
      <w:fldSimple w:instr=" SEQ Table \* ARABIC \s 1 ">
        <w:r w:rsidR="00497D04">
          <w:rPr>
            <w:noProof/>
          </w:rPr>
          <w:t>1</w:t>
        </w:r>
      </w:fldSimple>
      <w:bookmarkEnd w:id="1507"/>
      <w:r>
        <w:t>. Security 2.0 premises</w:t>
      </w:r>
      <w:bookmarkEnd w:id="1508"/>
    </w:p>
    <w:tbl>
      <w:tblPr>
        <w:tblStyle w:val="TableGrid"/>
        <w:tblW w:w="8755" w:type="dxa"/>
        <w:tblInd w:w="835" w:type="dxa"/>
        <w:tblLook w:val="04A0" w:firstRow="1" w:lastRow="0" w:firstColumn="1" w:lastColumn="0" w:noHBand="0" w:noVBand="1"/>
      </w:tblPr>
      <w:tblGrid>
        <w:gridCol w:w="1621"/>
        <w:gridCol w:w="2468"/>
        <w:gridCol w:w="4666"/>
      </w:tblGrid>
      <w:tr w:rsidR="007861BB" w14:paraId="0B1855D8" w14:textId="77777777" w:rsidTr="00373FF5">
        <w:trPr>
          <w:cnfStyle w:val="100000000000" w:firstRow="1" w:lastRow="0" w:firstColumn="0" w:lastColumn="0" w:oddVBand="0" w:evenVBand="0" w:oddHBand="0" w:evenHBand="0" w:firstRowFirstColumn="0" w:firstRowLastColumn="0" w:lastRowFirstColumn="0" w:lastRowLastColumn="0"/>
          <w:tblHeader/>
        </w:trPr>
        <w:tc>
          <w:tcPr>
            <w:tcW w:w="1621" w:type="dxa"/>
          </w:tcPr>
          <w:p w14:paraId="4C8BF0A3" w14:textId="77777777" w:rsidR="007861BB" w:rsidRDefault="007861BB" w:rsidP="007E1B72">
            <w:pPr>
              <w:pStyle w:val="tableheading"/>
            </w:pPr>
            <w:r>
              <w:t>Topic</w:t>
            </w:r>
          </w:p>
        </w:tc>
        <w:tc>
          <w:tcPr>
            <w:tcW w:w="2468" w:type="dxa"/>
          </w:tcPr>
          <w:p w14:paraId="2F9B8418" w14:textId="77777777" w:rsidR="007861BB" w:rsidRDefault="007861BB" w:rsidP="007E1B72">
            <w:pPr>
              <w:pStyle w:val="tableheading"/>
            </w:pPr>
            <w:r>
              <w:t>Definition</w:t>
            </w:r>
          </w:p>
        </w:tc>
        <w:tc>
          <w:tcPr>
            <w:tcW w:w="4666" w:type="dxa"/>
          </w:tcPr>
          <w:p w14:paraId="7C274F40" w14:textId="77777777" w:rsidR="007861BB" w:rsidRDefault="007861BB" w:rsidP="007E1B72">
            <w:pPr>
              <w:pStyle w:val="tableheading"/>
            </w:pPr>
            <w:r>
              <w:t>Premises</w:t>
            </w:r>
          </w:p>
        </w:tc>
      </w:tr>
      <w:tr w:rsidR="007861BB" w14:paraId="5069F3B1" w14:textId="77777777" w:rsidTr="00373FF5">
        <w:tc>
          <w:tcPr>
            <w:tcW w:w="1621" w:type="dxa"/>
          </w:tcPr>
          <w:p w14:paraId="3FA2023B" w14:textId="77777777" w:rsidR="007861BB" w:rsidRDefault="007861BB" w:rsidP="007D1AAA">
            <w:pPr>
              <w:pStyle w:val="tableentry"/>
            </w:pPr>
            <w:r>
              <w:t>Identity</w:t>
            </w:r>
          </w:p>
        </w:tc>
        <w:tc>
          <w:tcPr>
            <w:tcW w:w="2468" w:type="dxa"/>
          </w:tcPr>
          <w:p w14:paraId="453C6534" w14:textId="0FA492CF" w:rsidR="007861BB" w:rsidRPr="007E1B72" w:rsidRDefault="007861BB" w:rsidP="007E1B72">
            <w:pPr>
              <w:pStyle w:val="tableentry"/>
            </w:pPr>
            <w:r>
              <w:t xml:space="preserve">The application </w:t>
            </w:r>
            <w:r w:rsidR="00664CE5">
              <w:t>security principal</w:t>
            </w:r>
          </w:p>
        </w:tc>
        <w:tc>
          <w:tcPr>
            <w:tcW w:w="4666" w:type="dxa"/>
          </w:tcPr>
          <w:p w14:paraId="39035894" w14:textId="35E71C0A" w:rsidR="007861BB" w:rsidRDefault="00664CE5" w:rsidP="007E1B72">
            <w:pPr>
              <w:pStyle w:val="tableentry"/>
            </w:pPr>
            <w:r>
              <w:t>Each</w:t>
            </w:r>
            <w:r w:rsidR="007861BB" w:rsidRPr="007E1B72">
              <w:t xml:space="preserve"> peer</w:t>
            </w:r>
            <w:r>
              <w:t xml:space="preserve"> is</w:t>
            </w:r>
            <w:r w:rsidR="007861BB" w:rsidRPr="007E1B72">
              <w:t xml:space="preserve"> identified by </w:t>
            </w:r>
            <w:r w:rsidR="006C5F93">
              <w:t xml:space="preserve">an authentication </w:t>
            </w:r>
            <w:r>
              <w:t>GUID</w:t>
            </w:r>
            <w:r w:rsidR="007E0D8D">
              <w:t xml:space="preserve"> </w:t>
            </w:r>
            <w:r w:rsidR="007861BB" w:rsidRPr="007E1B72">
              <w:t xml:space="preserve"> </w:t>
            </w:r>
            <w:r>
              <w:t xml:space="preserve">and a </w:t>
            </w:r>
            <w:r w:rsidR="007861BB" w:rsidRPr="007E1B72">
              <w:t>cryptographic public key</w:t>
            </w:r>
          </w:p>
        </w:tc>
      </w:tr>
      <w:tr w:rsidR="00D71FEF" w14:paraId="71C4FFB6" w14:textId="77777777" w:rsidTr="00233ED5">
        <w:tc>
          <w:tcPr>
            <w:tcW w:w="1621" w:type="dxa"/>
          </w:tcPr>
          <w:p w14:paraId="0BB6A38C" w14:textId="77777777" w:rsidR="00D71FEF" w:rsidRDefault="00640B05" w:rsidP="007D1AAA">
            <w:pPr>
              <w:pStyle w:val="tableentry"/>
            </w:pPr>
            <w:r>
              <w:t xml:space="preserve">Admin </w:t>
            </w:r>
          </w:p>
        </w:tc>
        <w:tc>
          <w:tcPr>
            <w:tcW w:w="2468" w:type="dxa"/>
          </w:tcPr>
          <w:p w14:paraId="78ACE7F4" w14:textId="7E2B7655" w:rsidR="00D71FEF" w:rsidRDefault="00640B05">
            <w:pPr>
              <w:pStyle w:val="tableentry"/>
            </w:pPr>
            <w:r>
              <w:t>An admin</w:t>
            </w:r>
            <w:r w:rsidR="00EA5DF5">
              <w:t xml:space="preserve"> (or administrator)</w:t>
            </w:r>
            <w:r>
              <w:t xml:space="preserve"> is a </w:t>
            </w:r>
            <w:r w:rsidR="006C5F93">
              <w:t xml:space="preserve">security principal </w:t>
            </w:r>
            <w:r>
              <w:t>with administrator privilege for the application</w:t>
            </w:r>
          </w:p>
        </w:tc>
        <w:tc>
          <w:tcPr>
            <w:tcW w:w="4666" w:type="dxa"/>
          </w:tcPr>
          <w:p w14:paraId="1C4B8164" w14:textId="77777777" w:rsidR="00D71FEF" w:rsidRDefault="00640B05" w:rsidP="0018624A">
            <w:pPr>
              <w:pStyle w:val="tablebulletlvl1"/>
            </w:pPr>
            <w:r>
              <w:t>An admin</w:t>
            </w:r>
            <w:r w:rsidR="00D71FEF">
              <w:t xml:space="preserve"> has full access to any object and interface in the application</w:t>
            </w:r>
          </w:p>
          <w:p w14:paraId="17AF95A6" w14:textId="77777777" w:rsidR="00D71FEF" w:rsidRDefault="00640B05" w:rsidP="00373FF5">
            <w:pPr>
              <w:pStyle w:val="tablebulletlvl1"/>
            </w:pPr>
            <w:r>
              <w:t>An admin</w:t>
            </w:r>
            <w:r w:rsidR="00D71FEF">
              <w:t xml:space="preserve"> becomes a certificate authority</w:t>
            </w:r>
          </w:p>
          <w:p w14:paraId="460CBD3F" w14:textId="07CDF02C" w:rsidR="00D71FEF" w:rsidRPr="007E1B72" w:rsidRDefault="00640B05" w:rsidP="00373FF5">
            <w:pPr>
              <w:pStyle w:val="tablebulletlvl1"/>
            </w:pPr>
            <w:r>
              <w:t xml:space="preserve">An admin </w:t>
            </w:r>
            <w:r w:rsidR="00D71FEF">
              <w:t xml:space="preserve">can </w:t>
            </w:r>
            <w:r w:rsidR="00664CE5">
              <w:t>be a public key or a security group</w:t>
            </w:r>
          </w:p>
        </w:tc>
      </w:tr>
      <w:tr w:rsidR="00D71FEF" w14:paraId="7C7E90A4" w14:textId="77777777" w:rsidTr="00373FF5">
        <w:tc>
          <w:tcPr>
            <w:tcW w:w="1621" w:type="dxa"/>
          </w:tcPr>
          <w:p w14:paraId="2D92E38D" w14:textId="64679EC0" w:rsidR="00D71FEF" w:rsidRDefault="00D71FEF" w:rsidP="007D1AAA">
            <w:pPr>
              <w:pStyle w:val="tableentry"/>
            </w:pPr>
            <w:r>
              <w:lastRenderedPageBreak/>
              <w:t>Claim</w:t>
            </w:r>
          </w:p>
        </w:tc>
        <w:tc>
          <w:tcPr>
            <w:tcW w:w="2468" w:type="dxa"/>
          </w:tcPr>
          <w:p w14:paraId="77306A91" w14:textId="76421FF6" w:rsidR="00D71FEF" w:rsidRDefault="00D71FEF" w:rsidP="006A5C87">
            <w:pPr>
              <w:pStyle w:val="tablebulletlvl1"/>
              <w:numPr>
                <w:ilvl w:val="0"/>
                <w:numId w:val="0"/>
              </w:numPr>
              <w:ind w:left="245" w:hanging="245"/>
            </w:pPr>
            <w:r>
              <w:t xml:space="preserve">Incorporate a factory-reset </w:t>
            </w:r>
            <w:r w:rsidR="006C5F93">
              <w:t xml:space="preserve">application </w:t>
            </w:r>
            <w:r>
              <w:t>with the Permission Management</w:t>
            </w:r>
          </w:p>
        </w:tc>
        <w:tc>
          <w:tcPr>
            <w:tcW w:w="4666" w:type="dxa"/>
          </w:tcPr>
          <w:p w14:paraId="17752E6B" w14:textId="61D11601" w:rsidR="00D71FEF" w:rsidRDefault="00D71FEF" w:rsidP="007E1B72">
            <w:pPr>
              <w:pStyle w:val="tablebulletlvl1"/>
            </w:pPr>
            <w:r>
              <w:t xml:space="preserve">A factory-reset </w:t>
            </w:r>
            <w:r w:rsidR="005F231C">
              <w:t xml:space="preserve">application </w:t>
            </w:r>
            <w:r>
              <w:t>has no list of certificate authorities</w:t>
            </w:r>
            <w:r w:rsidR="00B22548">
              <w:t xml:space="preserve"> for AllJoyn security.</w:t>
            </w:r>
          </w:p>
          <w:p w14:paraId="05828E86" w14:textId="2D460519" w:rsidR="00D71FEF" w:rsidRDefault="00D71FEF" w:rsidP="007E1B72">
            <w:pPr>
              <w:pStyle w:val="tablebulletlvl1"/>
            </w:pPr>
            <w:r>
              <w:t xml:space="preserve">A factory-reset </w:t>
            </w:r>
            <w:r w:rsidR="006C5F93">
              <w:t xml:space="preserve">application </w:t>
            </w:r>
            <w:r>
              <w:t>has no admin</w:t>
            </w:r>
            <w:r w:rsidR="006C5F93">
              <w:t xml:space="preserve"> for AllJoyn security.</w:t>
            </w:r>
          </w:p>
          <w:p w14:paraId="7CA26160" w14:textId="723E56A9" w:rsidR="00D71FEF" w:rsidRDefault="00D71FEF">
            <w:pPr>
              <w:pStyle w:val="tablebulletlvl1"/>
            </w:pPr>
            <w:r>
              <w:t>Anyone can claim as an admin for a factory</w:t>
            </w:r>
            <w:r w:rsidR="00640B05">
              <w:t>-</w:t>
            </w:r>
            <w:r>
              <w:t xml:space="preserve">reset </w:t>
            </w:r>
            <w:r w:rsidR="005F231C">
              <w:t>application</w:t>
            </w:r>
            <w:r>
              <w:t>.</w:t>
            </w:r>
          </w:p>
        </w:tc>
      </w:tr>
      <w:tr w:rsidR="00D71FEF" w14:paraId="6C21D1FF" w14:textId="77777777" w:rsidTr="00373FF5">
        <w:tc>
          <w:tcPr>
            <w:tcW w:w="1621" w:type="dxa"/>
          </w:tcPr>
          <w:p w14:paraId="1E7FCBA8" w14:textId="77777777" w:rsidR="00D71FEF" w:rsidRDefault="00D71FEF" w:rsidP="007E1B72">
            <w:pPr>
              <w:pStyle w:val="tableentry"/>
            </w:pPr>
            <w:r>
              <w:t>Policy</w:t>
            </w:r>
          </w:p>
        </w:tc>
        <w:tc>
          <w:tcPr>
            <w:tcW w:w="2468" w:type="dxa"/>
          </w:tcPr>
          <w:p w14:paraId="27B4AB0C" w14:textId="0B6CA559" w:rsidR="00D71FEF" w:rsidRDefault="00D71FEF" w:rsidP="00373FF5">
            <w:pPr>
              <w:pStyle w:val="tablebulletlvl1"/>
              <w:numPr>
                <w:ilvl w:val="0"/>
                <w:numId w:val="0"/>
              </w:numPr>
              <w:ind w:left="245" w:hanging="245"/>
            </w:pPr>
            <w:r>
              <w:t xml:space="preserve">A policy is a list of </w:t>
            </w:r>
            <w:r w:rsidR="00881E3E">
              <w:t>rules</w:t>
            </w:r>
            <w:r w:rsidR="006C5F93">
              <w:t xml:space="preserve"> </w:t>
            </w:r>
            <w:r>
              <w:t>governing  the behavior of an application</w:t>
            </w:r>
          </w:p>
          <w:p w14:paraId="5912BBFB" w14:textId="665B4DF3" w:rsidR="00D71FEF" w:rsidRDefault="00D71FEF" w:rsidP="00373FF5">
            <w:pPr>
              <w:pStyle w:val="tablebulletlvl1"/>
              <w:numPr>
                <w:ilvl w:val="0"/>
                <w:numId w:val="0"/>
              </w:numPr>
              <w:ind w:left="245" w:hanging="245"/>
            </w:pPr>
            <w:r>
              <w:t xml:space="preserve">A policy template is a list of rules defined by the application developer to guide the </w:t>
            </w:r>
            <w:del w:id="1509" w:author="Author" w:date="2015-03-31T09:21:00Z">
              <w:r w:rsidDel="00D93DD7">
                <w:delText xml:space="preserve">user </w:delText>
              </w:r>
            </w:del>
            <w:ins w:id="1510" w:author="Author" w:date="2015-03-31T09:21:00Z">
              <w:r w:rsidR="00D93DD7">
                <w:t xml:space="preserve">admin </w:t>
              </w:r>
            </w:ins>
            <w:r>
              <w:t>for policy building.</w:t>
            </w:r>
          </w:p>
          <w:p w14:paraId="3EC2771B" w14:textId="063D60C5" w:rsidR="000F0855" w:rsidRDefault="000F0855">
            <w:pPr>
              <w:pStyle w:val="tablebulletlvl1"/>
              <w:numPr>
                <w:ilvl w:val="0"/>
                <w:numId w:val="0"/>
              </w:numPr>
            </w:pPr>
            <w:del w:id="1511" w:author="Author" w:date="2015-03-26T12:44:00Z">
              <w:r w:rsidDel="00257695">
                <w:delText>A signed policy is a policy signed by an admin</w:delText>
              </w:r>
            </w:del>
          </w:p>
        </w:tc>
        <w:tc>
          <w:tcPr>
            <w:tcW w:w="4666" w:type="dxa"/>
          </w:tcPr>
          <w:p w14:paraId="4560285D" w14:textId="77777777" w:rsidR="00D71FEF" w:rsidRDefault="00D71FEF" w:rsidP="007E1B72">
            <w:pPr>
              <w:pStyle w:val="tablebulletlvl1"/>
            </w:pPr>
            <w:r>
              <w:t>An</w:t>
            </w:r>
            <w:r w:rsidR="00640B05">
              <w:t xml:space="preserve"> admin </w:t>
            </w:r>
            <w:r>
              <w:t>can install, update, or remove a policy.</w:t>
            </w:r>
          </w:p>
          <w:p w14:paraId="14F964A9" w14:textId="621008F8" w:rsidR="00D71FEF" w:rsidRDefault="00D71FEF" w:rsidP="007E1B72">
            <w:pPr>
              <w:pStyle w:val="tablebulletlvl1"/>
            </w:pPr>
            <w:r>
              <w:t>A newer policy can be installed by a</w:t>
            </w:r>
            <w:r w:rsidR="00640B05">
              <w:t xml:space="preserve">ny </w:t>
            </w:r>
            <w:r w:rsidR="00AF1166">
              <w:t xml:space="preserve">authorized </w:t>
            </w:r>
            <w:r w:rsidR="00640B05">
              <w:t>peer</w:t>
            </w:r>
            <w:r w:rsidR="000F0855">
              <w:t>.</w:t>
            </w:r>
            <w:r>
              <w:t xml:space="preserve"> Developers can define policy templates to help the </w:t>
            </w:r>
            <w:r w:rsidR="006C5F93">
              <w:t xml:space="preserve">admin </w:t>
            </w:r>
            <w:r>
              <w:t>with policy building.</w:t>
            </w:r>
          </w:p>
          <w:p w14:paraId="4F15D3BA" w14:textId="758B2B99" w:rsidR="00D71FEF" w:rsidRDefault="00AF1166" w:rsidP="007E1B72">
            <w:pPr>
              <w:pStyle w:val="tablebulletlvl1"/>
            </w:pPr>
            <w:r>
              <w:t xml:space="preserve">Security group </w:t>
            </w:r>
            <w:r w:rsidR="00D71FEF">
              <w:t xml:space="preserve">specific policy specifies the permissions granted to members of the </w:t>
            </w:r>
            <w:r>
              <w:t>group</w:t>
            </w:r>
            <w:r w:rsidR="00D71FEF">
              <w:t xml:space="preserve">. The </w:t>
            </w:r>
            <w:r>
              <w:t xml:space="preserve">security group </w:t>
            </w:r>
            <w:r w:rsidR="00D71FEF">
              <w:t>authority becomes a certificate authority</w:t>
            </w:r>
            <w:r w:rsidR="00BA2BB6">
              <w:t xml:space="preserve"> for that particular </w:t>
            </w:r>
            <w:r>
              <w:t>group</w:t>
            </w:r>
            <w:r w:rsidR="00BA2BB6">
              <w:t>.</w:t>
            </w:r>
          </w:p>
          <w:p w14:paraId="1368673B" w14:textId="771491F4" w:rsidR="00D71FEF" w:rsidRDefault="00D71FEF" w:rsidP="007E1B72">
            <w:pPr>
              <w:pStyle w:val="tablebulletlvl1"/>
            </w:pPr>
            <w:r>
              <w:t>A policy may exist at the pro</w:t>
            </w:r>
            <w:r w:rsidR="00F901BC">
              <w:t xml:space="preserve">ducer </w:t>
            </w:r>
            <w:r>
              <w:t>or consumer side. Policy enforcement applies wherever it resides.</w:t>
            </w:r>
          </w:p>
          <w:p w14:paraId="274D020D" w14:textId="77777777" w:rsidR="00D71FEF" w:rsidRDefault="00D71FEF" w:rsidP="007D1AAA">
            <w:pPr>
              <w:pStyle w:val="tablebulletlvl1"/>
            </w:pPr>
            <w:r>
              <w:t>A policy is considered private.  It is not exchanged with any peer.</w:t>
            </w:r>
          </w:p>
          <w:p w14:paraId="5054685D" w14:textId="1C34F06E" w:rsidR="00D71FEF" w:rsidRDefault="00D71FEF">
            <w:pPr>
              <w:pStyle w:val="tablebulletlvl1"/>
            </w:pPr>
            <w:r>
              <w:t>A</w:t>
            </w:r>
            <w:r w:rsidR="006C5F93">
              <w:t xml:space="preserve"> keystore </w:t>
            </w:r>
            <w:r w:rsidR="00AF1166">
              <w:t>has at most one</w:t>
            </w:r>
            <w:r>
              <w:t xml:space="preserve"> polic</w:t>
            </w:r>
            <w:r w:rsidR="00AF1166">
              <w:t>y</w:t>
            </w:r>
            <w:r>
              <w:t>.</w:t>
            </w:r>
            <w:r w:rsidR="00095A8B">
              <w:t xml:space="preserve">  A complex application with multiple bus attachments can use a shared keystore in one bus attachment and an app-specific keystore for another bus attachment.  In such case, the complex application has in fact more than one policies.</w:t>
            </w:r>
          </w:p>
          <w:p w14:paraId="5134A81A" w14:textId="35F879BD" w:rsidR="000F0855" w:rsidRDefault="000F0855">
            <w:pPr>
              <w:pStyle w:val="tablebulletlvl1"/>
            </w:pPr>
            <w:r>
              <w:t xml:space="preserve">An admin can query the existing policy installed in the </w:t>
            </w:r>
            <w:r w:rsidR="00E8227F">
              <w:t>keystore.</w:t>
            </w:r>
          </w:p>
        </w:tc>
      </w:tr>
      <w:tr w:rsidR="00D71FEF" w14:paraId="23A9E03B" w14:textId="77777777" w:rsidTr="00373FF5">
        <w:tc>
          <w:tcPr>
            <w:tcW w:w="1621" w:type="dxa"/>
          </w:tcPr>
          <w:p w14:paraId="68821AB2" w14:textId="77777777" w:rsidR="00D71FEF" w:rsidRDefault="00D71FEF" w:rsidP="007E1B72">
            <w:pPr>
              <w:pStyle w:val="tableentry"/>
            </w:pPr>
            <w:r>
              <w:t>Membership certificate</w:t>
            </w:r>
          </w:p>
        </w:tc>
        <w:tc>
          <w:tcPr>
            <w:tcW w:w="2468" w:type="dxa"/>
          </w:tcPr>
          <w:p w14:paraId="624710A1" w14:textId="10D08177" w:rsidR="00D71FEF" w:rsidRDefault="00D71FEF" w:rsidP="00373FF5">
            <w:pPr>
              <w:pStyle w:val="tablebulletlvl1"/>
              <w:numPr>
                <w:ilvl w:val="0"/>
                <w:numId w:val="0"/>
              </w:numPr>
              <w:ind w:left="245" w:hanging="245"/>
            </w:pPr>
            <w:r>
              <w:t xml:space="preserve">A membership certificate is the proof of a </w:t>
            </w:r>
            <w:r w:rsidR="00703764">
              <w:t xml:space="preserve">security group </w:t>
            </w:r>
            <w:r>
              <w:t>membership</w:t>
            </w:r>
          </w:p>
          <w:p w14:paraId="5B55D4E4" w14:textId="77777777" w:rsidR="00D71FEF" w:rsidRDefault="00D71FEF" w:rsidP="00373FF5">
            <w:pPr>
              <w:pStyle w:val="tablebulletlvl1"/>
              <w:numPr>
                <w:ilvl w:val="0"/>
                <w:numId w:val="0"/>
              </w:numPr>
            </w:pPr>
          </w:p>
        </w:tc>
        <w:tc>
          <w:tcPr>
            <w:tcW w:w="4666" w:type="dxa"/>
          </w:tcPr>
          <w:p w14:paraId="06D517F5" w14:textId="77777777" w:rsidR="00D71FEF" w:rsidRDefault="00D71FEF" w:rsidP="007E1B72">
            <w:pPr>
              <w:pStyle w:val="tablebulletlvl1"/>
            </w:pPr>
            <w:r>
              <w:t>Membership certificates are exchanged between peers.  The authorization data signed by this certificate are used for mutual authorization purposes.</w:t>
            </w:r>
          </w:p>
          <w:p w14:paraId="3804BF69" w14:textId="4CB84BDA" w:rsidR="00D71FEF" w:rsidRDefault="00D71FEF" w:rsidP="007E1B72">
            <w:pPr>
              <w:pStyle w:val="tablebulletlvl1"/>
            </w:pPr>
            <w:r>
              <w:t>A</w:t>
            </w:r>
            <w:r w:rsidR="00640B05">
              <w:t xml:space="preserve">n application </w:t>
            </w:r>
            <w:r>
              <w:t xml:space="preserve">trusts </w:t>
            </w:r>
            <w:r w:rsidR="00E8227F">
              <w:t xml:space="preserve">a </w:t>
            </w:r>
            <w:r>
              <w:t xml:space="preserve">membership certificate if the issuer or any subject in the issuer’s certificate chain </w:t>
            </w:r>
            <w:r w:rsidR="005F231C">
              <w:t>is the owner or the security group authority</w:t>
            </w:r>
            <w:r w:rsidR="00640B05">
              <w:t>.</w:t>
            </w:r>
          </w:p>
          <w:p w14:paraId="292FFBD5" w14:textId="7F41A999" w:rsidR="00D71FEF" w:rsidRDefault="00D71FEF" w:rsidP="007E1B72">
            <w:pPr>
              <w:pStyle w:val="tablebulletlvl1"/>
            </w:pPr>
            <w:r>
              <w:t>A membership certificate holder can generate</w:t>
            </w:r>
            <w:r w:rsidR="00E8227F">
              <w:t xml:space="preserve"> </w:t>
            </w:r>
            <w:r>
              <w:t>additional membership certificate</w:t>
            </w:r>
            <w:r w:rsidR="006B17FA">
              <w:t>s</w:t>
            </w:r>
            <w:r>
              <w:t xml:space="preserve"> for the given </w:t>
            </w:r>
            <w:r w:rsidR="00703764">
              <w:t xml:space="preserve">security group </w:t>
            </w:r>
            <w:r>
              <w:t>with the same or more restrictive permissions if the delegate flag is enabled. This type of membership certificate will not allow further delegation.</w:t>
            </w:r>
          </w:p>
          <w:p w14:paraId="30DCE84E" w14:textId="6186A9B9" w:rsidR="00D71FEF" w:rsidRDefault="00D71FEF" w:rsidP="007E1B72">
            <w:pPr>
              <w:pStyle w:val="tablebulletlvl1"/>
            </w:pPr>
            <w:r>
              <w:t xml:space="preserve">A membership certificate must have a </w:t>
            </w:r>
            <w:r w:rsidR="00703764">
              <w:t xml:space="preserve">security group </w:t>
            </w:r>
            <w:r>
              <w:t>ID.</w:t>
            </w:r>
          </w:p>
          <w:p w14:paraId="25C8CE95" w14:textId="6BFA6297" w:rsidR="00D71FEF" w:rsidRDefault="00D71FEF" w:rsidP="007E1B72">
            <w:pPr>
              <w:pStyle w:val="tablebulletlvl1"/>
            </w:pPr>
            <w:r>
              <w:t>A</w:t>
            </w:r>
            <w:r w:rsidR="00703764">
              <w:t xml:space="preserve">n </w:t>
            </w:r>
            <w:r>
              <w:t xml:space="preserve">application can accept </w:t>
            </w:r>
            <w:r w:rsidR="00703764">
              <w:t xml:space="preserve">the installation of </w:t>
            </w:r>
            <w:r>
              <w:t>any number of membership certificates</w:t>
            </w:r>
            <w:r w:rsidR="00881E3E">
              <w:t xml:space="preserve"> into its keystore.</w:t>
            </w:r>
          </w:p>
        </w:tc>
      </w:tr>
      <w:tr w:rsidR="00867322" w14:paraId="5B8B72A1" w14:textId="77777777" w:rsidTr="00373FF5">
        <w:trPr>
          <w:ins w:id="1512" w:author="Author" w:date="2015-03-26T12:50:00Z"/>
        </w:trPr>
        <w:tc>
          <w:tcPr>
            <w:tcW w:w="1621" w:type="dxa"/>
          </w:tcPr>
          <w:p w14:paraId="68661A16" w14:textId="370449F4" w:rsidR="00867322" w:rsidRDefault="00867322" w:rsidP="00867322">
            <w:pPr>
              <w:pStyle w:val="tableentry"/>
              <w:rPr>
                <w:ins w:id="1513" w:author="Author" w:date="2015-03-26T12:50:00Z"/>
              </w:rPr>
            </w:pPr>
            <w:ins w:id="1514" w:author="Author" w:date="2015-03-26T12:50:00Z">
              <w:r>
                <w:t>Identity certificate</w:t>
              </w:r>
            </w:ins>
          </w:p>
        </w:tc>
        <w:tc>
          <w:tcPr>
            <w:tcW w:w="2468" w:type="dxa"/>
          </w:tcPr>
          <w:p w14:paraId="30039FB3" w14:textId="3A95F9E5" w:rsidR="00867322" w:rsidRDefault="00867322" w:rsidP="00867322">
            <w:pPr>
              <w:pStyle w:val="tablebulletlvl1"/>
              <w:numPr>
                <w:ilvl w:val="0"/>
                <w:numId w:val="0"/>
              </w:numPr>
              <w:ind w:left="245" w:hanging="245"/>
              <w:rPr>
                <w:ins w:id="1515" w:author="Author" w:date="2015-03-26T12:50:00Z"/>
              </w:rPr>
            </w:pPr>
            <w:ins w:id="1516" w:author="Author" w:date="2015-03-26T12:50:00Z">
              <w:r>
                <w:t>Certificate that signs the identity information.</w:t>
              </w:r>
            </w:ins>
          </w:p>
        </w:tc>
        <w:tc>
          <w:tcPr>
            <w:tcW w:w="4666" w:type="dxa"/>
          </w:tcPr>
          <w:p w14:paraId="26A0A162" w14:textId="0FD1FA07" w:rsidR="00867322" w:rsidDel="00A53F67" w:rsidRDefault="00867322" w:rsidP="00867322">
            <w:pPr>
              <w:pStyle w:val="tablebulletlvl1"/>
              <w:rPr>
                <w:ins w:id="1517" w:author="Author" w:date="2015-03-26T12:50:00Z"/>
                <w:del w:id="1518" w:author="Author" w:date="2015-03-27T10:13:00Z"/>
              </w:rPr>
            </w:pPr>
            <w:ins w:id="1519" w:author="Author" w:date="2015-03-26T12:50:00Z">
              <w:del w:id="1520" w:author="Author" w:date="2015-03-27T10:13:00Z">
                <w:r w:rsidDel="00A53F67">
                  <w:delText>Certificate with a digest of the actual identity data.  The identity data can be delivered out of band.</w:delText>
                </w:r>
              </w:del>
            </w:ins>
          </w:p>
          <w:p w14:paraId="7B5BE23F" w14:textId="77777777" w:rsidR="00867322" w:rsidRDefault="00867322" w:rsidP="00867322">
            <w:pPr>
              <w:pStyle w:val="tablebulletlvl1"/>
              <w:rPr>
                <w:ins w:id="1521" w:author="Author" w:date="2015-03-26T12:50:00Z"/>
              </w:rPr>
            </w:pPr>
            <w:ins w:id="1522" w:author="Author" w:date="2015-03-26T12:50:00Z">
              <w:r>
                <w:t>The Certificate has an identity alias stored in the X.509 SubjectAltName extension field.</w:t>
              </w:r>
            </w:ins>
          </w:p>
          <w:p w14:paraId="16126A79" w14:textId="3A2A137D" w:rsidR="00867322" w:rsidRDefault="00867322">
            <w:pPr>
              <w:pStyle w:val="tablebulletlvl1"/>
              <w:rPr>
                <w:ins w:id="1523" w:author="Author" w:date="2015-03-26T12:50:00Z"/>
              </w:rPr>
            </w:pPr>
            <w:ins w:id="1524" w:author="Author" w:date="2015-03-26T12:50:00Z">
              <w:r>
                <w:t>An application trusts identity certificate issued by the owner</w:t>
              </w:r>
            </w:ins>
            <w:ins w:id="1525" w:author="Author" w:date="2015-03-26T12:51:00Z">
              <w:r w:rsidR="00CE626D">
                <w:t xml:space="preserve">, </w:t>
              </w:r>
            </w:ins>
            <w:ins w:id="1526" w:author="Author" w:date="2015-03-26T12:50:00Z">
              <w:del w:id="1527" w:author="Author" w:date="2015-03-26T12:50:00Z">
                <w:r w:rsidDel="00CE626D">
                  <w:delText xml:space="preserve"> or </w:delText>
                </w:r>
              </w:del>
              <w:r>
                <w:t>any of the application’s certificate authoritie</w:t>
              </w:r>
            </w:ins>
            <w:ins w:id="1528" w:author="Author" w:date="2015-03-26T12:51:00Z">
              <w:r w:rsidR="00CE626D">
                <w:t xml:space="preserve">s, or any of the </w:t>
              </w:r>
              <w:del w:id="1529" w:author="Author" w:date="2015-03-26T12:51:00Z">
                <w:r w:rsidR="00CE626D" w:rsidDel="0067233E">
                  <w:delText xml:space="preserve">installed </w:delText>
                </w:r>
              </w:del>
            </w:ins>
            <w:ins w:id="1530" w:author="Author" w:date="2015-03-26T12:50:00Z">
              <w:del w:id="1531" w:author="Author" w:date="2015-03-26T12:51:00Z">
                <w:r w:rsidDel="00CE626D">
                  <w:delText xml:space="preserve">s and </w:delText>
                </w:r>
              </w:del>
              <w:r>
                <w:t>security group authoritie</w:t>
              </w:r>
            </w:ins>
            <w:ins w:id="1532" w:author="Author" w:date="2015-03-26T12:51:00Z">
              <w:r w:rsidR="0067233E">
                <w:t>s listed in the application’s policy.</w:t>
              </w:r>
            </w:ins>
            <w:ins w:id="1533" w:author="Author" w:date="2015-03-26T12:50:00Z">
              <w:del w:id="1534" w:author="Author" w:date="2015-03-26T12:51:00Z">
                <w:r w:rsidDel="0067233E">
                  <w:delText>s.</w:delText>
                </w:r>
              </w:del>
            </w:ins>
          </w:p>
        </w:tc>
      </w:tr>
      <w:tr w:rsidR="00867322" w14:paraId="68F510EA" w14:textId="77777777" w:rsidTr="00373FF5">
        <w:tc>
          <w:tcPr>
            <w:tcW w:w="1621" w:type="dxa"/>
          </w:tcPr>
          <w:p w14:paraId="00B1173B" w14:textId="4CB503E9" w:rsidR="00867322" w:rsidRDefault="00867322" w:rsidP="00867322">
            <w:pPr>
              <w:pStyle w:val="tableentry"/>
            </w:pPr>
            <w:del w:id="1535" w:author="Author" w:date="2015-03-26T12:45:00Z">
              <w:r w:rsidDel="00257695">
                <w:lastRenderedPageBreak/>
                <w:delText xml:space="preserve">Authorization </w:delText>
              </w:r>
            </w:del>
            <w:ins w:id="1536" w:author="Author" w:date="2015-03-26T12:45:00Z">
              <w:r>
                <w:t xml:space="preserve">Manifest </w:t>
              </w:r>
            </w:ins>
            <w:r>
              <w:t>data</w:t>
            </w:r>
          </w:p>
        </w:tc>
        <w:tc>
          <w:tcPr>
            <w:tcW w:w="2468" w:type="dxa"/>
          </w:tcPr>
          <w:p w14:paraId="24D4E1CA" w14:textId="54C2E956" w:rsidR="00867322" w:rsidRDefault="00867322">
            <w:pPr>
              <w:pStyle w:val="tablebulletlvl1"/>
              <w:numPr>
                <w:ilvl w:val="0"/>
                <w:numId w:val="0"/>
              </w:numPr>
              <w:ind w:left="245" w:hanging="245"/>
              <w:pPrChange w:id="1537" w:author="Author" w:date="2015-03-26T12:45:00Z">
                <w:pPr>
                  <w:pStyle w:val="tablebulletlvl1"/>
                  <w:numPr>
                    <w:numId w:val="0"/>
                  </w:numPr>
                  <w:ind w:left="0" w:firstLine="0"/>
                </w:pPr>
              </w:pPrChange>
            </w:pPr>
            <w:r>
              <w:t xml:space="preserve">The permission rules accompanying the </w:t>
            </w:r>
            <w:del w:id="1538" w:author="Author" w:date="2015-03-26T12:45:00Z">
              <w:r w:rsidDel="00867322">
                <w:delText xml:space="preserve">membership </w:delText>
              </w:r>
            </w:del>
            <w:ins w:id="1539" w:author="Author" w:date="2015-03-26T12:45:00Z">
              <w:r>
                <w:t xml:space="preserve">identity </w:t>
              </w:r>
            </w:ins>
            <w:r>
              <w:t>certificate</w:t>
            </w:r>
          </w:p>
        </w:tc>
        <w:tc>
          <w:tcPr>
            <w:tcW w:w="4666" w:type="dxa"/>
          </w:tcPr>
          <w:p w14:paraId="15E6D46F" w14:textId="6B28F124" w:rsidR="00867322" w:rsidRDefault="00867322" w:rsidP="00867322">
            <w:pPr>
              <w:pStyle w:val="tablebulletlvl1"/>
            </w:pPr>
            <w:ins w:id="1540" w:author="Author" w:date="2015-03-26T12:45:00Z">
              <w:r>
                <w:t xml:space="preserve">Manifest data </w:t>
              </w:r>
            </w:ins>
            <w:del w:id="1541" w:author="Author" w:date="2015-03-26T12:45:00Z">
              <w:r w:rsidDel="00867322">
                <w:delText>A</w:delText>
              </w:r>
            </w:del>
            <w:del w:id="1542" w:author="Author" w:date="2015-03-26T12:46:00Z">
              <w:r w:rsidDel="00867322">
                <w:delText xml:space="preserve">uthorization data </w:delText>
              </w:r>
            </w:del>
            <w:r>
              <w:t xml:space="preserve">are not present in the </w:t>
            </w:r>
            <w:del w:id="1543" w:author="Author" w:date="2015-03-26T12:46:00Z">
              <w:r w:rsidDel="00867322">
                <w:delText xml:space="preserve">membership </w:delText>
              </w:r>
            </w:del>
            <w:ins w:id="1544" w:author="Author" w:date="2015-03-26T12:46:00Z">
              <w:r>
                <w:t xml:space="preserve">identity </w:t>
              </w:r>
            </w:ins>
            <w:r>
              <w:t xml:space="preserve">certificate.  They are accompanied with the </w:t>
            </w:r>
            <w:del w:id="1545" w:author="Author" w:date="2015-03-26T12:46:00Z">
              <w:r w:rsidDel="00867322">
                <w:delText xml:space="preserve">membership </w:delText>
              </w:r>
            </w:del>
            <w:ins w:id="1546" w:author="Author" w:date="2015-03-26T12:46:00Z">
              <w:r>
                <w:t xml:space="preserve">identity </w:t>
              </w:r>
            </w:ins>
            <w:r>
              <w:t>certificate.</w:t>
            </w:r>
          </w:p>
          <w:p w14:paraId="0A0F4508" w14:textId="5A9A8C2C" w:rsidR="00867322" w:rsidRDefault="00867322" w:rsidP="00867322">
            <w:pPr>
              <w:pStyle w:val="tablebulletlvl1"/>
            </w:pPr>
            <w:r>
              <w:t xml:space="preserve">The </w:t>
            </w:r>
            <w:del w:id="1547" w:author="Author" w:date="2015-03-26T12:47:00Z">
              <w:r w:rsidDel="00867322">
                <w:delText xml:space="preserve">membership </w:delText>
              </w:r>
            </w:del>
            <w:ins w:id="1548" w:author="Author" w:date="2015-03-26T12:47:00Z">
              <w:r>
                <w:t xml:space="preserve">manifest </w:t>
              </w:r>
            </w:ins>
            <w:del w:id="1549" w:author="Author" w:date="2015-03-26T12:47:00Z">
              <w:r w:rsidDel="00867322">
                <w:delText xml:space="preserve">authorization </w:delText>
              </w:r>
            </w:del>
            <w:r>
              <w:t xml:space="preserve">data digest is present in the </w:t>
            </w:r>
            <w:del w:id="1550" w:author="Author" w:date="2015-03-26T12:47:00Z">
              <w:r w:rsidDel="00867322">
                <w:delText xml:space="preserve">membership </w:delText>
              </w:r>
            </w:del>
            <w:ins w:id="1551" w:author="Author" w:date="2015-03-26T12:47:00Z">
              <w:r>
                <w:t xml:space="preserve">identity </w:t>
              </w:r>
            </w:ins>
            <w:r>
              <w:t>certificate.</w:t>
            </w:r>
          </w:p>
          <w:p w14:paraId="2E26E443" w14:textId="729AB45A" w:rsidR="00867322" w:rsidDel="00867322" w:rsidRDefault="00867322">
            <w:pPr>
              <w:pStyle w:val="tablebulletlvl1"/>
              <w:rPr>
                <w:del w:id="1552" w:author="Author" w:date="2015-03-26T12:48:00Z"/>
              </w:rPr>
            </w:pPr>
            <w:r>
              <w:t xml:space="preserve">The </w:t>
            </w:r>
            <w:del w:id="1553" w:author="Author" w:date="2015-03-26T12:47:00Z">
              <w:r w:rsidDel="00867322">
                <w:delText xml:space="preserve">authorization </w:delText>
              </w:r>
            </w:del>
            <w:ins w:id="1554" w:author="Author" w:date="2015-03-26T12:47:00Z">
              <w:r>
                <w:t xml:space="preserve">manifest </w:t>
              </w:r>
            </w:ins>
            <w:r>
              <w:t xml:space="preserve">data syntax is the same as the policy syntax.  While the policy stays local the </w:t>
            </w:r>
            <w:del w:id="1555" w:author="Author" w:date="2015-03-26T12:47:00Z">
              <w:r w:rsidDel="00867322">
                <w:delText xml:space="preserve">membership </w:delText>
              </w:r>
            </w:del>
            <w:ins w:id="1556" w:author="Author" w:date="2015-03-26T12:47:00Z">
              <w:r>
                <w:t xml:space="preserve">manifest </w:t>
              </w:r>
            </w:ins>
            <w:del w:id="1557" w:author="Author" w:date="2015-03-26T12:47:00Z">
              <w:r w:rsidDel="00867322">
                <w:delText xml:space="preserve">authorization </w:delText>
              </w:r>
            </w:del>
            <w:r>
              <w:t xml:space="preserve">data is presented to the peer along with the </w:t>
            </w:r>
            <w:del w:id="1558" w:author="Author" w:date="2015-03-31T09:25:00Z">
              <w:r w:rsidDel="00D93DD7">
                <w:delText xml:space="preserve">membership </w:delText>
              </w:r>
            </w:del>
            <w:ins w:id="1559" w:author="Author" w:date="2015-03-31T09:25:00Z">
              <w:r w:rsidR="00D93DD7">
                <w:t xml:space="preserve">identity </w:t>
              </w:r>
            </w:ins>
            <w:r>
              <w:t>certificate.</w:t>
            </w:r>
          </w:p>
          <w:p w14:paraId="53706154" w14:textId="4A973BF9" w:rsidR="00867322" w:rsidDel="00867322" w:rsidRDefault="00867322">
            <w:pPr>
              <w:pStyle w:val="tablebulletlvl1"/>
              <w:numPr>
                <w:ilvl w:val="0"/>
                <w:numId w:val="0"/>
              </w:numPr>
              <w:rPr>
                <w:del w:id="1560" w:author="Author" w:date="2015-03-26T12:48:00Z"/>
              </w:rPr>
              <w:pPrChange w:id="1561" w:author="Author" w:date="2015-03-26T12:48:00Z">
                <w:pPr>
                  <w:pStyle w:val="tablebulletlvl1"/>
                </w:pPr>
              </w:pPrChange>
            </w:pPr>
            <w:del w:id="1562" w:author="Author" w:date="2015-03-26T12:48:00Z">
              <w:r w:rsidDel="00867322">
                <w:delText>The authorization data represents the encoding of the application manifest ACLs for the peer to perform permission check.</w:delText>
              </w:r>
            </w:del>
          </w:p>
          <w:p w14:paraId="16EEF9E2" w14:textId="26E4AF54" w:rsidR="00867322" w:rsidRDefault="00867322">
            <w:pPr>
              <w:pStyle w:val="tablebulletlvl1"/>
            </w:pPr>
            <w:del w:id="1563" w:author="Author" w:date="2015-03-26T12:48:00Z">
              <w:r w:rsidDel="00867322">
                <w:delText>Authorization data can be requested from the certificate holder.</w:delText>
              </w:r>
            </w:del>
          </w:p>
        </w:tc>
      </w:tr>
      <w:tr w:rsidR="00867322" w:rsidDel="00867322" w14:paraId="0CBFCD30" w14:textId="3DDE4EC1" w:rsidTr="00373FF5">
        <w:trPr>
          <w:del w:id="1564" w:author="Author" w:date="2015-03-26T12:48:00Z"/>
        </w:trPr>
        <w:tc>
          <w:tcPr>
            <w:tcW w:w="1621" w:type="dxa"/>
          </w:tcPr>
          <w:p w14:paraId="1C96DB98" w14:textId="71D2CDC5" w:rsidR="00867322" w:rsidDel="00867322" w:rsidRDefault="00867322" w:rsidP="00867322">
            <w:pPr>
              <w:pStyle w:val="tableentry"/>
              <w:rPr>
                <w:del w:id="1565" w:author="Author" w:date="2015-03-26T12:48:00Z"/>
              </w:rPr>
            </w:pPr>
            <w:del w:id="1566" w:author="Author" w:date="2015-03-26T12:48:00Z">
              <w:r w:rsidDel="00867322">
                <w:delText>Security group equivalence</w:delText>
              </w:r>
            </w:del>
          </w:p>
        </w:tc>
        <w:tc>
          <w:tcPr>
            <w:tcW w:w="2468" w:type="dxa"/>
          </w:tcPr>
          <w:p w14:paraId="62730FFD" w14:textId="05D9BD6B" w:rsidR="00867322" w:rsidRPr="00B453FF" w:rsidDel="00867322" w:rsidRDefault="00867322" w:rsidP="00867322">
            <w:pPr>
              <w:pStyle w:val="tablebulletlvl1"/>
              <w:numPr>
                <w:ilvl w:val="0"/>
                <w:numId w:val="0"/>
              </w:numPr>
              <w:ind w:left="245" w:hanging="245"/>
              <w:rPr>
                <w:del w:id="1567" w:author="Author" w:date="2015-03-26T12:48:00Z"/>
                <w:szCs w:val="18"/>
              </w:rPr>
            </w:pPr>
            <w:del w:id="1568" w:author="Author" w:date="2015-03-26T12:48:00Z">
              <w:r w:rsidRPr="003522EA" w:rsidDel="00867322">
                <w:rPr>
                  <w:rFonts w:cs="Arial"/>
                  <w:color w:val="333333"/>
                  <w:szCs w:val="18"/>
                  <w:shd w:val="clear" w:color="auto" w:fill="FFFFFF"/>
                </w:rPr>
                <w:delText xml:space="preserve">The instruction on the policy on an application that allows applications from a different security manager to get </w:delText>
              </w:r>
              <w:r w:rsidDel="00867322">
                <w:rPr>
                  <w:rFonts w:cs="Arial"/>
                  <w:color w:val="333333"/>
                  <w:szCs w:val="18"/>
                  <w:shd w:val="clear" w:color="auto" w:fill="FFFFFF"/>
                </w:rPr>
                <w:delText xml:space="preserve">the same </w:delText>
              </w:r>
              <w:r w:rsidRPr="003522EA" w:rsidDel="00867322">
                <w:rPr>
                  <w:rFonts w:cs="Arial"/>
                  <w:color w:val="333333"/>
                  <w:szCs w:val="18"/>
                  <w:shd w:val="clear" w:color="auto" w:fill="FFFFFF"/>
                </w:rPr>
                <w:delText>access</w:delText>
              </w:r>
              <w:r w:rsidDel="00867322">
                <w:rPr>
                  <w:rFonts w:cs="Arial"/>
                  <w:color w:val="333333"/>
                  <w:szCs w:val="18"/>
                  <w:shd w:val="clear" w:color="auto" w:fill="FFFFFF"/>
                </w:rPr>
                <w:delText xml:space="preserve"> as a local security group</w:delText>
              </w:r>
            </w:del>
          </w:p>
        </w:tc>
        <w:tc>
          <w:tcPr>
            <w:tcW w:w="4666" w:type="dxa"/>
          </w:tcPr>
          <w:p w14:paraId="54EE333C" w14:textId="2D04F79B" w:rsidR="00867322" w:rsidDel="00867322" w:rsidRDefault="00867322" w:rsidP="00867322">
            <w:pPr>
              <w:pStyle w:val="tablebulletlvl1"/>
              <w:rPr>
                <w:del w:id="1569" w:author="Author" w:date="2015-03-26T12:48:00Z"/>
              </w:rPr>
            </w:pPr>
            <w:del w:id="1570" w:author="Author" w:date="2015-03-26T12:48:00Z">
              <w:r w:rsidDel="00867322">
                <w:delText>An admin can add a security group equivalence instruction to the keystore.</w:delText>
              </w:r>
            </w:del>
          </w:p>
          <w:p w14:paraId="17E967E3" w14:textId="1E135A3B" w:rsidR="00867322" w:rsidDel="00867322" w:rsidRDefault="00867322" w:rsidP="00867322">
            <w:pPr>
              <w:pStyle w:val="tablebulletlvl1"/>
              <w:rPr>
                <w:del w:id="1571" w:author="Author" w:date="2015-03-26T12:48:00Z"/>
              </w:rPr>
            </w:pPr>
            <w:del w:id="1572" w:author="Author" w:date="2015-03-26T12:48:00Z">
              <w:r w:rsidDel="00867322">
                <w:delText>Such instruction includes the public key of the other security manager.  That public key becomes a certificate authority for authentication purpose.</w:delText>
              </w:r>
            </w:del>
          </w:p>
          <w:p w14:paraId="5CA5D08A" w14:textId="677940E1" w:rsidR="00867322" w:rsidDel="00867322" w:rsidRDefault="00867322" w:rsidP="00867322">
            <w:pPr>
              <w:pStyle w:val="tablebulletlvl1"/>
              <w:rPr>
                <w:del w:id="1573" w:author="Author" w:date="2015-03-26T12:48:00Z"/>
              </w:rPr>
            </w:pPr>
            <w:del w:id="1574" w:author="Author" w:date="2015-03-26T12:48:00Z">
              <w:r w:rsidDel="00867322">
                <w:delText>Such instruction also includes the ID of the local security group.</w:delText>
              </w:r>
            </w:del>
          </w:p>
          <w:p w14:paraId="75385272" w14:textId="2ABD5E7B" w:rsidR="00867322" w:rsidDel="00867322" w:rsidRDefault="00867322" w:rsidP="00867322">
            <w:pPr>
              <w:pStyle w:val="tablebulletlvl1"/>
              <w:rPr>
                <w:del w:id="1575" w:author="Author" w:date="2015-03-26T12:48:00Z"/>
              </w:rPr>
            </w:pPr>
            <w:del w:id="1576" w:author="Author" w:date="2015-03-26T12:48:00Z">
              <w:r w:rsidDel="00867322">
                <w:delText>All peer applications authenticated by this public key can get the same access to the ACLs defined by the specified security group.</w:delText>
              </w:r>
            </w:del>
          </w:p>
        </w:tc>
      </w:tr>
      <w:tr w:rsidR="00867322" w:rsidDel="00D93DD7" w14:paraId="115022EA" w14:textId="2F999F76" w:rsidTr="00373FF5">
        <w:trPr>
          <w:del w:id="1577" w:author="Author" w:date="2015-03-31T09:24:00Z"/>
        </w:trPr>
        <w:tc>
          <w:tcPr>
            <w:tcW w:w="1621" w:type="dxa"/>
          </w:tcPr>
          <w:p w14:paraId="352F61F6" w14:textId="05ED8A2F" w:rsidR="00867322" w:rsidDel="00D93DD7" w:rsidRDefault="00867322" w:rsidP="00867322">
            <w:pPr>
              <w:pStyle w:val="tableentry"/>
              <w:rPr>
                <w:del w:id="1578" w:author="Author" w:date="2015-03-31T09:24:00Z"/>
              </w:rPr>
            </w:pPr>
            <w:del w:id="1579" w:author="Author" w:date="2015-03-31T09:24:00Z">
              <w:r w:rsidDel="00D93DD7">
                <w:delText>Identity certificate</w:delText>
              </w:r>
            </w:del>
          </w:p>
        </w:tc>
        <w:tc>
          <w:tcPr>
            <w:tcW w:w="2468" w:type="dxa"/>
          </w:tcPr>
          <w:p w14:paraId="75CDE4B1" w14:textId="5D132550" w:rsidR="00867322" w:rsidDel="00D93DD7" w:rsidRDefault="00867322" w:rsidP="00867322">
            <w:pPr>
              <w:pStyle w:val="tablebulletlvl1"/>
              <w:numPr>
                <w:ilvl w:val="0"/>
                <w:numId w:val="0"/>
              </w:numPr>
              <w:ind w:left="245" w:hanging="245"/>
              <w:rPr>
                <w:del w:id="1580" w:author="Author" w:date="2015-03-31T09:24:00Z"/>
              </w:rPr>
            </w:pPr>
            <w:del w:id="1581" w:author="Author" w:date="2015-03-31T09:24:00Z">
              <w:r w:rsidDel="00D93DD7">
                <w:delText>Certificate that signs the identity information.</w:delText>
              </w:r>
            </w:del>
          </w:p>
        </w:tc>
        <w:tc>
          <w:tcPr>
            <w:tcW w:w="4666" w:type="dxa"/>
          </w:tcPr>
          <w:p w14:paraId="76CB61B1" w14:textId="6F76B28E" w:rsidR="00867322" w:rsidDel="00D93DD7" w:rsidRDefault="00867322" w:rsidP="00867322">
            <w:pPr>
              <w:pStyle w:val="tablebulletlvl1"/>
              <w:rPr>
                <w:del w:id="1582" w:author="Author" w:date="2015-03-31T09:24:00Z"/>
              </w:rPr>
            </w:pPr>
            <w:del w:id="1583" w:author="Author" w:date="2015-03-31T09:24:00Z">
              <w:r w:rsidDel="00D93DD7">
                <w:delText>Certificate with a digest of the actual identity data.  The identity data can be delivered out of band.</w:delText>
              </w:r>
            </w:del>
          </w:p>
          <w:p w14:paraId="736FCC31" w14:textId="7C69564E" w:rsidR="00867322" w:rsidDel="00D93DD7" w:rsidRDefault="00867322" w:rsidP="00867322">
            <w:pPr>
              <w:pStyle w:val="tablebulletlvl1"/>
              <w:rPr>
                <w:del w:id="1584" w:author="Author" w:date="2015-03-31T09:24:00Z"/>
              </w:rPr>
            </w:pPr>
            <w:del w:id="1585" w:author="Author" w:date="2015-03-31T09:24:00Z">
              <w:r w:rsidDel="00D93DD7">
                <w:delText>The Certificate has an identity alias stored in the X.509 SubjectAltName extension field.</w:delText>
              </w:r>
            </w:del>
          </w:p>
          <w:p w14:paraId="04497668" w14:textId="398E9FEA" w:rsidR="00867322" w:rsidDel="00D93DD7" w:rsidRDefault="00867322" w:rsidP="00867322">
            <w:pPr>
              <w:pStyle w:val="tablebulletlvl1"/>
              <w:rPr>
                <w:del w:id="1586" w:author="Author" w:date="2015-03-31T09:24:00Z"/>
              </w:rPr>
            </w:pPr>
            <w:del w:id="1587" w:author="Author" w:date="2015-03-31T09:24:00Z">
              <w:r w:rsidDel="00D93DD7">
                <w:delText>An application trusts identity certificate issued by the owner or any of the application’s certificate authorities and security group equivalence authorities.</w:delText>
              </w:r>
            </w:del>
          </w:p>
        </w:tc>
      </w:tr>
      <w:tr w:rsidR="00867322" w14:paraId="4B159C9B" w14:textId="77777777" w:rsidTr="00373FF5">
        <w:tc>
          <w:tcPr>
            <w:tcW w:w="1621" w:type="dxa"/>
          </w:tcPr>
          <w:p w14:paraId="4A582826" w14:textId="77777777" w:rsidR="00867322" w:rsidRDefault="00867322" w:rsidP="00867322">
            <w:pPr>
              <w:pStyle w:val="tableentry"/>
            </w:pPr>
            <w:r>
              <w:t>Security Manager</w:t>
            </w:r>
          </w:p>
        </w:tc>
        <w:tc>
          <w:tcPr>
            <w:tcW w:w="2468" w:type="dxa"/>
          </w:tcPr>
          <w:p w14:paraId="33091C09" w14:textId="7DE438B7" w:rsidR="00867322" w:rsidRDefault="00867322" w:rsidP="00867322">
            <w:pPr>
              <w:pStyle w:val="tablebulletlvl1"/>
              <w:numPr>
                <w:ilvl w:val="0"/>
                <w:numId w:val="0"/>
              </w:numPr>
              <w:ind w:left="245" w:hanging="245"/>
            </w:pPr>
            <w:r w:rsidRPr="005D2554">
              <w:t>A</w:t>
            </w:r>
            <w:r>
              <w:t>n application used</w:t>
            </w:r>
            <w:r w:rsidRPr="005D2554">
              <w:t xml:space="preserve"> to manage cryptographic keys, </w:t>
            </w:r>
            <w:r>
              <w:t xml:space="preserve">and generate </w:t>
            </w:r>
            <w:r w:rsidRPr="005D2554">
              <w:t>certificates.</w:t>
            </w:r>
          </w:p>
        </w:tc>
        <w:tc>
          <w:tcPr>
            <w:tcW w:w="4666" w:type="dxa"/>
          </w:tcPr>
          <w:p w14:paraId="3B5F1E2E" w14:textId="2A8C09B6" w:rsidR="00867322" w:rsidRDefault="00867322" w:rsidP="00867322">
            <w:pPr>
              <w:pStyle w:val="tablebulletlvl1"/>
            </w:pPr>
            <w:r>
              <w:t>Security Manager can push policy and certificates to application</w:t>
            </w:r>
          </w:p>
        </w:tc>
      </w:tr>
    </w:tbl>
    <w:p w14:paraId="1725D49B" w14:textId="77777777" w:rsidR="000A5F7E" w:rsidRDefault="007E1B72" w:rsidP="000A5F7E">
      <w:pPr>
        <w:pStyle w:val="Heading2"/>
      </w:pPr>
      <w:bookmarkStart w:id="1588" w:name="_Toc415571918"/>
      <w:r>
        <w:t>Typical operation</w:t>
      </w:r>
      <w:r w:rsidR="00FD63CD">
        <w:t>s</w:t>
      </w:r>
      <w:bookmarkEnd w:id="1588"/>
    </w:p>
    <w:p w14:paraId="215A002C" w14:textId="77777777" w:rsidR="007E1B72" w:rsidRDefault="007E1B72" w:rsidP="007E1B72">
      <w:pPr>
        <w:pStyle w:val="body"/>
      </w:pPr>
      <w:r w:rsidRPr="007E1B72">
        <w:t xml:space="preserve">The following </w:t>
      </w:r>
      <w:r>
        <w:t>sub</w:t>
      </w:r>
      <w:r w:rsidRPr="007E1B72">
        <w:t>section</w:t>
      </w:r>
      <w:r>
        <w:t>s</w:t>
      </w:r>
      <w:r w:rsidRPr="007E1B72">
        <w:t xml:space="preserve"> describe the typical operations </w:t>
      </w:r>
      <w:r>
        <w:t>performed</w:t>
      </w:r>
      <w:r w:rsidRPr="007E1B72">
        <w:t xml:space="preserve"> by a user.</w:t>
      </w:r>
    </w:p>
    <w:p w14:paraId="059DC099" w14:textId="71C00859" w:rsidR="00924D77" w:rsidRDefault="00924D77" w:rsidP="006A5C87">
      <w:pPr>
        <w:pStyle w:val="Heading3"/>
      </w:pPr>
      <w:bookmarkStart w:id="1589" w:name="_Toc415571919"/>
      <w:r>
        <w:t>Assumptions</w:t>
      </w:r>
      <w:bookmarkEnd w:id="1589"/>
    </w:p>
    <w:p w14:paraId="3AE802CB" w14:textId="1C5119FD" w:rsidR="00924D77" w:rsidRDefault="00924D77">
      <w:pPr>
        <w:pStyle w:val="body"/>
      </w:pPr>
      <w:r>
        <w:t xml:space="preserve">In all the flows listed in this section, the Security Manager is assumed to </w:t>
      </w:r>
      <w:r w:rsidR="001B5C61">
        <w:t xml:space="preserve">be </w:t>
      </w:r>
      <w:r>
        <w:t xml:space="preserve">claimed by another Security Manager or </w:t>
      </w:r>
      <w:r w:rsidR="001B5C61">
        <w:t xml:space="preserve">to be </w:t>
      </w:r>
      <w:r>
        <w:t>self</w:t>
      </w:r>
      <w:r w:rsidR="001B5C61">
        <w:t>-</w:t>
      </w:r>
      <w:r>
        <w:t xml:space="preserve">claimed.  </w:t>
      </w:r>
      <w:r w:rsidR="00732711">
        <w:t xml:space="preserve">The certificates may have been issued from sources in the cloud.  </w:t>
      </w:r>
      <w:r>
        <w:t>As the result, the Security Manager is shown with one certificate authority and an identify certificate.</w:t>
      </w:r>
    </w:p>
    <w:p w14:paraId="41911DFE" w14:textId="6545931B" w:rsidR="00013F5E" w:rsidRDefault="00013F5E" w:rsidP="006A5C87">
      <w:pPr>
        <w:pStyle w:val="Heading3"/>
      </w:pPr>
      <w:bookmarkStart w:id="1590" w:name="_Toc415571920"/>
      <w:r>
        <w:t>Sample Certificates and Policy Entries</w:t>
      </w:r>
      <w:bookmarkEnd w:id="1590"/>
    </w:p>
    <w:p w14:paraId="119D940E" w14:textId="05F76E39" w:rsidR="00013F5E" w:rsidRDefault="00013F5E">
      <w:pPr>
        <w:pStyle w:val="body"/>
      </w:pPr>
      <w:r>
        <w:t>The following is a high level presentation of certificates and policy entries used in the flows in this section.</w:t>
      </w:r>
    </w:p>
    <w:p w14:paraId="08EAA6D3" w14:textId="6EDD367F" w:rsidR="00B142A6" w:rsidRDefault="00497D04" w:rsidP="006A5C87">
      <w:pPr>
        <w:pStyle w:val="body"/>
        <w:keepNext/>
        <w:ind w:left="0"/>
      </w:pPr>
      <w:ins w:id="1591" w:author="Author" w:date="2015-03-31T12:54:00Z">
        <w:r>
          <w:object w:dxaOrig="10721" w:dyaOrig="10711" w14:anchorId="0A796A86">
            <v:shape id="_x0000_i1096" type="#_x0000_t75" style="width:468pt;height:467.25pt" o:ole="">
              <v:imagedata r:id="rId27" o:title=""/>
            </v:shape>
            <o:OLEObject Type="Embed" ProgID="Visio.Drawing.11" ShapeID="_x0000_i1096" DrawAspect="Content" ObjectID="_1489315210" r:id="rId28"/>
          </w:object>
        </w:r>
      </w:ins>
      <w:ins w:id="1592" w:author="Author" w:date="2015-03-31T09:38:00Z">
        <w:del w:id="1593" w:author="Author" w:date="2015-03-31T12:54:00Z">
          <w:r w:rsidR="00F52420" w:rsidDel="00497D04">
            <w:object w:dxaOrig="10721" w:dyaOrig="10711" w14:anchorId="1E016CF5">
              <v:shape id="_x0000_i1026" type="#_x0000_t75" style="width:468pt;height:467.25pt" o:ole="">
                <v:imagedata r:id="rId29" o:title=""/>
              </v:shape>
              <o:OLEObject Type="Embed" ProgID="Visio.Drawing.11" ShapeID="_x0000_i1026" DrawAspect="Content" ObjectID="_1489315211" r:id="rId30"/>
            </w:object>
          </w:r>
        </w:del>
      </w:ins>
      <w:ins w:id="1594" w:author="Author" w:date="2015-03-27T09:31:00Z">
        <w:del w:id="1595" w:author="Author" w:date="2015-03-31T09:38:00Z">
          <w:r w:rsidR="00202C2F" w:rsidDel="00F52420">
            <w:object w:dxaOrig="10721" w:dyaOrig="10711" w14:anchorId="12DE4B18">
              <v:shape id="_x0000_i1027" type="#_x0000_t75" style="width:468pt;height:467.25pt" o:ole="">
                <v:imagedata r:id="rId31" o:title=""/>
              </v:shape>
              <o:OLEObject Type="Embed" ProgID="Visio.Drawing.11" ShapeID="_x0000_i1027" DrawAspect="Content" ObjectID="_1489315212" r:id="rId32"/>
            </w:object>
          </w:r>
        </w:del>
      </w:ins>
      <w:ins w:id="1596" w:author="Author" w:date="2015-03-26T14:19:00Z">
        <w:del w:id="1597" w:author="Author" w:date="2015-03-27T09:31:00Z">
          <w:r w:rsidR="008312D0" w:rsidDel="00202C2F">
            <w:object w:dxaOrig="10721" w:dyaOrig="10711" w14:anchorId="71DEA50F">
              <v:shape id="_x0000_i1028" type="#_x0000_t75" style="width:468pt;height:467.25pt" o:ole="">
                <v:imagedata r:id="rId33" o:title=""/>
              </v:shape>
              <o:OLEObject Type="Embed" ProgID="Visio.Drawing.11" ShapeID="_x0000_i1028" DrawAspect="Content" ObjectID="_1489315213" r:id="rId34"/>
            </w:object>
          </w:r>
        </w:del>
      </w:ins>
      <w:ins w:id="1598" w:author="Author" w:date="2015-03-26T14:02:00Z">
        <w:del w:id="1599" w:author="Author" w:date="2015-03-26T14:19:00Z">
          <w:r w:rsidR="007A3968" w:rsidDel="008312D0">
            <w:object w:dxaOrig="10721" w:dyaOrig="10711" w14:anchorId="6D8B7E34">
              <v:shape id="_x0000_i1029" type="#_x0000_t75" style="width:468pt;height:467.25pt" o:ole="">
                <v:imagedata r:id="rId35" o:title=""/>
              </v:shape>
              <o:OLEObject Type="Embed" ProgID="Visio.Drawing.11" ShapeID="_x0000_i1029" DrawAspect="Content" ObjectID="_1489315214" r:id="rId36"/>
            </w:object>
          </w:r>
        </w:del>
      </w:ins>
      <w:ins w:id="1600" w:author="Author" w:date="2015-03-26T13:50:00Z">
        <w:del w:id="1601" w:author="Author" w:date="2015-03-26T13:54:00Z">
          <w:r w:rsidR="00324340" w:rsidDel="007A3968">
            <w:object w:dxaOrig="10721" w:dyaOrig="10711" w14:anchorId="4A9D1729">
              <v:shape id="_x0000_i1030" type="#_x0000_t75" style="width:468pt;height:467.25pt" o:ole="">
                <v:imagedata r:id="rId37" o:title=""/>
              </v:shape>
              <o:OLEObject Type="Embed" ProgID="Visio.Drawing.11" ShapeID="_x0000_i1030" DrawAspect="Content" ObjectID="_1489315215" r:id="rId38"/>
            </w:object>
          </w:r>
        </w:del>
      </w:ins>
      <w:ins w:id="1602" w:author="Author" w:date="2015-03-26T13:33:00Z">
        <w:del w:id="1603" w:author="Author" w:date="2015-03-26T13:50:00Z">
          <w:r w:rsidR="00750FDD" w:rsidDel="00324340">
            <w:object w:dxaOrig="10721" w:dyaOrig="9487" w14:anchorId="7ABDCCCD">
              <v:shape id="_x0000_i1031" type="#_x0000_t75" style="width:468pt;height:414pt" o:ole="">
                <v:imagedata r:id="rId39" o:title=""/>
              </v:shape>
              <o:OLEObject Type="Embed" ProgID="Visio.Drawing.11" ShapeID="_x0000_i1031" DrawAspect="Content" ObjectID="_1489315216" r:id="rId40"/>
            </w:object>
          </w:r>
        </w:del>
      </w:ins>
      <w:ins w:id="1604" w:author="Author" w:date="2015-03-26T13:27:00Z">
        <w:del w:id="1605" w:author="Author" w:date="2015-03-26T13:33:00Z">
          <w:r w:rsidR="00BD5C66" w:rsidDel="00750FDD">
            <w:object w:dxaOrig="10721" w:dyaOrig="9487" w14:anchorId="6691C57F">
              <v:shape id="_x0000_i1032" type="#_x0000_t75" style="width:468pt;height:414pt" o:ole="">
                <v:imagedata r:id="rId41" o:title=""/>
              </v:shape>
              <o:OLEObject Type="Embed" ProgID="Visio.Drawing.11" ShapeID="_x0000_i1032" DrawAspect="Content" ObjectID="_1489315217" r:id="rId42"/>
            </w:object>
          </w:r>
        </w:del>
      </w:ins>
      <w:del w:id="1606" w:author="Author" w:date="2015-03-26T13:27:00Z">
        <w:r w:rsidR="002F45F2" w:rsidDel="00BD5C66">
          <w:object w:dxaOrig="10721" w:dyaOrig="9271" w14:anchorId="54423A99">
            <v:shape id="_x0000_i1033" type="#_x0000_t75" style="width:468pt;height:405pt" o:ole="">
              <v:imagedata r:id="rId43" o:title=""/>
            </v:shape>
            <o:OLEObject Type="Embed" ProgID="Visio.Drawing.11" ShapeID="_x0000_i1033" DrawAspect="Content" ObjectID="_1489315218" r:id="rId44"/>
          </w:object>
        </w:r>
      </w:del>
    </w:p>
    <w:p w14:paraId="2D0EB52F" w14:textId="494C3F44" w:rsidR="00B142A6" w:rsidRDefault="00B142A6">
      <w:pPr>
        <w:pStyle w:val="Caption"/>
      </w:pPr>
      <w:bookmarkStart w:id="1607" w:name="_Toc415571888"/>
      <w:r>
        <w:t xml:space="preserve">Figure </w:t>
      </w:r>
      <w:ins w:id="1608" w:author="Author" w:date="2015-03-27T12:41:00Z">
        <w:r w:rsidR="00013A2F">
          <w:fldChar w:fldCharType="begin"/>
        </w:r>
        <w:r w:rsidR="00013A2F">
          <w:instrText xml:space="preserve"> STYLEREF 1 \s </w:instrText>
        </w:r>
      </w:ins>
      <w:r w:rsidR="00013A2F">
        <w:fldChar w:fldCharType="separate"/>
      </w:r>
      <w:r w:rsidR="00497D04">
        <w:rPr>
          <w:noProof/>
        </w:rPr>
        <w:t>2</w:t>
      </w:r>
      <w:ins w:id="1609"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610" w:author="Author" w:date="2015-03-31T12:33:00Z">
        <w:r w:rsidR="00497D04">
          <w:rPr>
            <w:noProof/>
          </w:rPr>
          <w:t>2</w:t>
        </w:r>
      </w:ins>
      <w:ins w:id="1611" w:author="Author" w:date="2015-03-27T12:41:00Z">
        <w:r w:rsidR="00013A2F">
          <w:fldChar w:fldCharType="end"/>
        </w:r>
      </w:ins>
      <w:ins w:id="1612" w:author="Author" w:date="2015-03-26T14:41:00Z">
        <w:del w:id="1613" w:author="Author" w:date="2015-03-27T12:41:00Z">
          <w:r w:rsidR="005B3AAC" w:rsidDel="00013A2F">
            <w:fldChar w:fldCharType="begin"/>
          </w:r>
          <w:r w:rsidR="005B3AAC" w:rsidDel="00013A2F">
            <w:delInstrText xml:space="preserve"> STYLEREF 1 \s </w:delInstrText>
          </w:r>
        </w:del>
      </w:ins>
      <w:del w:id="1614" w:author="Author" w:date="2015-03-27T12:41:00Z">
        <w:r w:rsidR="005B3AAC" w:rsidDel="00013A2F">
          <w:fldChar w:fldCharType="separate"/>
        </w:r>
        <w:r w:rsidR="005B3AAC" w:rsidDel="00013A2F">
          <w:rPr>
            <w:noProof/>
          </w:rPr>
          <w:delText>2</w:delText>
        </w:r>
      </w:del>
      <w:ins w:id="1615" w:author="Author" w:date="2015-03-26T14:41:00Z">
        <w:del w:id="1616"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617" w:author="Author" w:date="2015-03-27T12:41:00Z">
        <w:r w:rsidR="005B3AAC" w:rsidDel="00013A2F">
          <w:fldChar w:fldCharType="separate"/>
        </w:r>
      </w:del>
      <w:ins w:id="1618" w:author="Author" w:date="2015-03-26T14:41:00Z">
        <w:del w:id="1619" w:author="Author" w:date="2015-03-27T12:41:00Z">
          <w:r w:rsidR="005B3AAC" w:rsidDel="00013A2F">
            <w:rPr>
              <w:noProof/>
            </w:rPr>
            <w:delText>2</w:delText>
          </w:r>
          <w:r w:rsidR="005B3AAC" w:rsidDel="00013A2F">
            <w:fldChar w:fldCharType="end"/>
          </w:r>
        </w:del>
      </w:ins>
      <w:del w:id="1620"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2</w:delText>
        </w:r>
        <w:r w:rsidR="004E4364" w:rsidDel="005B3AAC">
          <w:fldChar w:fldCharType="end"/>
        </w:r>
      </w:del>
      <w:r>
        <w:t>: Sample Certificate</w:t>
      </w:r>
      <w:r w:rsidR="00DE01AF">
        <w:t>s</w:t>
      </w:r>
      <w:r>
        <w:t xml:space="preserve"> and ACL entries</w:t>
      </w:r>
      <w:bookmarkEnd w:id="1607"/>
    </w:p>
    <w:p w14:paraId="021EC993" w14:textId="7227BBD5" w:rsidR="00F52420" w:rsidRDefault="00F52420">
      <w:pPr>
        <w:pStyle w:val="Heading4"/>
        <w:rPr>
          <w:ins w:id="1621" w:author="Author" w:date="2015-03-31T09:40:00Z"/>
        </w:rPr>
        <w:pPrChange w:id="1622" w:author="Author" w:date="2015-03-31T09:40:00Z">
          <w:pPr>
            <w:pStyle w:val="Heading3"/>
          </w:pPr>
        </w:pPrChange>
      </w:pPr>
      <w:ins w:id="1623" w:author="Author" w:date="2015-03-31T09:39:00Z">
        <w:r>
          <w:t>The peer types</w:t>
        </w:r>
      </w:ins>
    </w:p>
    <w:p w14:paraId="795DCA64" w14:textId="56C4C3D4" w:rsidR="00F52420" w:rsidRDefault="00F52420">
      <w:pPr>
        <w:pStyle w:val="body"/>
        <w:rPr>
          <w:ins w:id="1624" w:author="Author" w:date="2015-03-31T09:40:00Z"/>
        </w:rPr>
        <w:pPrChange w:id="1625" w:author="Author" w:date="2015-03-31T09:40:00Z">
          <w:pPr>
            <w:pStyle w:val="Heading3"/>
          </w:pPr>
        </w:pPrChange>
      </w:pPr>
      <w:ins w:id="1626" w:author="Author" w:date="2015-03-31T09:40:00Z">
        <w:r>
          <w:t>The following peer types are supported in the permission policy</w:t>
        </w:r>
      </w:ins>
    </w:p>
    <w:tbl>
      <w:tblPr>
        <w:tblStyle w:val="TableGrid"/>
        <w:tblW w:w="0" w:type="auto"/>
        <w:tblInd w:w="802" w:type="dxa"/>
        <w:tblLook w:val="04A0" w:firstRow="1" w:lastRow="0" w:firstColumn="1" w:lastColumn="0" w:noHBand="0" w:noVBand="1"/>
        <w:tblPrChange w:id="1627" w:author="Author" w:date="2015-03-31T12:47:00Z">
          <w:tblPr>
            <w:tblStyle w:val="TableGrid"/>
            <w:tblW w:w="0" w:type="auto"/>
            <w:tblInd w:w="720" w:type="dxa"/>
            <w:tblLook w:val="04A0" w:firstRow="1" w:lastRow="0" w:firstColumn="1" w:lastColumn="0" w:noHBand="0" w:noVBand="1"/>
          </w:tblPr>
        </w:tblPrChange>
      </w:tblPr>
      <w:tblGrid>
        <w:gridCol w:w="2970"/>
        <w:gridCol w:w="5572"/>
        <w:tblGridChange w:id="1628">
          <w:tblGrid>
            <w:gridCol w:w="82"/>
            <w:gridCol w:w="3936"/>
            <w:gridCol w:w="294"/>
            <w:gridCol w:w="4312"/>
          </w:tblGrid>
        </w:tblGridChange>
      </w:tblGrid>
      <w:tr w:rsidR="00F52420" w14:paraId="1577FA4E" w14:textId="77777777" w:rsidTr="00E940E9">
        <w:trPr>
          <w:cnfStyle w:val="100000000000" w:firstRow="1" w:lastRow="0" w:firstColumn="0" w:lastColumn="0" w:oddVBand="0" w:evenVBand="0" w:oddHBand="0" w:evenHBand="0" w:firstRowFirstColumn="0" w:firstRowLastColumn="0" w:lastRowFirstColumn="0" w:lastRowLastColumn="0"/>
          <w:ins w:id="1629" w:author="Author" w:date="2015-03-31T09:41:00Z"/>
        </w:trPr>
        <w:tc>
          <w:tcPr>
            <w:tcW w:w="2970" w:type="dxa"/>
            <w:tcPrChange w:id="1630" w:author="Author" w:date="2015-03-31T12:47:00Z">
              <w:tcPr>
                <w:tcW w:w="4672" w:type="dxa"/>
                <w:gridSpan w:val="3"/>
              </w:tcPr>
            </w:tcPrChange>
          </w:tcPr>
          <w:p w14:paraId="01B1A8DC" w14:textId="2AF7E701" w:rsidR="00F52420" w:rsidRPr="007F2D2D" w:rsidRDefault="00F52420" w:rsidP="007F2D2D">
            <w:pPr>
              <w:pStyle w:val="body"/>
              <w:ind w:left="0"/>
              <w:cnfStyle w:val="100000000000" w:firstRow="1" w:lastRow="0" w:firstColumn="0" w:lastColumn="0" w:oddVBand="0" w:evenVBand="0" w:oddHBand="0" w:evenHBand="0" w:firstRowFirstColumn="0" w:firstRowLastColumn="0" w:lastRowFirstColumn="0" w:lastRowLastColumn="0"/>
              <w:rPr>
                <w:ins w:id="1631" w:author="Author" w:date="2015-03-31T09:41:00Z"/>
                <w:b/>
                <w:rPrChange w:id="1632" w:author="Author" w:date="2015-03-31T09:42:00Z">
                  <w:rPr>
                    <w:ins w:id="1633" w:author="Author" w:date="2015-03-31T09:41:00Z"/>
                  </w:rPr>
                </w:rPrChange>
              </w:rPr>
            </w:pPr>
            <w:ins w:id="1634" w:author="Author" w:date="2015-03-31T09:41:00Z">
              <w:r w:rsidRPr="007F2D2D">
                <w:rPr>
                  <w:b/>
                  <w:rPrChange w:id="1635" w:author="Author" w:date="2015-03-31T09:42:00Z">
                    <w:rPr/>
                  </w:rPrChange>
                </w:rPr>
                <w:t>Peer Type</w:t>
              </w:r>
            </w:ins>
          </w:p>
        </w:tc>
        <w:tc>
          <w:tcPr>
            <w:tcW w:w="5572" w:type="dxa"/>
            <w:tcPrChange w:id="1636" w:author="Author" w:date="2015-03-31T12:47:00Z">
              <w:tcPr>
                <w:tcW w:w="4672" w:type="dxa"/>
              </w:tcPr>
            </w:tcPrChange>
          </w:tcPr>
          <w:p w14:paraId="17A7A52A" w14:textId="0365DAF3" w:rsidR="00F52420" w:rsidRPr="007F2D2D" w:rsidRDefault="00F52420" w:rsidP="007F2D2D">
            <w:pPr>
              <w:pStyle w:val="body"/>
              <w:ind w:left="0"/>
              <w:cnfStyle w:val="100000000000" w:firstRow="1" w:lastRow="0" w:firstColumn="0" w:lastColumn="0" w:oddVBand="0" w:evenVBand="0" w:oddHBand="0" w:evenHBand="0" w:firstRowFirstColumn="0" w:firstRowLastColumn="0" w:lastRowFirstColumn="0" w:lastRowLastColumn="0"/>
              <w:rPr>
                <w:ins w:id="1637" w:author="Author" w:date="2015-03-31T09:41:00Z"/>
                <w:b/>
                <w:rPrChange w:id="1638" w:author="Author" w:date="2015-03-31T09:42:00Z">
                  <w:rPr>
                    <w:ins w:id="1639" w:author="Author" w:date="2015-03-31T09:41:00Z"/>
                  </w:rPr>
                </w:rPrChange>
              </w:rPr>
            </w:pPr>
            <w:ins w:id="1640" w:author="Author" w:date="2015-03-31T09:42:00Z">
              <w:r w:rsidRPr="007F2D2D">
                <w:rPr>
                  <w:b/>
                  <w:rPrChange w:id="1641" w:author="Author" w:date="2015-03-31T09:42:00Z">
                    <w:rPr/>
                  </w:rPrChange>
                </w:rPr>
                <w:t>Description</w:t>
              </w:r>
            </w:ins>
          </w:p>
        </w:tc>
      </w:tr>
      <w:tr w:rsidR="00F52420" w14:paraId="6C3CF34B" w14:textId="77777777" w:rsidTr="00E940E9">
        <w:trPr>
          <w:ins w:id="1642" w:author="Author" w:date="2015-03-31T09:41:00Z"/>
        </w:trPr>
        <w:tc>
          <w:tcPr>
            <w:tcW w:w="2970" w:type="dxa"/>
            <w:tcPrChange w:id="1643" w:author="Author" w:date="2015-03-31T12:47:00Z">
              <w:tcPr>
                <w:tcW w:w="4672" w:type="dxa"/>
                <w:gridSpan w:val="3"/>
              </w:tcPr>
            </w:tcPrChange>
          </w:tcPr>
          <w:p w14:paraId="36CA35BD" w14:textId="3EAE8589" w:rsidR="00F52420" w:rsidRDefault="00F52420" w:rsidP="007F2D2D">
            <w:pPr>
              <w:pStyle w:val="body"/>
              <w:ind w:left="0"/>
              <w:rPr>
                <w:ins w:id="1644" w:author="Author" w:date="2015-03-31T09:41:00Z"/>
              </w:rPr>
            </w:pPr>
            <w:ins w:id="1645" w:author="Author" w:date="2015-03-31T09:42:00Z">
              <w:r>
                <w:t>ANONYMOUS_USER</w:t>
              </w:r>
            </w:ins>
          </w:p>
        </w:tc>
        <w:tc>
          <w:tcPr>
            <w:tcW w:w="5572" w:type="dxa"/>
            <w:tcPrChange w:id="1646" w:author="Author" w:date="2015-03-31T12:47:00Z">
              <w:tcPr>
                <w:tcW w:w="4672" w:type="dxa"/>
              </w:tcPr>
            </w:tcPrChange>
          </w:tcPr>
          <w:p w14:paraId="067C5E5E" w14:textId="4845A50C" w:rsidR="00F52420" w:rsidRDefault="00F52420" w:rsidP="007F2D2D">
            <w:pPr>
              <w:pStyle w:val="body"/>
              <w:ind w:left="0"/>
              <w:rPr>
                <w:ins w:id="1647" w:author="Author" w:date="2015-03-31T09:41:00Z"/>
              </w:rPr>
            </w:pPr>
            <w:ins w:id="1648" w:author="Author" w:date="2015-03-31T09:42:00Z">
              <w:r>
                <w:t>The peer is not authenticated.  It uses ECDHE_NULL key exchange.</w:t>
              </w:r>
            </w:ins>
          </w:p>
        </w:tc>
      </w:tr>
      <w:tr w:rsidR="00F52420" w14:paraId="3111239C" w14:textId="77777777" w:rsidTr="00E940E9">
        <w:trPr>
          <w:ins w:id="1649" w:author="Author" w:date="2015-03-31T09:41:00Z"/>
        </w:trPr>
        <w:tc>
          <w:tcPr>
            <w:tcW w:w="2970" w:type="dxa"/>
            <w:tcPrChange w:id="1650" w:author="Author" w:date="2015-03-31T12:47:00Z">
              <w:tcPr>
                <w:tcW w:w="4672" w:type="dxa"/>
                <w:gridSpan w:val="3"/>
              </w:tcPr>
            </w:tcPrChange>
          </w:tcPr>
          <w:p w14:paraId="794E7875" w14:textId="32D993C1" w:rsidR="00F52420" w:rsidRDefault="00F52420" w:rsidP="007F2D2D">
            <w:pPr>
              <w:pStyle w:val="body"/>
              <w:ind w:left="0"/>
              <w:rPr>
                <w:ins w:id="1651" w:author="Author" w:date="2015-03-31T09:41:00Z"/>
              </w:rPr>
            </w:pPr>
            <w:ins w:id="1652" w:author="Author" w:date="2015-03-31T09:44:00Z">
              <w:r>
                <w:lastRenderedPageBreak/>
                <w:t>ANY_USER</w:t>
              </w:r>
            </w:ins>
          </w:p>
        </w:tc>
        <w:tc>
          <w:tcPr>
            <w:tcW w:w="5572" w:type="dxa"/>
            <w:tcPrChange w:id="1653" w:author="Author" w:date="2015-03-31T12:47:00Z">
              <w:tcPr>
                <w:tcW w:w="4672" w:type="dxa"/>
              </w:tcPr>
            </w:tcPrChange>
          </w:tcPr>
          <w:p w14:paraId="52701637" w14:textId="793761D7" w:rsidR="00F52420" w:rsidRDefault="00F52420" w:rsidP="007F2D2D">
            <w:pPr>
              <w:pStyle w:val="body"/>
              <w:ind w:left="0"/>
              <w:rPr>
                <w:ins w:id="1654" w:author="Author" w:date="2015-03-31T09:41:00Z"/>
              </w:rPr>
            </w:pPr>
            <w:ins w:id="1655" w:author="Author" w:date="2015-03-31T09:44:00Z">
              <w:r>
                <w:t>The peer is authenticated via ECDHE_ECDSA key exchange.  Its identity certificate</w:t>
              </w:r>
            </w:ins>
            <w:ins w:id="1656" w:author="Author" w:date="2015-03-31T09:45:00Z">
              <w:r>
                <w:t>’s trust is verified against any of the application’s certificate authority (including the security group authorities)</w:t>
              </w:r>
            </w:ins>
          </w:p>
        </w:tc>
      </w:tr>
      <w:tr w:rsidR="00F52420" w14:paraId="577E5E16" w14:textId="77777777" w:rsidTr="00E940E9">
        <w:trPr>
          <w:ins w:id="1657" w:author="Author" w:date="2015-03-31T09:41:00Z"/>
        </w:trPr>
        <w:tc>
          <w:tcPr>
            <w:tcW w:w="2970" w:type="dxa"/>
            <w:tcPrChange w:id="1658" w:author="Author" w:date="2015-03-31T12:47:00Z">
              <w:tcPr>
                <w:tcW w:w="4672" w:type="dxa"/>
                <w:gridSpan w:val="3"/>
              </w:tcPr>
            </w:tcPrChange>
          </w:tcPr>
          <w:p w14:paraId="798FD329" w14:textId="5CB167D2" w:rsidR="00F52420" w:rsidRDefault="00F52420" w:rsidP="007F2D2D">
            <w:pPr>
              <w:pStyle w:val="body"/>
              <w:ind w:left="0"/>
              <w:rPr>
                <w:ins w:id="1659" w:author="Author" w:date="2015-03-31T09:41:00Z"/>
              </w:rPr>
            </w:pPr>
            <w:ins w:id="1660" w:author="Author" w:date="2015-03-31T09:46:00Z">
              <w:r>
                <w:t>RESTRICTED_USER</w:t>
              </w:r>
            </w:ins>
          </w:p>
        </w:tc>
        <w:tc>
          <w:tcPr>
            <w:tcW w:w="5572" w:type="dxa"/>
            <w:tcPrChange w:id="1661" w:author="Author" w:date="2015-03-31T12:47:00Z">
              <w:tcPr>
                <w:tcW w:w="4672" w:type="dxa"/>
              </w:tcPr>
            </w:tcPrChange>
          </w:tcPr>
          <w:p w14:paraId="1DA4D4A4" w14:textId="6619353D" w:rsidR="00F52420" w:rsidRDefault="00F52420">
            <w:pPr>
              <w:pStyle w:val="body"/>
              <w:ind w:left="0"/>
              <w:rPr>
                <w:ins w:id="1662" w:author="Author" w:date="2015-03-31T09:41:00Z"/>
              </w:rPr>
            </w:pPr>
            <w:ins w:id="1663" w:author="Author" w:date="2015-03-31T09:46:00Z">
              <w:r>
                <w:t xml:space="preserve">The peer is authenticated via ECDHE_ECDSA key exchange.  Its identity certificate’s trust is verified against the </w:t>
              </w:r>
            </w:ins>
            <w:ins w:id="1664" w:author="Author" w:date="2015-03-31T09:47:00Z">
              <w:r>
                <w:t xml:space="preserve">specific </w:t>
              </w:r>
            </w:ins>
            <w:ins w:id="1665" w:author="Author" w:date="2015-03-31T09:46:00Z">
              <w:r>
                <w:t>certificate authority listed in the policy</w:t>
              </w:r>
            </w:ins>
            <w:ins w:id="1666" w:author="Author" w:date="2015-03-31T09:47:00Z">
              <w:r>
                <w:t xml:space="preserve"> for this type of peer.</w:t>
              </w:r>
            </w:ins>
          </w:p>
        </w:tc>
      </w:tr>
      <w:tr w:rsidR="00F52420" w14:paraId="00893661" w14:textId="77777777" w:rsidTr="00E940E9">
        <w:trPr>
          <w:ins w:id="1667" w:author="Author" w:date="2015-03-31T09:41:00Z"/>
        </w:trPr>
        <w:tc>
          <w:tcPr>
            <w:tcW w:w="2970" w:type="dxa"/>
            <w:tcPrChange w:id="1668" w:author="Author" w:date="2015-03-31T12:47:00Z">
              <w:tcPr>
                <w:tcW w:w="4672" w:type="dxa"/>
                <w:gridSpan w:val="3"/>
              </w:tcPr>
            </w:tcPrChange>
          </w:tcPr>
          <w:p w14:paraId="25EC48E9" w14:textId="701C4D75" w:rsidR="00F52420" w:rsidRDefault="00F52420" w:rsidP="007F2D2D">
            <w:pPr>
              <w:pStyle w:val="body"/>
              <w:ind w:left="0"/>
              <w:rPr>
                <w:ins w:id="1669" w:author="Author" w:date="2015-03-31T09:41:00Z"/>
              </w:rPr>
            </w:pPr>
            <w:ins w:id="1670" w:author="Author" w:date="2015-03-31T09:47:00Z">
              <w:r>
                <w:t>PUBLIC_KEY</w:t>
              </w:r>
            </w:ins>
          </w:p>
        </w:tc>
        <w:tc>
          <w:tcPr>
            <w:tcW w:w="5572" w:type="dxa"/>
            <w:tcPrChange w:id="1671" w:author="Author" w:date="2015-03-31T12:47:00Z">
              <w:tcPr>
                <w:tcW w:w="4672" w:type="dxa"/>
              </w:tcPr>
            </w:tcPrChange>
          </w:tcPr>
          <w:p w14:paraId="524585CE" w14:textId="77777777" w:rsidR="00F52420" w:rsidRDefault="00F52420" w:rsidP="007F2D2D">
            <w:pPr>
              <w:pStyle w:val="body"/>
              <w:ind w:left="0"/>
              <w:rPr>
                <w:ins w:id="1672" w:author="Author" w:date="2015-03-31T09:48:00Z"/>
              </w:rPr>
            </w:pPr>
            <w:ins w:id="1673" w:author="Author" w:date="2015-03-31T09:48:00Z">
              <w:r>
                <w:t>The peer is authenticated via ECDHE_ECDSA key exchange.  Its identity certificate’s trust is verified against any of the application’s certificate authority (including the security group authorities).</w:t>
              </w:r>
            </w:ins>
          </w:p>
          <w:p w14:paraId="74B5E117" w14:textId="24A1C5B0" w:rsidR="00F52420" w:rsidRDefault="00F52420" w:rsidP="007F2D2D">
            <w:pPr>
              <w:pStyle w:val="body"/>
              <w:ind w:left="0"/>
              <w:rPr>
                <w:ins w:id="1674" w:author="Author" w:date="2015-03-31T09:41:00Z"/>
              </w:rPr>
            </w:pPr>
            <w:ins w:id="1675" w:author="Author" w:date="2015-03-31T09:48:00Z">
              <w:r>
                <w:t>The peer must have the specific public key</w:t>
              </w:r>
            </w:ins>
            <w:ins w:id="1676" w:author="Author" w:date="2015-03-31T09:49:00Z">
              <w:r>
                <w:t>.</w:t>
              </w:r>
            </w:ins>
          </w:p>
        </w:tc>
      </w:tr>
      <w:tr w:rsidR="00F52420" w14:paraId="3136C288" w14:textId="77777777" w:rsidTr="00E940E9">
        <w:tblPrEx>
          <w:tblPrExChange w:id="1677" w:author="Author" w:date="2015-03-31T12:47:00Z">
            <w:tblPrEx>
              <w:tblInd w:w="802" w:type="dxa"/>
            </w:tblPrEx>
          </w:tblPrExChange>
        </w:tblPrEx>
        <w:trPr>
          <w:ins w:id="1678" w:author="Author" w:date="2015-03-31T09:49:00Z"/>
          <w:trPrChange w:id="1679" w:author="Author" w:date="2015-03-31T12:47:00Z">
            <w:trPr>
              <w:gridBefore w:val="1"/>
            </w:trPr>
          </w:trPrChange>
        </w:trPr>
        <w:tc>
          <w:tcPr>
            <w:tcW w:w="2970" w:type="dxa"/>
            <w:tcPrChange w:id="1680" w:author="Author" w:date="2015-03-31T12:47:00Z">
              <w:tcPr>
                <w:tcW w:w="3936" w:type="dxa"/>
              </w:tcPr>
            </w:tcPrChange>
          </w:tcPr>
          <w:p w14:paraId="2C39D95A" w14:textId="1CD19CF9" w:rsidR="00F52420" w:rsidRDefault="00F52420" w:rsidP="007F2D2D">
            <w:pPr>
              <w:pStyle w:val="body"/>
              <w:ind w:left="0"/>
              <w:rPr>
                <w:ins w:id="1681" w:author="Author" w:date="2015-03-31T09:49:00Z"/>
              </w:rPr>
            </w:pPr>
            <w:ins w:id="1682" w:author="Author" w:date="2015-03-31T09:49:00Z">
              <w:r>
                <w:t>SECURITY_GROUP</w:t>
              </w:r>
            </w:ins>
          </w:p>
        </w:tc>
        <w:tc>
          <w:tcPr>
            <w:tcW w:w="5572" w:type="dxa"/>
            <w:tcPrChange w:id="1683" w:author="Author" w:date="2015-03-31T12:47:00Z">
              <w:tcPr>
                <w:tcW w:w="4606" w:type="dxa"/>
                <w:gridSpan w:val="2"/>
              </w:tcPr>
            </w:tcPrChange>
          </w:tcPr>
          <w:p w14:paraId="53450C93" w14:textId="77777777" w:rsidR="00F52420" w:rsidRDefault="007F2D2D" w:rsidP="007F2D2D">
            <w:pPr>
              <w:pStyle w:val="body"/>
              <w:ind w:left="0"/>
              <w:rPr>
                <w:ins w:id="1684" w:author="Author" w:date="2015-03-31T09:49:00Z"/>
              </w:rPr>
            </w:pPr>
            <w:ins w:id="1685" w:author="Author" w:date="2015-03-31T09:49:00Z">
              <w:r>
                <w:t>The peer is authenticated via ECDHE_ECDSA key exchange.  Its identity certificate’s trust is verified against any of the application’s certificate authority (including the security group authorities).</w:t>
              </w:r>
            </w:ins>
          </w:p>
          <w:p w14:paraId="425425B1" w14:textId="7708B95A" w:rsidR="007F2D2D" w:rsidRDefault="007F2D2D" w:rsidP="007F2D2D">
            <w:pPr>
              <w:pStyle w:val="body"/>
              <w:ind w:left="0"/>
              <w:rPr>
                <w:ins w:id="1686" w:author="Author" w:date="2015-03-31T09:49:00Z"/>
              </w:rPr>
            </w:pPr>
            <w:ins w:id="1687" w:author="Author" w:date="2015-03-31T09:49:00Z">
              <w:r>
                <w:t xml:space="preserve">The peer must possess a membership certificate with the specific security group ID.  </w:t>
              </w:r>
            </w:ins>
          </w:p>
        </w:tc>
      </w:tr>
    </w:tbl>
    <w:p w14:paraId="1E2A45CE" w14:textId="1B0056A5" w:rsidR="00F52420" w:rsidRPr="00BF2D87" w:rsidRDefault="00F52420">
      <w:pPr>
        <w:pStyle w:val="body"/>
        <w:rPr>
          <w:ins w:id="1688" w:author="Author" w:date="2015-03-31T09:39:00Z"/>
        </w:rPr>
        <w:pPrChange w:id="1689" w:author="Author" w:date="2015-03-31T09:40:00Z">
          <w:pPr>
            <w:pStyle w:val="Heading3"/>
          </w:pPr>
        </w:pPrChange>
      </w:pPr>
    </w:p>
    <w:p w14:paraId="25544852" w14:textId="77777777" w:rsidR="007132A3" w:rsidRDefault="007132A3" w:rsidP="007132A3">
      <w:pPr>
        <w:pStyle w:val="Heading3"/>
      </w:pPr>
      <w:bookmarkStart w:id="1690" w:name="_Toc415571921"/>
      <w:r>
        <w:t>Define a security group</w:t>
      </w:r>
      <w:bookmarkEnd w:id="1690"/>
    </w:p>
    <w:p w14:paraId="5341FB58" w14:textId="6B4699C4" w:rsidR="007132A3" w:rsidRDefault="007132A3" w:rsidP="006A5C87">
      <w:pPr>
        <w:pStyle w:val="body"/>
      </w:pPr>
      <w:r w:rsidRPr="00E95C06">
        <w:t>A</w:t>
      </w:r>
      <w:r>
        <w:t>ny</w:t>
      </w:r>
      <w:r w:rsidRPr="00E95C06">
        <w:t xml:space="preserve"> user can define a </w:t>
      </w:r>
      <w:r>
        <w:t>security group (</w:t>
      </w:r>
      <w:r w:rsidRPr="00E95C06">
        <w:t xml:space="preserve">logical grouping of </w:t>
      </w:r>
      <w:r>
        <w:t>applications</w:t>
      </w:r>
      <w:r w:rsidRPr="00E95C06">
        <w:t xml:space="preserve"> and users</w:t>
      </w:r>
      <w:r>
        <w:t>)</w:t>
      </w:r>
      <w:r w:rsidRPr="00E95C06">
        <w:t xml:space="preserve"> using</w:t>
      </w:r>
      <w:r>
        <w:t xml:space="preserve"> a </w:t>
      </w:r>
      <w:r w:rsidRPr="00E95C06">
        <w:t xml:space="preserve">Security Manager. </w:t>
      </w:r>
      <w:r>
        <w:t xml:space="preserve">When the </w:t>
      </w:r>
      <w:r w:rsidRPr="00E95C06">
        <w:t xml:space="preserve">user specifies a </w:t>
      </w:r>
      <w:r>
        <w:t>security group</w:t>
      </w:r>
      <w:r w:rsidRPr="00E95C06">
        <w:t xml:space="preserve"> name</w:t>
      </w:r>
      <w:r>
        <w:t xml:space="preserve"> (for display purpose), the </w:t>
      </w:r>
      <w:r w:rsidRPr="00E95C06">
        <w:t>Security Manager creat</w:t>
      </w:r>
      <w:r>
        <w:t>es</w:t>
      </w:r>
      <w:r w:rsidRPr="00E95C06">
        <w:t xml:space="preserve"> the </w:t>
      </w:r>
      <w:r>
        <w:t>security group</w:t>
      </w:r>
      <w:r w:rsidRPr="00E95C06">
        <w:t xml:space="preserve"> ID (a GUID value).</w:t>
      </w:r>
    </w:p>
    <w:p w14:paraId="30E68FB3" w14:textId="18238FFC" w:rsidR="009D6FA6" w:rsidRDefault="009D6FA6" w:rsidP="000173FC">
      <w:pPr>
        <w:pStyle w:val="Heading3"/>
      </w:pPr>
      <w:bookmarkStart w:id="1691" w:name="_Toc415571922"/>
      <w:r>
        <w:t>Required Key Exchanges</w:t>
      </w:r>
      <w:bookmarkEnd w:id="1691"/>
    </w:p>
    <w:p w14:paraId="148C5FF4" w14:textId="67891C1B" w:rsidR="009D6FA6" w:rsidRPr="00763D51" w:rsidRDefault="009D6FA6" w:rsidP="006A5C87">
      <w:pPr>
        <w:pStyle w:val="body"/>
      </w:pPr>
      <w:r>
        <w:t>The framework requires either ECHDE_NULL or ECDHE_PSK key exchange for the claim process.  Once the application is claimed, only the ECDHE_ECDSA key exchange is allowed unless the policy allows for anonymous user</w:t>
      </w:r>
      <w:r w:rsidR="00A66A21">
        <w:t>;</w:t>
      </w:r>
      <w:r>
        <w:t xml:space="preserve"> in </w:t>
      </w:r>
      <w:r w:rsidR="00A66A21">
        <w:t xml:space="preserve">such </w:t>
      </w:r>
      <w:r>
        <w:t>case</w:t>
      </w:r>
      <w:r w:rsidR="00A66A21">
        <w:t>,</w:t>
      </w:r>
      <w:r>
        <w:t xml:space="preserve"> ECDHE_NULL is acceptable.</w:t>
      </w:r>
    </w:p>
    <w:p w14:paraId="2D10AAE8" w14:textId="4A91AE72" w:rsidR="000173FC" w:rsidRDefault="000173FC" w:rsidP="000173FC">
      <w:pPr>
        <w:pStyle w:val="Heading3"/>
      </w:pPr>
      <w:bookmarkStart w:id="1692" w:name="_Toc415571923"/>
      <w:r>
        <w:t>Certificate exchange during session e</w:t>
      </w:r>
      <w:r w:rsidRPr="00EE4B77">
        <w:t>stablishment</w:t>
      </w:r>
      <w:bookmarkEnd w:id="1692"/>
    </w:p>
    <w:p w14:paraId="73794571" w14:textId="63EFBE8E" w:rsidR="000173FC" w:rsidRDefault="000173FC" w:rsidP="000173FC">
      <w:pPr>
        <w:pStyle w:val="body"/>
      </w:pPr>
      <w:r>
        <w:t>During the AllJoyn ECHDE_ECDSA key exchange and session establishment, the peers exchange identity certificate</w:t>
      </w:r>
      <w:ins w:id="1693" w:author="Author" w:date="2015-03-26T13:27:00Z">
        <w:r w:rsidR="00BD5C66">
          <w:t>, manifest data,</w:t>
        </w:r>
      </w:ins>
      <w:r>
        <w:t xml:space="preserve"> and all membership certificates.  </w:t>
      </w:r>
      <w:r w:rsidR="00D325E8">
        <w:t>Since all the membership certificates are exchange</w:t>
      </w:r>
      <w:r w:rsidR="00732711">
        <w:t>d</w:t>
      </w:r>
      <w:r w:rsidR="00D325E8">
        <w:t>, t</w:t>
      </w:r>
      <w:r>
        <w:t>here is a potential information disclosure vulnerability.  It is desired to have a more intelligent selection algorithm to provide membership certificates on demand and need-to-know basis.  This algorithm needs to take into account of the latency of the certificate exchange during the method call invocation.</w:t>
      </w:r>
    </w:p>
    <w:p w14:paraId="3A205217" w14:textId="63F766BD" w:rsidR="00D325E8" w:rsidRDefault="00D325E8">
      <w:pPr>
        <w:pStyle w:val="body"/>
      </w:pPr>
      <w:r>
        <w:lastRenderedPageBreak/>
        <w:t xml:space="preserve">During the ECDHE_ECDSA key exchange phase, the Identity certificate is exchanged.  The application trusts the peer if the issuer of the peer’s identity certificate is </w:t>
      </w:r>
      <w:r w:rsidR="00A66A21">
        <w:t xml:space="preserve">the owner or </w:t>
      </w:r>
      <w:r>
        <w:t>any of the application certificate authorities.</w:t>
      </w:r>
    </w:p>
    <w:p w14:paraId="0EBC70DF" w14:textId="11C8D391" w:rsidR="00D325E8" w:rsidRPr="00E55ED5" w:rsidRDefault="00D325E8">
      <w:pPr>
        <w:pStyle w:val="body"/>
      </w:pPr>
      <w:r w:rsidRPr="00E55ED5">
        <w:t>After the session key is generated, the peers exchange</w:t>
      </w:r>
      <w:r w:rsidR="00732711">
        <w:t xml:space="preserve"> </w:t>
      </w:r>
      <w:r w:rsidRPr="00E55ED5">
        <w:t>all the membership certificates.</w:t>
      </w:r>
      <w:r w:rsidR="00E55ED5" w:rsidRPr="00E55ED5">
        <w:t xml:space="preserve">  Each membership certificate</w:t>
      </w:r>
      <w:r w:rsidR="00A66A21">
        <w:t>’s trust is checked against the owner</w:t>
      </w:r>
      <w:r w:rsidR="00470979">
        <w:t xml:space="preserve">’s </w:t>
      </w:r>
      <w:r w:rsidR="00A66A21">
        <w:t xml:space="preserve">public key or the public key of any of </w:t>
      </w:r>
      <w:r w:rsidR="00E55ED5" w:rsidRPr="00E55ED5">
        <w:t>the security group authorities.</w:t>
      </w:r>
    </w:p>
    <w:p w14:paraId="0E6A04FA" w14:textId="77777777" w:rsidR="000173FC" w:rsidRDefault="000173FC" w:rsidP="000173FC">
      <w:pPr>
        <w:pStyle w:val="body"/>
      </w:pPr>
    </w:p>
    <w:p w14:paraId="144DA74A" w14:textId="40FD0FEF" w:rsidR="000173FC" w:rsidRDefault="00497D04" w:rsidP="000173FC">
      <w:pPr>
        <w:pStyle w:val="figureanchor"/>
        <w:ind w:left="0"/>
      </w:pPr>
      <w:ins w:id="1694" w:author="Author" w:date="2015-03-31T12:55:00Z">
        <w:r>
          <w:object w:dxaOrig="9704" w:dyaOrig="11890" w14:anchorId="66DC1B29">
            <v:shape id="_x0000_i1097" type="#_x0000_t75" style="width:468pt;height:573pt" o:ole="">
              <v:imagedata r:id="rId45" o:title=""/>
            </v:shape>
            <o:OLEObject Type="Embed" ProgID="Visio.Drawing.11" ShapeID="_x0000_i1097" DrawAspect="Content" ObjectID="_1489315219" r:id="rId46"/>
          </w:object>
        </w:r>
      </w:ins>
      <w:ins w:id="1695" w:author="Author" w:date="2015-03-27T09:40:00Z">
        <w:del w:id="1696" w:author="Author" w:date="2015-03-31T12:55:00Z">
          <w:r w:rsidR="00202C2F" w:rsidDel="00497D04">
            <w:object w:dxaOrig="9677" w:dyaOrig="11890" w14:anchorId="43FA50BD">
              <v:shape id="_x0000_i1034" type="#_x0000_t75" style="width:468pt;height:575.25pt" o:ole="">
                <v:imagedata r:id="rId47" o:title=""/>
              </v:shape>
              <o:OLEObject Type="Embed" ProgID="Visio.Drawing.11" ShapeID="_x0000_i1034" DrawAspect="Content" ObjectID="_1489315220" r:id="rId48"/>
            </w:object>
          </w:r>
        </w:del>
      </w:ins>
      <w:ins w:id="1697" w:author="Author" w:date="2015-03-26T14:19:00Z">
        <w:del w:id="1698" w:author="Author" w:date="2015-03-27T09:40:00Z">
          <w:r w:rsidR="008312D0" w:rsidDel="00202C2F">
            <w:object w:dxaOrig="9714" w:dyaOrig="11890" w14:anchorId="5F1744CC">
              <v:shape id="_x0000_i1035" type="#_x0000_t75" style="width:468pt;height:572.25pt" o:ole="">
                <v:imagedata r:id="rId49" o:title=""/>
              </v:shape>
              <o:OLEObject Type="Embed" ProgID="Visio.Drawing.11" ShapeID="_x0000_i1035" DrawAspect="Content" ObjectID="_1489315221" r:id="rId50"/>
            </w:object>
          </w:r>
        </w:del>
      </w:ins>
      <w:ins w:id="1699" w:author="Author" w:date="2015-03-26T14:09:00Z">
        <w:del w:id="1700" w:author="Author" w:date="2015-03-26T14:19:00Z">
          <w:r w:rsidR="00111D94" w:rsidDel="008312D0">
            <w:object w:dxaOrig="9714" w:dyaOrig="11890" w14:anchorId="14B3D1FF">
              <v:shape id="_x0000_i1036" type="#_x0000_t75" style="width:468pt;height:572.25pt" o:ole="">
                <v:imagedata r:id="rId51" o:title=""/>
              </v:shape>
              <o:OLEObject Type="Embed" ProgID="Visio.Drawing.11" ShapeID="_x0000_i1036" DrawAspect="Content" ObjectID="_1489315222" r:id="rId52"/>
            </w:object>
          </w:r>
        </w:del>
      </w:ins>
      <w:del w:id="1701" w:author="Author" w:date="2015-03-26T14:09:00Z">
        <w:r w:rsidR="00B4447B" w:rsidDel="00111D94">
          <w:object w:dxaOrig="9743" w:dyaOrig="11170" w14:anchorId="46FC50D1">
            <v:shape id="_x0000_i1037" type="#_x0000_t75" style="width:468pt;height:536.25pt" o:ole="">
              <v:imagedata r:id="rId53" o:title=""/>
            </v:shape>
            <o:OLEObject Type="Embed" ProgID="Visio.Drawing.11" ShapeID="_x0000_i1037" DrawAspect="Content" ObjectID="_1489315223" r:id="rId54"/>
          </w:object>
        </w:r>
      </w:del>
    </w:p>
    <w:p w14:paraId="02178BC4" w14:textId="48CBE071" w:rsidR="000173FC" w:rsidRPr="00EE4B77" w:rsidRDefault="000173FC" w:rsidP="000173FC">
      <w:pPr>
        <w:pStyle w:val="Caption"/>
      </w:pPr>
      <w:bookmarkStart w:id="1702" w:name="_Toc415571889"/>
      <w:r>
        <w:t xml:space="preserve">Figure </w:t>
      </w:r>
      <w:ins w:id="1703" w:author="Author" w:date="2015-03-27T12:41:00Z">
        <w:r w:rsidR="00013A2F">
          <w:fldChar w:fldCharType="begin"/>
        </w:r>
        <w:r w:rsidR="00013A2F">
          <w:instrText xml:space="preserve"> STYLEREF 1 \s </w:instrText>
        </w:r>
      </w:ins>
      <w:r w:rsidR="00013A2F">
        <w:fldChar w:fldCharType="separate"/>
      </w:r>
      <w:r w:rsidR="00497D04">
        <w:rPr>
          <w:noProof/>
        </w:rPr>
        <w:t>2</w:t>
      </w:r>
      <w:ins w:id="1704"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705" w:author="Author" w:date="2015-03-31T12:33:00Z">
        <w:r w:rsidR="00497D04">
          <w:rPr>
            <w:noProof/>
          </w:rPr>
          <w:t>3</w:t>
        </w:r>
      </w:ins>
      <w:ins w:id="1706" w:author="Author" w:date="2015-03-27T12:41:00Z">
        <w:r w:rsidR="00013A2F">
          <w:fldChar w:fldCharType="end"/>
        </w:r>
      </w:ins>
      <w:ins w:id="1707" w:author="Author" w:date="2015-03-26T14:41:00Z">
        <w:del w:id="1708" w:author="Author" w:date="2015-03-27T12:41:00Z">
          <w:r w:rsidR="005B3AAC" w:rsidDel="00013A2F">
            <w:fldChar w:fldCharType="begin"/>
          </w:r>
          <w:r w:rsidR="005B3AAC" w:rsidDel="00013A2F">
            <w:delInstrText xml:space="preserve"> STYLEREF 1 \s </w:delInstrText>
          </w:r>
        </w:del>
      </w:ins>
      <w:del w:id="1709" w:author="Author" w:date="2015-03-27T12:41:00Z">
        <w:r w:rsidR="005B3AAC" w:rsidDel="00013A2F">
          <w:fldChar w:fldCharType="separate"/>
        </w:r>
        <w:r w:rsidR="005B3AAC" w:rsidDel="00013A2F">
          <w:rPr>
            <w:noProof/>
          </w:rPr>
          <w:delText>2</w:delText>
        </w:r>
      </w:del>
      <w:ins w:id="1710" w:author="Author" w:date="2015-03-26T14:41:00Z">
        <w:del w:id="1711"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712" w:author="Author" w:date="2015-03-27T12:41:00Z">
        <w:r w:rsidR="005B3AAC" w:rsidDel="00013A2F">
          <w:fldChar w:fldCharType="separate"/>
        </w:r>
      </w:del>
      <w:ins w:id="1713" w:author="Author" w:date="2015-03-26T14:41:00Z">
        <w:del w:id="1714" w:author="Author" w:date="2015-03-27T12:41:00Z">
          <w:r w:rsidR="005B3AAC" w:rsidDel="00013A2F">
            <w:rPr>
              <w:noProof/>
            </w:rPr>
            <w:delText>3</w:delText>
          </w:r>
          <w:r w:rsidR="005B3AAC" w:rsidDel="00013A2F">
            <w:fldChar w:fldCharType="end"/>
          </w:r>
        </w:del>
      </w:ins>
      <w:del w:id="1715"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3</w:delText>
        </w:r>
        <w:r w:rsidR="004E4364" w:rsidDel="005B3AAC">
          <w:fldChar w:fldCharType="end"/>
        </w:r>
      </w:del>
      <w:r>
        <w:t xml:space="preserve">. Exchange </w:t>
      </w:r>
      <w:ins w:id="1716" w:author="Author" w:date="2015-03-26T14:09:00Z">
        <w:r w:rsidR="00111D94">
          <w:t xml:space="preserve">manifest and </w:t>
        </w:r>
      </w:ins>
      <w:r>
        <w:t>membership certificates</w:t>
      </w:r>
      <w:bookmarkEnd w:id="1702"/>
    </w:p>
    <w:p w14:paraId="39297197" w14:textId="71855769" w:rsidR="00013F5E" w:rsidRPr="00013F5E" w:rsidRDefault="00013F5E" w:rsidP="006A5C87">
      <w:pPr>
        <w:pStyle w:val="body"/>
        <w:ind w:left="0"/>
      </w:pPr>
    </w:p>
    <w:p w14:paraId="14C564DD" w14:textId="6C7530DB" w:rsidR="007E1B72" w:rsidRDefault="007E1B72" w:rsidP="007E1B72">
      <w:pPr>
        <w:pStyle w:val="Heading3"/>
      </w:pPr>
      <w:bookmarkStart w:id="1717" w:name="_Toc415571924"/>
      <w:r>
        <w:lastRenderedPageBreak/>
        <w:t>Claim a factory</w:t>
      </w:r>
      <w:r w:rsidR="00640B05">
        <w:t>-</w:t>
      </w:r>
      <w:r>
        <w:t xml:space="preserve">reset </w:t>
      </w:r>
      <w:r w:rsidR="00E41A38">
        <w:t>application</w:t>
      </w:r>
      <w:bookmarkEnd w:id="1717"/>
    </w:p>
    <w:p w14:paraId="1DDF34B1" w14:textId="7E60CAD1" w:rsidR="007132A3" w:rsidRPr="00373FF5" w:rsidRDefault="00115441">
      <w:pPr>
        <w:pStyle w:val="body"/>
        <w:rPr>
          <w:i/>
        </w:rPr>
      </w:pPr>
      <w:r>
        <w:t xml:space="preserve">Using </w:t>
      </w:r>
      <w:r w:rsidR="000E07F3">
        <w:t xml:space="preserve">a </w:t>
      </w:r>
      <w:r>
        <w:t xml:space="preserve">Security Manager any user </w:t>
      </w:r>
      <w:r w:rsidR="007E1B72" w:rsidRPr="007E1B72">
        <w:t>can claim any factory</w:t>
      </w:r>
      <w:r w:rsidR="00E41A38">
        <w:t>-</w:t>
      </w:r>
      <w:r w:rsidR="007E1B72" w:rsidRPr="007E1B72">
        <w:t xml:space="preserve">reset </w:t>
      </w:r>
      <w:r w:rsidR="00E41A38">
        <w:t>application</w:t>
      </w:r>
      <w:r w:rsidR="007E1B72" w:rsidRPr="007E1B72">
        <w:t xml:space="preserve">. </w:t>
      </w:r>
      <w:r w:rsidR="000E07F3">
        <w:t xml:space="preserve">The factory-reset application is assumed to be already onboarded to the network.  </w:t>
      </w:r>
      <w:r w:rsidR="007E1B72" w:rsidRPr="007E1B72">
        <w:t xml:space="preserve">Claiming is </w:t>
      </w:r>
      <w:r w:rsidR="005376D1">
        <w:t xml:space="preserve">a </w:t>
      </w:r>
      <w:r w:rsidR="007E1B72" w:rsidRPr="007E1B72">
        <w:t>first-come</w:t>
      </w:r>
      <w:r w:rsidR="00604DD6">
        <w:t xml:space="preserve">, first-claim action. </w:t>
      </w:r>
      <w:r w:rsidR="007E1B72" w:rsidRPr="007E1B72">
        <w:t xml:space="preserve">That user becomes the </w:t>
      </w:r>
      <w:r w:rsidR="00640B05">
        <w:t>admin</w:t>
      </w:r>
      <w:r w:rsidR="007E1B72" w:rsidRPr="007E1B72">
        <w:t>.</w:t>
      </w:r>
      <w:r w:rsidR="00C45D76">
        <w:t xml:space="preserve">  </w:t>
      </w:r>
      <w:r w:rsidR="005376D1">
        <w:t>The user</w:t>
      </w:r>
      <w:r w:rsidR="00B4447B">
        <w:t xml:space="preserve"> </w:t>
      </w:r>
      <w:r w:rsidR="005376D1">
        <w:t>also install</w:t>
      </w:r>
      <w:r w:rsidR="00B4447B">
        <w:t>s</w:t>
      </w:r>
      <w:r w:rsidR="005376D1">
        <w:t xml:space="preserve"> an admin security group.  </w:t>
      </w:r>
      <w:r w:rsidR="00C45D76">
        <w:t xml:space="preserve">The procedure to make the </w:t>
      </w:r>
      <w:r w:rsidR="005376D1">
        <w:t xml:space="preserve">application </w:t>
      </w:r>
      <w:r w:rsidR="00C45D76">
        <w:t>to become claimable again is manufacturer</w:t>
      </w:r>
      <w:r w:rsidR="005376D1">
        <w:t>-</w:t>
      </w:r>
      <w:r w:rsidR="00C45D76">
        <w:t>specific.</w:t>
      </w:r>
      <w:r w:rsidR="009F7B80">
        <w:t xml:space="preserve">  There will be an API call that allow</w:t>
      </w:r>
      <w:r w:rsidR="005376D1">
        <w:t>s</w:t>
      </w:r>
      <w:r w:rsidR="009F7B80">
        <w:t xml:space="preserve"> the application to make itself claimable again.</w:t>
      </w:r>
    </w:p>
    <w:p w14:paraId="2C991F54" w14:textId="0DEA9459" w:rsidR="00010924" w:rsidRDefault="007E1B72" w:rsidP="006A5C87">
      <w:pPr>
        <w:pStyle w:val="Heading4"/>
      </w:pPr>
      <w:r>
        <w:lastRenderedPageBreak/>
        <w:t>Claim factory</w:t>
      </w:r>
      <w:r w:rsidR="00640B05">
        <w:t>-</w:t>
      </w:r>
      <w:r w:rsidRPr="007E1B72">
        <w:t xml:space="preserve">reset </w:t>
      </w:r>
      <w:r w:rsidR="00965632">
        <w:t>application</w:t>
      </w:r>
      <w:r w:rsidR="00965632" w:rsidRPr="007E1B72">
        <w:t xml:space="preserve"> </w:t>
      </w:r>
      <w:r w:rsidRPr="007E1B72">
        <w:t>without out-of-band registration data</w:t>
      </w:r>
      <w:r w:rsidR="00235BCD" w:rsidDel="00235BCD">
        <w:t xml:space="preserve"> </w:t>
      </w:r>
      <w:ins w:id="1718" w:author="Author" w:date="2015-03-27T09:43:00Z">
        <w:r w:rsidR="00EF3CB0">
          <w:object w:dxaOrig="10031" w:dyaOrig="11086" w14:anchorId="13FA9566">
            <v:shape id="_x0000_i1038" type="#_x0000_t75" style="width:468pt;height:517.5pt" o:ole="">
              <v:imagedata r:id="rId55" o:title=""/>
            </v:shape>
            <o:OLEObject Type="Embed" ProgID="Visio.Drawing.11" ShapeID="_x0000_i1038" DrawAspect="Content" ObjectID="_1489315224" r:id="rId56"/>
          </w:object>
        </w:r>
      </w:ins>
      <w:ins w:id="1719" w:author="Author" w:date="2015-03-27T09:42:00Z">
        <w:del w:id="1720" w:author="Author" w:date="2015-03-27T09:43:00Z">
          <w:r w:rsidR="00EE55D1" w:rsidDel="00EF3CB0">
            <w:object w:dxaOrig="10031" w:dyaOrig="11086" w14:anchorId="5110A32D">
              <v:shape id="_x0000_i1039" type="#_x0000_t75" style="width:468pt;height:517.5pt" o:ole="">
                <v:imagedata r:id="rId57" o:title=""/>
              </v:shape>
              <o:OLEObject Type="Embed" ProgID="Visio.Drawing.11" ShapeID="_x0000_i1039" DrawAspect="Content" ObjectID="_1489315225" r:id="rId58"/>
            </w:object>
          </w:r>
        </w:del>
      </w:ins>
      <w:ins w:id="1721" w:author="Author" w:date="2015-03-26T14:23:00Z">
        <w:del w:id="1722" w:author="Author" w:date="2015-03-27T09:42:00Z">
          <w:r w:rsidR="00B93DAB" w:rsidDel="00EE55D1">
            <w:object w:dxaOrig="10031" w:dyaOrig="11086" w14:anchorId="2AC5B165">
              <v:shape id="_x0000_i1040" type="#_x0000_t75" style="width:468pt;height:517.5pt" o:ole="">
                <v:imagedata r:id="rId59" o:title=""/>
              </v:shape>
              <o:OLEObject Type="Embed" ProgID="Visio.Drawing.11" ShapeID="_x0000_i1040" DrawAspect="Content" ObjectID="_1489315226" r:id="rId60"/>
            </w:object>
          </w:r>
        </w:del>
      </w:ins>
      <w:del w:id="1723" w:author="Author" w:date="2015-03-26T14:23:00Z">
        <w:r w:rsidR="009D4D2D" w:rsidDel="00B93DAB">
          <w:object w:dxaOrig="11301" w:dyaOrig="11086" w14:anchorId="6735889F">
            <v:shape id="_x0000_i1041" type="#_x0000_t75" style="width:468pt;height:459pt" o:ole="">
              <v:imagedata r:id="rId61" o:title=""/>
            </v:shape>
            <o:OLEObject Type="Embed" ProgID="Visio.Drawing.11" ShapeID="_x0000_i1041" DrawAspect="Content" ObjectID="_1489315227" r:id="rId62"/>
          </w:object>
        </w:r>
      </w:del>
    </w:p>
    <w:p w14:paraId="0F3DC045" w14:textId="436556D7" w:rsidR="00010924" w:rsidRDefault="00010924" w:rsidP="00B453FF">
      <w:pPr>
        <w:pStyle w:val="Caption"/>
      </w:pPr>
      <w:bookmarkStart w:id="1724" w:name="_Toc415571890"/>
      <w:r>
        <w:t xml:space="preserve">Figure </w:t>
      </w:r>
      <w:ins w:id="1725" w:author="Author" w:date="2015-03-27T12:41:00Z">
        <w:r w:rsidR="00013A2F">
          <w:fldChar w:fldCharType="begin"/>
        </w:r>
        <w:r w:rsidR="00013A2F">
          <w:instrText xml:space="preserve"> STYLEREF 1 \s </w:instrText>
        </w:r>
      </w:ins>
      <w:r w:rsidR="00013A2F">
        <w:fldChar w:fldCharType="separate"/>
      </w:r>
      <w:r w:rsidR="00497D04">
        <w:rPr>
          <w:noProof/>
        </w:rPr>
        <w:t>2</w:t>
      </w:r>
      <w:ins w:id="1726"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727" w:author="Author" w:date="2015-03-31T12:33:00Z">
        <w:r w:rsidR="00497D04">
          <w:rPr>
            <w:noProof/>
          </w:rPr>
          <w:t>4</w:t>
        </w:r>
      </w:ins>
      <w:ins w:id="1728" w:author="Author" w:date="2015-03-27T12:41:00Z">
        <w:r w:rsidR="00013A2F">
          <w:fldChar w:fldCharType="end"/>
        </w:r>
      </w:ins>
      <w:ins w:id="1729" w:author="Author" w:date="2015-03-26T14:41:00Z">
        <w:del w:id="1730" w:author="Author" w:date="2015-03-27T12:41:00Z">
          <w:r w:rsidR="005B3AAC" w:rsidDel="00013A2F">
            <w:fldChar w:fldCharType="begin"/>
          </w:r>
          <w:r w:rsidR="005B3AAC" w:rsidDel="00013A2F">
            <w:delInstrText xml:space="preserve"> STYLEREF 1 \s </w:delInstrText>
          </w:r>
        </w:del>
      </w:ins>
      <w:del w:id="1731" w:author="Author" w:date="2015-03-27T12:41:00Z">
        <w:r w:rsidR="005B3AAC" w:rsidDel="00013A2F">
          <w:fldChar w:fldCharType="separate"/>
        </w:r>
        <w:r w:rsidR="005B3AAC" w:rsidDel="00013A2F">
          <w:rPr>
            <w:noProof/>
          </w:rPr>
          <w:delText>2</w:delText>
        </w:r>
      </w:del>
      <w:ins w:id="1732" w:author="Author" w:date="2015-03-26T14:41:00Z">
        <w:del w:id="1733"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734" w:author="Author" w:date="2015-03-27T12:41:00Z">
        <w:r w:rsidR="005B3AAC" w:rsidDel="00013A2F">
          <w:fldChar w:fldCharType="separate"/>
        </w:r>
      </w:del>
      <w:ins w:id="1735" w:author="Author" w:date="2015-03-26T14:41:00Z">
        <w:del w:id="1736" w:author="Author" w:date="2015-03-27T12:41:00Z">
          <w:r w:rsidR="005B3AAC" w:rsidDel="00013A2F">
            <w:rPr>
              <w:noProof/>
            </w:rPr>
            <w:delText>4</w:delText>
          </w:r>
          <w:r w:rsidR="005B3AAC" w:rsidDel="00013A2F">
            <w:fldChar w:fldCharType="end"/>
          </w:r>
        </w:del>
      </w:ins>
      <w:del w:id="1737"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4</w:delText>
        </w:r>
        <w:r w:rsidR="004E4364" w:rsidDel="005B3AAC">
          <w:fldChar w:fldCharType="end"/>
        </w:r>
      </w:del>
      <w:r>
        <w:t>: Claim a factory-reset application without using out-of-band registration data</w:t>
      </w:r>
      <w:bookmarkEnd w:id="1724"/>
    </w:p>
    <w:p w14:paraId="709F2CF7" w14:textId="5DA5D8AF" w:rsidR="00205F0B" w:rsidRDefault="00205F0B" w:rsidP="003522EA">
      <w:pPr>
        <w:pStyle w:val="body"/>
      </w:pPr>
      <w:r>
        <w:t>The identity certificate will be used for authentication in the ECDHE_ECDSA key exchange.</w:t>
      </w:r>
    </w:p>
    <w:p w14:paraId="75C67D6C" w14:textId="2550D858" w:rsidR="009D4D2D" w:rsidDel="00B93DAB" w:rsidRDefault="009D4D2D" w:rsidP="006A5C87">
      <w:pPr>
        <w:pStyle w:val="Heading5"/>
        <w:rPr>
          <w:del w:id="1738" w:author="Author" w:date="2015-03-26T14:23:00Z"/>
        </w:rPr>
      </w:pPr>
      <w:del w:id="1739" w:author="Author" w:date="2015-03-26T14:23:00Z">
        <w:r w:rsidDel="00B93DAB">
          <w:lastRenderedPageBreak/>
          <w:delText>Open Issue</w:delText>
        </w:r>
      </w:del>
    </w:p>
    <w:p w14:paraId="18505DDB" w14:textId="741F7CEC" w:rsidR="009D4D2D" w:rsidDel="00B93DAB" w:rsidRDefault="009D4D2D" w:rsidP="003522EA">
      <w:pPr>
        <w:pStyle w:val="body"/>
        <w:rPr>
          <w:del w:id="1740" w:author="Author" w:date="2015-03-26T14:23:00Z"/>
        </w:rPr>
      </w:pPr>
      <w:del w:id="1741" w:author="Author" w:date="2015-03-26T14:23:00Z">
        <w:r w:rsidDel="00B93DAB">
          <w:delText>Is a GUID required to identify the issuer in an identity certificate?  Currently the issuer CN field of the identity certificate holds the GUID to locate the CA entry for the CA public key.</w:delText>
        </w:r>
      </w:del>
    </w:p>
    <w:p w14:paraId="6AFC1FA7" w14:textId="521114BE" w:rsidR="009D4D2D" w:rsidRPr="00B453FF" w:rsidDel="00B93DAB" w:rsidRDefault="009D4D2D" w:rsidP="003522EA">
      <w:pPr>
        <w:pStyle w:val="body"/>
        <w:rPr>
          <w:del w:id="1742" w:author="Author" w:date="2015-03-26T14:23:00Z"/>
        </w:rPr>
      </w:pPr>
      <w:del w:id="1743" w:author="Author" w:date="2015-03-26T14:23:00Z">
        <w:r w:rsidDel="00B93DAB">
          <w:delText xml:space="preserve">If we don’t want to use a GUID in the issuer </w:delText>
        </w:r>
        <w:r w:rsidR="005A6C14" w:rsidDel="00B93DAB">
          <w:delText>CN field, then</w:delText>
        </w:r>
        <w:r w:rsidR="009D6FA6" w:rsidDel="00B93DAB">
          <w:delText xml:space="preserve"> the standard extension Authority Key Identifier need to be added the certificate.</w:delText>
        </w:r>
      </w:del>
    </w:p>
    <w:p w14:paraId="1B0EF27A" w14:textId="4AB5EE26" w:rsidR="007E1B72" w:rsidRDefault="00E95C06" w:rsidP="00E95C06">
      <w:pPr>
        <w:pStyle w:val="Heading4"/>
      </w:pPr>
      <w:r w:rsidRPr="00E95C06">
        <w:t>Claim factory</w:t>
      </w:r>
      <w:r w:rsidR="00640B05">
        <w:t>-</w:t>
      </w:r>
      <w:r w:rsidRPr="00E95C06">
        <w:t xml:space="preserve">reset </w:t>
      </w:r>
      <w:r w:rsidR="004522C4">
        <w:t>application</w:t>
      </w:r>
      <w:r w:rsidR="004522C4" w:rsidRPr="00E95C06">
        <w:t xml:space="preserve"> </w:t>
      </w:r>
      <w:r w:rsidRPr="00E95C06">
        <w:t>using out-of-band registration data</w:t>
      </w:r>
    </w:p>
    <w:p w14:paraId="277904F8" w14:textId="37AFA4CA" w:rsidR="00E95C06" w:rsidRDefault="00E95C06" w:rsidP="00E95C06">
      <w:pPr>
        <w:pStyle w:val="body"/>
      </w:pPr>
      <w:r w:rsidRPr="00E95C06">
        <w:t>A</w:t>
      </w:r>
      <w:r w:rsidR="003B6310">
        <w:t xml:space="preserve">n application </w:t>
      </w:r>
      <w:r w:rsidRPr="00E95C06">
        <w:t xml:space="preserve">manufacturer can provision a key to support the claiming process. </w:t>
      </w:r>
      <w:r w:rsidR="007132A3">
        <w:t xml:space="preserve">The ECDHE_PSK key exchange is used in this scenario. </w:t>
      </w:r>
      <w:r w:rsidRPr="00E95C06">
        <w:t xml:space="preserve">The </w:t>
      </w:r>
      <w:r w:rsidR="002302E0">
        <w:t xml:space="preserve">key </w:t>
      </w:r>
      <w:r w:rsidR="005A1F58">
        <w:t xml:space="preserve">is </w:t>
      </w:r>
      <w:r w:rsidRPr="00E95C06">
        <w:t>provided to the user out of band. An example is a QR code or a token delivered via email or text messaging.</w:t>
      </w:r>
      <w:r w:rsidR="00FD63CD">
        <w:t xml:space="preserve"> The user </w:t>
      </w:r>
      <w:r w:rsidR="005A1F58">
        <w:t xml:space="preserve">is </w:t>
      </w:r>
      <w:r w:rsidR="00FD63CD">
        <w:t>prompted for the key when establish</w:t>
      </w:r>
      <w:r w:rsidR="004522C4">
        <w:t>ing a</w:t>
      </w:r>
      <w:r w:rsidR="00FD63CD">
        <w:t xml:space="preserve"> connection with the </w:t>
      </w:r>
      <w:r w:rsidR="004522C4">
        <w:t>factory-reset application</w:t>
      </w:r>
      <w:r w:rsidR="00FD63CD">
        <w:t>.</w:t>
      </w:r>
    </w:p>
    <w:p w14:paraId="68C05EFB" w14:textId="3FC172FE" w:rsidR="00E95C06" w:rsidRDefault="00EF3CB0" w:rsidP="003522EA">
      <w:pPr>
        <w:pStyle w:val="figureanchor"/>
        <w:ind w:left="0"/>
      </w:pPr>
      <w:ins w:id="1744" w:author="Author" w:date="2015-03-27T09:44:00Z">
        <w:r>
          <w:object w:dxaOrig="10031" w:dyaOrig="11086" w14:anchorId="1E5744F6">
            <v:shape id="_x0000_i1042" type="#_x0000_t75" style="width:468pt;height:517.5pt" o:ole="">
              <v:imagedata r:id="rId63" o:title=""/>
            </v:shape>
            <o:OLEObject Type="Embed" ProgID="Visio.Drawing.11" ShapeID="_x0000_i1042" DrawAspect="Content" ObjectID="_1489315228" r:id="rId64"/>
          </w:object>
        </w:r>
      </w:ins>
      <w:ins w:id="1745" w:author="Author" w:date="2015-03-26T14:27:00Z">
        <w:del w:id="1746" w:author="Author" w:date="2015-03-27T09:44:00Z">
          <w:r w:rsidR="00E40636" w:rsidDel="00EF3CB0">
            <w:object w:dxaOrig="10031" w:dyaOrig="11086" w14:anchorId="188C29AC">
              <v:shape id="_x0000_i1043" type="#_x0000_t75" style="width:453pt;height:500.25pt" o:ole="">
                <v:imagedata r:id="rId65" o:title=""/>
              </v:shape>
              <o:OLEObject Type="Embed" ProgID="Visio.Drawing.11" ShapeID="_x0000_i1043" DrawAspect="Content" ObjectID="_1489315229" r:id="rId66"/>
            </w:object>
          </w:r>
        </w:del>
      </w:ins>
      <w:del w:id="1747" w:author="Author" w:date="2015-03-26T14:27:00Z">
        <w:r w:rsidR="00084C1A" w:rsidDel="00E40636">
          <w:object w:dxaOrig="11301" w:dyaOrig="11086" w14:anchorId="104E0C50">
            <v:shape id="_x0000_i1044" type="#_x0000_t75" style="width:468pt;height:459pt" o:ole="">
              <v:imagedata r:id="rId67" o:title=""/>
            </v:shape>
            <o:OLEObject Type="Embed" ProgID="Visio.Drawing.11" ShapeID="_x0000_i1044" DrawAspect="Content" ObjectID="_1489315230" r:id="rId68"/>
          </w:object>
        </w:r>
      </w:del>
      <w:r w:rsidR="00235BCD" w:rsidDel="00235BCD">
        <w:t xml:space="preserve"> </w:t>
      </w:r>
    </w:p>
    <w:p w14:paraId="3708A890" w14:textId="42326250" w:rsidR="00E95C06" w:rsidRDefault="00E95C06" w:rsidP="00E95C06">
      <w:pPr>
        <w:pStyle w:val="Caption"/>
      </w:pPr>
      <w:bookmarkStart w:id="1748" w:name="_Toc415571891"/>
      <w:r>
        <w:t xml:space="preserve">Figure </w:t>
      </w:r>
      <w:ins w:id="1749" w:author="Author" w:date="2015-03-27T12:41:00Z">
        <w:r w:rsidR="00013A2F">
          <w:fldChar w:fldCharType="begin"/>
        </w:r>
        <w:r w:rsidR="00013A2F">
          <w:instrText xml:space="preserve"> STYLEREF 1 \s </w:instrText>
        </w:r>
      </w:ins>
      <w:r w:rsidR="00013A2F">
        <w:fldChar w:fldCharType="separate"/>
      </w:r>
      <w:r w:rsidR="00497D04">
        <w:rPr>
          <w:noProof/>
        </w:rPr>
        <w:t>2</w:t>
      </w:r>
      <w:ins w:id="1750"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751" w:author="Author" w:date="2015-03-31T12:33:00Z">
        <w:r w:rsidR="00497D04">
          <w:rPr>
            <w:noProof/>
          </w:rPr>
          <w:t>5</w:t>
        </w:r>
      </w:ins>
      <w:ins w:id="1752" w:author="Author" w:date="2015-03-27T12:41:00Z">
        <w:r w:rsidR="00013A2F">
          <w:fldChar w:fldCharType="end"/>
        </w:r>
      </w:ins>
      <w:ins w:id="1753" w:author="Author" w:date="2015-03-26T14:41:00Z">
        <w:del w:id="1754" w:author="Author" w:date="2015-03-27T12:41:00Z">
          <w:r w:rsidR="005B3AAC" w:rsidDel="00013A2F">
            <w:fldChar w:fldCharType="begin"/>
          </w:r>
          <w:r w:rsidR="005B3AAC" w:rsidDel="00013A2F">
            <w:delInstrText xml:space="preserve"> STYLEREF 1 \s </w:delInstrText>
          </w:r>
        </w:del>
      </w:ins>
      <w:del w:id="1755" w:author="Author" w:date="2015-03-27T12:41:00Z">
        <w:r w:rsidR="005B3AAC" w:rsidDel="00013A2F">
          <w:fldChar w:fldCharType="separate"/>
        </w:r>
        <w:r w:rsidR="005B3AAC" w:rsidDel="00013A2F">
          <w:rPr>
            <w:noProof/>
          </w:rPr>
          <w:delText>2</w:delText>
        </w:r>
      </w:del>
      <w:ins w:id="1756" w:author="Author" w:date="2015-03-26T14:41:00Z">
        <w:del w:id="1757"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758" w:author="Author" w:date="2015-03-27T12:41:00Z">
        <w:r w:rsidR="005B3AAC" w:rsidDel="00013A2F">
          <w:fldChar w:fldCharType="separate"/>
        </w:r>
      </w:del>
      <w:ins w:id="1759" w:author="Author" w:date="2015-03-26T14:41:00Z">
        <w:del w:id="1760" w:author="Author" w:date="2015-03-27T12:41:00Z">
          <w:r w:rsidR="005B3AAC" w:rsidDel="00013A2F">
            <w:rPr>
              <w:noProof/>
            </w:rPr>
            <w:delText>5</w:delText>
          </w:r>
          <w:r w:rsidR="005B3AAC" w:rsidDel="00013A2F">
            <w:fldChar w:fldCharType="end"/>
          </w:r>
        </w:del>
      </w:ins>
      <w:del w:id="1761"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5</w:delText>
        </w:r>
        <w:r w:rsidR="004E4364" w:rsidDel="005B3AAC">
          <w:fldChar w:fldCharType="end"/>
        </w:r>
      </w:del>
      <w:r>
        <w:t>. Claiming a factory</w:t>
      </w:r>
      <w:r w:rsidR="00640B05">
        <w:t>-</w:t>
      </w:r>
      <w:r>
        <w:t xml:space="preserve">reset </w:t>
      </w:r>
      <w:r w:rsidR="004522C4">
        <w:t xml:space="preserve">application </w:t>
      </w:r>
      <w:r>
        <w:t xml:space="preserve">using out-of-band </w:t>
      </w:r>
      <w:r w:rsidRPr="00E95C06">
        <w:t>registration data</w:t>
      </w:r>
      <w:bookmarkEnd w:id="1748"/>
    </w:p>
    <w:p w14:paraId="53DF3BF1" w14:textId="77777777" w:rsidR="000A5F7E" w:rsidRDefault="00E95C06" w:rsidP="000A5F7E">
      <w:pPr>
        <w:pStyle w:val="Heading3"/>
      </w:pPr>
      <w:bookmarkStart w:id="1762" w:name="_Toc414630521"/>
      <w:bookmarkStart w:id="1763" w:name="_Toc414881042"/>
      <w:bookmarkStart w:id="1764" w:name="_Toc414884862"/>
      <w:bookmarkStart w:id="1765" w:name="_Toc414630522"/>
      <w:bookmarkStart w:id="1766" w:name="_Toc414881043"/>
      <w:bookmarkStart w:id="1767" w:name="_Toc414884863"/>
      <w:bookmarkStart w:id="1768" w:name="_Toc415571925"/>
      <w:bookmarkEnd w:id="1762"/>
      <w:bookmarkEnd w:id="1763"/>
      <w:bookmarkEnd w:id="1764"/>
      <w:bookmarkEnd w:id="1765"/>
      <w:bookmarkEnd w:id="1766"/>
      <w:bookmarkEnd w:id="1767"/>
      <w:r>
        <w:t>Example of building a policy</w:t>
      </w:r>
      <w:bookmarkEnd w:id="1768"/>
    </w:p>
    <w:p w14:paraId="360B796C" w14:textId="5AF3DD66" w:rsidR="00963130" w:rsidRDefault="00E95C06" w:rsidP="001F03FC">
      <w:pPr>
        <w:pStyle w:val="body"/>
      </w:pPr>
      <w:r w:rsidRPr="00E95C06">
        <w:t xml:space="preserve">A user </w:t>
      </w:r>
      <w:r w:rsidR="00FD63CD">
        <w:t xml:space="preserve">uses a </w:t>
      </w:r>
      <w:r w:rsidRPr="00E95C06">
        <w:t>Security Manager</w:t>
      </w:r>
      <w:r w:rsidR="00540EEB">
        <w:t xml:space="preserve"> </w:t>
      </w:r>
      <w:r w:rsidR="00FD63CD">
        <w:t>application</w:t>
      </w:r>
      <w:r w:rsidR="00604DD6">
        <w:t xml:space="preserve"> to build a policy. </w:t>
      </w:r>
      <w:r w:rsidRPr="00E95C06">
        <w:t xml:space="preserve">The </w:t>
      </w:r>
      <w:r w:rsidR="00155717">
        <w:t xml:space="preserve">Security Manager </w:t>
      </w:r>
      <w:r w:rsidRPr="00E95C06">
        <w:t xml:space="preserve">application </w:t>
      </w:r>
      <w:r w:rsidR="00540EEB">
        <w:t xml:space="preserve">queries </w:t>
      </w:r>
      <w:r w:rsidRPr="00E95C06">
        <w:t>the About</w:t>
      </w:r>
      <w:r w:rsidR="00FD63CD">
        <w:t xml:space="preserve"> </w:t>
      </w:r>
      <w:r w:rsidRPr="00E95C06">
        <w:t xml:space="preserve">data and </w:t>
      </w:r>
      <w:r w:rsidR="00601A30">
        <w:t>manifest data</w:t>
      </w:r>
      <w:r w:rsidRPr="00E95C06">
        <w:t xml:space="preserve"> </w:t>
      </w:r>
      <w:r w:rsidR="00604DD6">
        <w:t>f</w:t>
      </w:r>
      <w:r w:rsidRPr="00E95C06">
        <w:t xml:space="preserve">rom the </w:t>
      </w:r>
      <w:r w:rsidR="00155717">
        <w:t>application</w:t>
      </w:r>
      <w:r w:rsidRPr="00E95C06">
        <w:t xml:space="preserve">. </w:t>
      </w:r>
      <w:r w:rsidR="00540EEB">
        <w:t xml:space="preserve">The Security Manager application </w:t>
      </w:r>
      <w:r w:rsidRPr="00E95C06">
        <w:t xml:space="preserve">can do further introspection of the </w:t>
      </w:r>
      <w:r w:rsidR="00155717">
        <w:t>application</w:t>
      </w:r>
      <w:r w:rsidR="00155717" w:rsidRPr="00E95C06">
        <w:t xml:space="preserve"> </w:t>
      </w:r>
      <w:r w:rsidRPr="00E95C06">
        <w:t xml:space="preserve">for the detailed </w:t>
      </w:r>
      <w:r w:rsidRPr="00E95C06">
        <w:lastRenderedPageBreak/>
        <w:t>information of secur</w:t>
      </w:r>
      <w:r w:rsidR="00155717">
        <w:t>able</w:t>
      </w:r>
      <w:r w:rsidRPr="00E95C06">
        <w:t xml:space="preserve"> interfaces and secured objects</w:t>
      </w:r>
      <w:r w:rsidR="00604DD6">
        <w:t>,</w:t>
      </w:r>
      <w:r w:rsidRPr="00E95C06">
        <w:t xml:space="preserve"> and prompt the user to select the permissions to include in the policy.</w:t>
      </w:r>
      <w:r w:rsidR="005A2F69">
        <w:t xml:space="preserve"> </w:t>
      </w:r>
    </w:p>
    <w:p w14:paraId="08CEFC6E" w14:textId="4B9262FC" w:rsidR="005A2F69" w:rsidRPr="00C84A97" w:rsidRDefault="005A2F69" w:rsidP="001F03FC">
      <w:pPr>
        <w:pStyle w:val="body"/>
      </w:pPr>
      <w:r>
        <w:t xml:space="preserve">A policy may contain a number of </w:t>
      </w:r>
      <w:r w:rsidR="00BC038B">
        <w:t xml:space="preserve">ACLs. </w:t>
      </w:r>
      <w:r>
        <w:t xml:space="preserve"> Please refer to</w:t>
      </w:r>
      <w:r w:rsidR="00155717">
        <w:t xml:space="preserve"> </w:t>
      </w:r>
      <w:r>
        <w:t>section</w:t>
      </w:r>
      <w:r w:rsidR="00155717">
        <w:t xml:space="preserve"> </w:t>
      </w:r>
      <w:r w:rsidR="002E596E">
        <w:fldChar w:fldCharType="begin"/>
      </w:r>
      <w:r w:rsidR="002E596E">
        <w:instrText xml:space="preserve"> REF _Ref393891371 \r \h </w:instrText>
      </w:r>
      <w:r w:rsidR="002E596E">
        <w:fldChar w:fldCharType="separate"/>
      </w:r>
      <w:r w:rsidR="00497D04">
        <w:t>2.5</w:t>
      </w:r>
      <w:r w:rsidR="002E596E">
        <w:fldChar w:fldCharType="end"/>
      </w:r>
      <w:r w:rsidR="002E596E">
        <w:t xml:space="preserve"> (</w:t>
      </w:r>
      <w:r w:rsidRPr="007851A4">
        <w:rPr>
          <w:i/>
          <w:u w:val="single"/>
        </w:rPr>
        <w:fldChar w:fldCharType="begin"/>
      </w:r>
      <w:r w:rsidRPr="007851A4">
        <w:rPr>
          <w:i/>
          <w:u w:val="single"/>
        </w:rPr>
        <w:instrText xml:space="preserve"> REF _Ref393891371 \h </w:instrText>
      </w:r>
      <w:r>
        <w:rPr>
          <w:i/>
          <w:u w:val="single"/>
        </w:rPr>
        <w:instrText xml:space="preserve"> \* MERGEFORMAT </w:instrText>
      </w:r>
      <w:r w:rsidRPr="007851A4">
        <w:rPr>
          <w:i/>
          <w:u w:val="single"/>
        </w:rPr>
      </w:r>
      <w:r w:rsidRPr="007851A4">
        <w:rPr>
          <w:i/>
          <w:u w:val="single"/>
        </w:rPr>
        <w:fldChar w:fldCharType="separate"/>
      </w:r>
      <w:ins w:id="1769" w:author="Author" w:date="2015-03-31T12:33:00Z">
        <w:r w:rsidR="00497D04" w:rsidRPr="00E940E9">
          <w:rPr>
            <w:i/>
            <w:u w:val="single"/>
            <w:rPrChange w:id="1770" w:author="Author" w:date="2015-03-31T12:33:00Z">
              <w:rPr/>
            </w:rPrChange>
          </w:rPr>
          <w:t>Authorization data format</w:t>
        </w:r>
      </w:ins>
      <w:ins w:id="1771" w:author="Author" w:date="2015-03-27T12:45:00Z">
        <w:del w:id="1772" w:author="Author" w:date="2015-03-31T12:33:00Z">
          <w:r w:rsidR="005B42D4" w:rsidRPr="005B42D4" w:rsidDel="00497D04">
            <w:rPr>
              <w:i/>
              <w:u w:val="single"/>
              <w:rPrChange w:id="1773" w:author="Author" w:date="2015-03-27T12:45:00Z">
                <w:rPr/>
              </w:rPrChange>
            </w:rPr>
            <w:delText>Authorization data format</w:delText>
          </w:r>
        </w:del>
      </w:ins>
      <w:del w:id="1774" w:author="Author" w:date="2015-03-31T12:33:00Z">
        <w:r w:rsidR="00E83C24" w:rsidRPr="006A5C87" w:rsidDel="00497D04">
          <w:rPr>
            <w:i/>
            <w:u w:val="single"/>
          </w:rPr>
          <w:delText>Authorization data format</w:delText>
        </w:r>
      </w:del>
      <w:r w:rsidRPr="007851A4">
        <w:rPr>
          <w:i/>
          <w:u w:val="single"/>
        </w:rPr>
        <w:fldChar w:fldCharType="end"/>
      </w:r>
      <w:r w:rsidR="002E596E">
        <w:rPr>
          <w:i/>
          <w:u w:val="single"/>
        </w:rPr>
        <w:t>)</w:t>
      </w:r>
      <w:r>
        <w:t xml:space="preserve"> for more information.</w:t>
      </w:r>
    </w:p>
    <w:p w14:paraId="713DFB26" w14:textId="112AFD4D" w:rsidR="002F4AE2" w:rsidRDefault="00E95C06" w:rsidP="002F4AE2">
      <w:pPr>
        <w:pStyle w:val="Heading3"/>
      </w:pPr>
      <w:bookmarkStart w:id="1775" w:name="_Toc415571926"/>
      <w:r>
        <w:t xml:space="preserve">Install </w:t>
      </w:r>
      <w:r w:rsidR="005A2F69">
        <w:t xml:space="preserve">a </w:t>
      </w:r>
      <w:r>
        <w:t>policy</w:t>
      </w:r>
      <w:bookmarkEnd w:id="1775"/>
    </w:p>
    <w:p w14:paraId="71D8D59D" w14:textId="4141581A" w:rsidR="00E95C06" w:rsidRDefault="00E95C06" w:rsidP="001F03FC">
      <w:pPr>
        <w:pStyle w:val="body"/>
      </w:pPr>
      <w:r w:rsidRPr="00E95C06">
        <w:t>A</w:t>
      </w:r>
      <w:r w:rsidR="00BD568C">
        <w:t>n admin</w:t>
      </w:r>
      <w:r w:rsidRPr="00E95C06">
        <w:t xml:space="preserve"> can install </w:t>
      </w:r>
      <w:r w:rsidR="005A2F69">
        <w:t>a</w:t>
      </w:r>
      <w:r w:rsidR="005A1F58">
        <w:t xml:space="preserve"> policy </w:t>
      </w:r>
      <w:r w:rsidR="00BD568C">
        <w:t>for the application</w:t>
      </w:r>
      <w:r w:rsidR="005A1F58">
        <w:t xml:space="preserve">. </w:t>
      </w:r>
    </w:p>
    <w:p w14:paraId="2687EF22" w14:textId="5FCA8803" w:rsidR="00186B4B" w:rsidRDefault="00EF3CB0" w:rsidP="003522EA">
      <w:pPr>
        <w:pStyle w:val="figureanchor"/>
        <w:ind w:left="0"/>
      </w:pPr>
      <w:ins w:id="1776" w:author="Author" w:date="2015-03-27T09:46:00Z">
        <w:r>
          <w:object w:dxaOrig="9738" w:dyaOrig="6474" w14:anchorId="7AD75FB1">
            <v:shape id="_x0000_i1045" type="#_x0000_t75" style="width:468pt;height:311.25pt" o:ole="">
              <v:imagedata r:id="rId69" o:title=""/>
            </v:shape>
            <o:OLEObject Type="Embed" ProgID="Visio.Drawing.11" ShapeID="_x0000_i1045" DrawAspect="Content" ObjectID="_1489315231" r:id="rId70"/>
          </w:object>
        </w:r>
      </w:ins>
      <w:ins w:id="1777" w:author="Author" w:date="2015-03-26T14:30:00Z">
        <w:del w:id="1778" w:author="Author" w:date="2015-03-27T09:46:00Z">
          <w:r w:rsidR="000A5C2C" w:rsidDel="00EF3CB0">
            <w:object w:dxaOrig="9600" w:dyaOrig="6474" w14:anchorId="65447A50">
              <v:shape id="_x0000_i1046" type="#_x0000_t75" style="width:468pt;height:315.75pt" o:ole="">
                <v:imagedata r:id="rId71" o:title=""/>
              </v:shape>
              <o:OLEObject Type="Embed" ProgID="Visio.Drawing.11" ShapeID="_x0000_i1046" DrawAspect="Content" ObjectID="_1489315232" r:id="rId72"/>
            </w:object>
          </w:r>
        </w:del>
      </w:ins>
      <w:del w:id="1779" w:author="Author" w:date="2015-03-26T14:30:00Z">
        <w:r w:rsidR="00B4447B" w:rsidDel="000A5C2C">
          <w:object w:dxaOrig="9549" w:dyaOrig="5898" w14:anchorId="435BA1B6">
            <v:shape id="_x0000_i1047" type="#_x0000_t75" style="width:468pt;height:288.75pt" o:ole="">
              <v:imagedata r:id="rId73" o:title=""/>
            </v:shape>
            <o:OLEObject Type="Embed" ProgID="Visio.Drawing.11" ShapeID="_x0000_i1047" DrawAspect="Content" ObjectID="_1489315233" r:id="rId74"/>
          </w:object>
        </w:r>
      </w:del>
      <w:r w:rsidR="0041205A" w:rsidDel="0041205A">
        <w:t xml:space="preserve"> </w:t>
      </w:r>
    </w:p>
    <w:p w14:paraId="47EDB202" w14:textId="10AE792F" w:rsidR="00E95C06" w:rsidRDefault="00E95C06" w:rsidP="00E95C06">
      <w:pPr>
        <w:pStyle w:val="Caption"/>
      </w:pPr>
      <w:bookmarkStart w:id="1780" w:name="_Toc415571892"/>
      <w:r>
        <w:t xml:space="preserve">Figure </w:t>
      </w:r>
      <w:ins w:id="1781" w:author="Author" w:date="2015-03-27T12:41:00Z">
        <w:r w:rsidR="00013A2F">
          <w:fldChar w:fldCharType="begin"/>
        </w:r>
        <w:r w:rsidR="00013A2F">
          <w:instrText xml:space="preserve"> STYLEREF 1 \s </w:instrText>
        </w:r>
      </w:ins>
      <w:r w:rsidR="00013A2F">
        <w:fldChar w:fldCharType="separate"/>
      </w:r>
      <w:r w:rsidR="00497D04">
        <w:rPr>
          <w:noProof/>
        </w:rPr>
        <w:t>2</w:t>
      </w:r>
      <w:ins w:id="1782"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783" w:author="Author" w:date="2015-03-31T12:33:00Z">
        <w:r w:rsidR="00497D04">
          <w:rPr>
            <w:noProof/>
          </w:rPr>
          <w:t>6</w:t>
        </w:r>
      </w:ins>
      <w:ins w:id="1784" w:author="Author" w:date="2015-03-27T12:41:00Z">
        <w:r w:rsidR="00013A2F">
          <w:fldChar w:fldCharType="end"/>
        </w:r>
      </w:ins>
      <w:ins w:id="1785" w:author="Author" w:date="2015-03-26T14:41:00Z">
        <w:del w:id="1786" w:author="Author" w:date="2015-03-27T12:41:00Z">
          <w:r w:rsidR="005B3AAC" w:rsidDel="00013A2F">
            <w:fldChar w:fldCharType="begin"/>
          </w:r>
          <w:r w:rsidR="005B3AAC" w:rsidDel="00013A2F">
            <w:delInstrText xml:space="preserve"> STYLEREF 1 \s </w:delInstrText>
          </w:r>
        </w:del>
      </w:ins>
      <w:del w:id="1787" w:author="Author" w:date="2015-03-27T12:41:00Z">
        <w:r w:rsidR="005B3AAC" w:rsidDel="00013A2F">
          <w:fldChar w:fldCharType="separate"/>
        </w:r>
        <w:r w:rsidR="005B3AAC" w:rsidDel="00013A2F">
          <w:rPr>
            <w:noProof/>
          </w:rPr>
          <w:delText>2</w:delText>
        </w:r>
      </w:del>
      <w:ins w:id="1788" w:author="Author" w:date="2015-03-26T14:41:00Z">
        <w:del w:id="1789"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790" w:author="Author" w:date="2015-03-27T12:41:00Z">
        <w:r w:rsidR="005B3AAC" w:rsidDel="00013A2F">
          <w:fldChar w:fldCharType="separate"/>
        </w:r>
      </w:del>
      <w:ins w:id="1791" w:author="Author" w:date="2015-03-26T14:41:00Z">
        <w:del w:id="1792" w:author="Author" w:date="2015-03-27T12:41:00Z">
          <w:r w:rsidR="005B3AAC" w:rsidDel="00013A2F">
            <w:rPr>
              <w:noProof/>
            </w:rPr>
            <w:delText>6</w:delText>
          </w:r>
          <w:r w:rsidR="005B3AAC" w:rsidDel="00013A2F">
            <w:fldChar w:fldCharType="end"/>
          </w:r>
        </w:del>
      </w:ins>
      <w:del w:id="1793"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6</w:delText>
        </w:r>
        <w:r w:rsidR="004E4364" w:rsidDel="005B3AAC">
          <w:fldChar w:fldCharType="end"/>
        </w:r>
      </w:del>
      <w:r>
        <w:t>. Install a policy</w:t>
      </w:r>
      <w:bookmarkEnd w:id="1780"/>
    </w:p>
    <w:p w14:paraId="464EB8D9" w14:textId="564439F9" w:rsidR="000A5C2C" w:rsidRDefault="000A5C2C" w:rsidP="00E95C06">
      <w:pPr>
        <w:pStyle w:val="Heading3"/>
        <w:rPr>
          <w:ins w:id="1794" w:author="Author" w:date="2015-03-26T14:32:00Z"/>
        </w:rPr>
      </w:pPr>
      <w:bookmarkStart w:id="1795" w:name="_Toc407091972"/>
      <w:bookmarkStart w:id="1796" w:name="_Toc407106141"/>
      <w:bookmarkStart w:id="1797" w:name="_Toc407107241"/>
      <w:bookmarkStart w:id="1798" w:name="_Toc408820869"/>
      <w:bookmarkStart w:id="1799" w:name="_Toc408922030"/>
      <w:bookmarkStart w:id="1800" w:name="_Toc409079262"/>
      <w:bookmarkStart w:id="1801" w:name="_Toc407091973"/>
      <w:bookmarkStart w:id="1802" w:name="_Toc407106142"/>
      <w:bookmarkStart w:id="1803" w:name="_Toc407107242"/>
      <w:bookmarkStart w:id="1804" w:name="_Toc408820870"/>
      <w:bookmarkStart w:id="1805" w:name="_Toc408922031"/>
      <w:bookmarkStart w:id="1806" w:name="_Toc409079263"/>
      <w:bookmarkStart w:id="1807" w:name="_Toc407091974"/>
      <w:bookmarkStart w:id="1808" w:name="_Toc407106143"/>
      <w:bookmarkStart w:id="1809" w:name="_Toc407107243"/>
      <w:bookmarkStart w:id="1810" w:name="_Toc408820871"/>
      <w:bookmarkStart w:id="1811" w:name="_Toc408922032"/>
      <w:bookmarkStart w:id="1812" w:name="_Toc409079264"/>
      <w:bookmarkStart w:id="1813" w:name="_Toc407091975"/>
      <w:bookmarkStart w:id="1814" w:name="_Toc407106144"/>
      <w:bookmarkStart w:id="1815" w:name="_Toc407107244"/>
      <w:bookmarkStart w:id="1816" w:name="_Toc408820872"/>
      <w:bookmarkStart w:id="1817" w:name="_Toc408922033"/>
      <w:bookmarkStart w:id="1818" w:name="_Toc409079265"/>
      <w:bookmarkStart w:id="1819" w:name="_Toc407091976"/>
      <w:bookmarkStart w:id="1820" w:name="_Toc407106145"/>
      <w:bookmarkStart w:id="1821" w:name="_Toc407107245"/>
      <w:bookmarkStart w:id="1822" w:name="_Toc408820873"/>
      <w:bookmarkStart w:id="1823" w:name="_Toc408922034"/>
      <w:bookmarkStart w:id="1824" w:name="_Toc409079266"/>
      <w:bookmarkStart w:id="1825" w:name="_Toc415571927"/>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ins w:id="1826" w:author="Author" w:date="2015-03-26T14:32:00Z">
        <w:r>
          <w:t>Install a manifest</w:t>
        </w:r>
        <w:bookmarkEnd w:id="1825"/>
      </w:ins>
    </w:p>
    <w:p w14:paraId="520649A6" w14:textId="1270E90A" w:rsidR="000A5C2C" w:rsidRDefault="000A5C2C">
      <w:pPr>
        <w:pStyle w:val="body"/>
        <w:rPr>
          <w:ins w:id="1827" w:author="Author" w:date="2015-03-26T14:32:00Z"/>
        </w:rPr>
        <w:pPrChange w:id="1828" w:author="Author" w:date="2015-03-26T14:32:00Z">
          <w:pPr>
            <w:pStyle w:val="Heading3"/>
          </w:pPr>
        </w:pPrChange>
      </w:pPr>
      <w:ins w:id="1829" w:author="Author" w:date="2015-03-26T14:32:00Z">
        <w:r>
          <w:t>An admin can install a manifest for the application.</w:t>
        </w:r>
      </w:ins>
    </w:p>
    <w:p w14:paraId="6481F1B4" w14:textId="09369475" w:rsidR="00013A2F" w:rsidRDefault="00497D04">
      <w:pPr>
        <w:pStyle w:val="Caption"/>
        <w:keepNext/>
        <w:ind w:left="0"/>
        <w:rPr>
          <w:ins w:id="1830" w:author="Author" w:date="2015-03-27T12:41:00Z"/>
        </w:rPr>
        <w:pPrChange w:id="1831" w:author="Author" w:date="2015-03-27T12:41:00Z">
          <w:pPr>
            <w:pStyle w:val="Caption"/>
            <w:ind w:left="0"/>
          </w:pPr>
        </w:pPrChange>
      </w:pPr>
      <w:ins w:id="1832" w:author="Author" w:date="2015-03-31T12:57:00Z">
        <w:r>
          <w:object w:dxaOrig="9725" w:dyaOrig="7210" w14:anchorId="7C600868">
            <v:shape id="_x0000_i1098" type="#_x0000_t75" style="width:468pt;height:346.5pt" o:ole="">
              <v:imagedata r:id="rId75" o:title=""/>
            </v:shape>
            <o:OLEObject Type="Embed" ProgID="Visio.Drawing.11" ShapeID="_x0000_i1098" DrawAspect="Content" ObjectID="_1489315234" r:id="rId76"/>
          </w:object>
        </w:r>
      </w:ins>
      <w:ins w:id="1833" w:author="Author" w:date="2015-03-27T09:48:00Z">
        <w:del w:id="1834" w:author="Author" w:date="2015-03-31T12:57:00Z">
          <w:r w:rsidR="00EF3CB0" w:rsidDel="00497D04">
            <w:object w:dxaOrig="9725" w:dyaOrig="7498" w14:anchorId="616E96ED">
              <v:shape id="_x0000_i1048" type="#_x0000_t75" style="width:468pt;height:360.75pt" o:ole="">
                <v:imagedata r:id="rId77" o:title=""/>
              </v:shape>
              <o:OLEObject Type="Embed" ProgID="Visio.Drawing.11" ShapeID="_x0000_i1048" DrawAspect="Content" ObjectID="_1489315235" r:id="rId78"/>
            </w:object>
          </w:r>
        </w:del>
      </w:ins>
    </w:p>
    <w:p w14:paraId="3ADE5389" w14:textId="5CCEFDCC" w:rsidR="00013A2F" w:rsidRDefault="00013A2F">
      <w:pPr>
        <w:pStyle w:val="Caption"/>
        <w:rPr>
          <w:ins w:id="1835" w:author="Author" w:date="2015-03-27T12:41:00Z"/>
        </w:rPr>
      </w:pPr>
      <w:bookmarkStart w:id="1836" w:name="_Toc415571893"/>
      <w:ins w:id="1837" w:author="Author" w:date="2015-03-27T12:41:00Z">
        <w:r>
          <w:t xml:space="preserve">Figure </w:t>
        </w:r>
        <w:r>
          <w:fldChar w:fldCharType="begin"/>
        </w:r>
        <w:r>
          <w:instrText xml:space="preserve"> STYLEREF 1 \s </w:instrText>
        </w:r>
      </w:ins>
      <w:r>
        <w:fldChar w:fldCharType="separate"/>
      </w:r>
      <w:r w:rsidR="00497D04">
        <w:rPr>
          <w:noProof/>
        </w:rPr>
        <w:t>2</w:t>
      </w:r>
      <w:ins w:id="1838" w:author="Author" w:date="2015-03-27T12:41:00Z">
        <w:r>
          <w:fldChar w:fldCharType="end"/>
        </w:r>
        <w:r>
          <w:noBreakHyphen/>
        </w:r>
        <w:r>
          <w:fldChar w:fldCharType="begin"/>
        </w:r>
        <w:r>
          <w:instrText xml:space="preserve"> SEQ Figure \* ARABIC \s 1 </w:instrText>
        </w:r>
      </w:ins>
      <w:r>
        <w:fldChar w:fldCharType="separate"/>
      </w:r>
      <w:ins w:id="1839" w:author="Author" w:date="2015-03-31T12:33:00Z">
        <w:r w:rsidR="00497D04">
          <w:rPr>
            <w:noProof/>
          </w:rPr>
          <w:t>7</w:t>
        </w:r>
      </w:ins>
      <w:ins w:id="1840" w:author="Author" w:date="2015-03-27T12:41:00Z">
        <w:r>
          <w:fldChar w:fldCharType="end"/>
        </w:r>
        <w:r>
          <w:t>: Install manifest</w:t>
        </w:r>
        <w:bookmarkEnd w:id="1836"/>
      </w:ins>
    </w:p>
    <w:p w14:paraId="221B3E18" w14:textId="28C68FA8" w:rsidR="00871480" w:rsidRPr="00C21CEE" w:rsidRDefault="00871480">
      <w:pPr>
        <w:pStyle w:val="Caption"/>
        <w:ind w:left="0"/>
        <w:rPr>
          <w:ins w:id="1841" w:author="Author" w:date="2015-03-26T14:32:00Z"/>
        </w:rPr>
        <w:pPrChange w:id="1842" w:author="Author" w:date="2015-03-26T14:41:00Z">
          <w:pPr>
            <w:pStyle w:val="Heading3"/>
          </w:pPr>
        </w:pPrChange>
      </w:pPr>
      <w:ins w:id="1843" w:author="Author" w:date="2015-03-26T14:40:00Z">
        <w:del w:id="1844" w:author="Author" w:date="2015-03-27T09:48:00Z">
          <w:r w:rsidDel="00EF3CB0">
            <w:object w:dxaOrig="9600" w:dyaOrig="7498" w14:anchorId="1D3EC368">
              <v:shape id="_x0000_i1049" type="#_x0000_t75" style="width:468pt;height:365.25pt" o:ole="">
                <v:imagedata r:id="rId79" o:title=""/>
              </v:shape>
              <o:OLEObject Type="Embed" ProgID="Visio.Drawing.11" ShapeID="_x0000_i1049" DrawAspect="Content" ObjectID="_1489315236" r:id="rId80"/>
            </w:object>
          </w:r>
        </w:del>
      </w:ins>
      <w:ins w:id="1845" w:author="Author" w:date="2015-03-26T14:41:00Z">
        <w:del w:id="1846" w:author="Author" w:date="2015-03-27T12:41:00Z">
          <w:r w:rsidR="005B3AAC" w:rsidDel="00013A2F">
            <w:delText xml:space="preserve">Figure </w:delText>
          </w:r>
          <w:r w:rsidR="005B3AAC" w:rsidDel="00013A2F">
            <w:fldChar w:fldCharType="begin"/>
          </w:r>
          <w:r w:rsidR="005B3AAC" w:rsidDel="00013A2F">
            <w:delInstrText xml:space="preserve"> STYLEREF 1 \s </w:delInstrText>
          </w:r>
        </w:del>
      </w:ins>
      <w:del w:id="1847" w:author="Author" w:date="2015-03-27T12:41:00Z">
        <w:r w:rsidR="005B3AAC" w:rsidDel="00013A2F">
          <w:fldChar w:fldCharType="separate"/>
        </w:r>
        <w:r w:rsidR="005B3AAC" w:rsidDel="00013A2F">
          <w:rPr>
            <w:noProof/>
          </w:rPr>
          <w:delText>2</w:delText>
        </w:r>
      </w:del>
      <w:ins w:id="1848" w:author="Author" w:date="2015-03-26T14:41:00Z">
        <w:del w:id="1849"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850" w:author="Author" w:date="2015-03-27T12:41:00Z">
        <w:r w:rsidR="005B3AAC" w:rsidDel="00013A2F">
          <w:fldChar w:fldCharType="separate"/>
        </w:r>
      </w:del>
      <w:ins w:id="1851" w:author="Author" w:date="2015-03-26T14:41:00Z">
        <w:del w:id="1852" w:author="Author" w:date="2015-03-27T12:41:00Z">
          <w:r w:rsidR="005B3AAC" w:rsidDel="00013A2F">
            <w:rPr>
              <w:noProof/>
            </w:rPr>
            <w:delText>7</w:delText>
          </w:r>
          <w:r w:rsidR="005B3AAC" w:rsidDel="00013A2F">
            <w:fldChar w:fldCharType="end"/>
          </w:r>
          <w:r w:rsidR="005B3AAC" w:rsidDel="00013A2F">
            <w:delText>: Install a manifest</w:delText>
          </w:r>
        </w:del>
      </w:ins>
    </w:p>
    <w:p w14:paraId="4BF7F27D" w14:textId="404827EB" w:rsidR="00E95C06" w:rsidRDefault="00E95C06" w:rsidP="00E95C06">
      <w:pPr>
        <w:pStyle w:val="Heading3"/>
      </w:pPr>
      <w:bookmarkStart w:id="1853" w:name="_Toc415571928"/>
      <w:r>
        <w:t>Add a</w:t>
      </w:r>
      <w:r w:rsidR="008C0457">
        <w:t xml:space="preserve">n application </w:t>
      </w:r>
      <w:r>
        <w:t xml:space="preserve">to a </w:t>
      </w:r>
      <w:r w:rsidR="00BC038B">
        <w:t>security group</w:t>
      </w:r>
      <w:bookmarkEnd w:id="1853"/>
    </w:p>
    <w:p w14:paraId="021E8D1D" w14:textId="487A3AA3" w:rsidR="00E95C06" w:rsidRDefault="00E95C06" w:rsidP="00E95C06">
      <w:pPr>
        <w:pStyle w:val="body"/>
      </w:pPr>
      <w:r w:rsidRPr="00E95C06">
        <w:t>A</w:t>
      </w:r>
      <w:r w:rsidR="008C0457">
        <w:t xml:space="preserve">n admin </w:t>
      </w:r>
      <w:r w:rsidR="00827553">
        <w:t xml:space="preserve">issues </w:t>
      </w:r>
      <w:r w:rsidRPr="00E95C06">
        <w:t xml:space="preserve">a membership certificate with the given </w:t>
      </w:r>
      <w:r w:rsidR="00F901BC">
        <w:t>security group</w:t>
      </w:r>
      <w:r w:rsidR="00F901BC" w:rsidRPr="00E95C06">
        <w:t xml:space="preserve"> </w:t>
      </w:r>
      <w:r w:rsidRPr="00E95C06">
        <w:t xml:space="preserve">ID and installs it in the </w:t>
      </w:r>
      <w:r w:rsidR="008C0457">
        <w:t>application</w:t>
      </w:r>
      <w:r w:rsidR="00073AC9">
        <w:t>’s keystore</w:t>
      </w:r>
      <w:r w:rsidRPr="00E95C06">
        <w:t xml:space="preserve">. This act adds the </w:t>
      </w:r>
      <w:r w:rsidR="008C0457">
        <w:t>application</w:t>
      </w:r>
      <w:r w:rsidR="008C0457" w:rsidRPr="00E95C06">
        <w:t xml:space="preserve"> </w:t>
      </w:r>
      <w:r w:rsidRPr="00E95C06">
        <w:t xml:space="preserve">to the </w:t>
      </w:r>
      <w:r w:rsidR="00F901BC">
        <w:t>security group</w:t>
      </w:r>
      <w:r w:rsidRPr="00E95C06">
        <w:t xml:space="preserve">. </w:t>
      </w:r>
    </w:p>
    <w:p w14:paraId="691853FF" w14:textId="1B1C65F2" w:rsidR="006B4D67" w:rsidRDefault="00E962AB" w:rsidP="003522EA">
      <w:pPr>
        <w:pStyle w:val="figureanchor"/>
        <w:ind w:left="0"/>
      </w:pPr>
      <w:ins w:id="1854" w:author="Author" w:date="2015-03-31T12:58:00Z">
        <w:r>
          <w:object w:dxaOrig="10496" w:dyaOrig="7498" w14:anchorId="5CEAC6C2">
            <v:shape id="_x0000_i1099" type="#_x0000_t75" style="width:467.25pt;height:333.75pt" o:ole="">
              <v:imagedata r:id="rId81" o:title=""/>
            </v:shape>
            <o:OLEObject Type="Embed" ProgID="Visio.Drawing.11" ShapeID="_x0000_i1099" DrawAspect="Content" ObjectID="_1489315237" r:id="rId82"/>
          </w:object>
        </w:r>
      </w:ins>
      <w:ins w:id="1855" w:author="Author" w:date="2015-03-27T09:53:00Z">
        <w:del w:id="1856" w:author="Author" w:date="2015-03-31T12:58:00Z">
          <w:r w:rsidR="00FE5DC0" w:rsidDel="00E962AB">
            <w:object w:dxaOrig="10920" w:dyaOrig="7498" w14:anchorId="3258962D">
              <v:shape id="_x0000_i1050" type="#_x0000_t75" style="width:468pt;height:321pt" o:ole="">
                <v:imagedata r:id="rId83" o:title=""/>
              </v:shape>
              <o:OLEObject Type="Embed" ProgID="Visio.Drawing.11" ShapeID="_x0000_i1050" DrawAspect="Content" ObjectID="_1489315238" r:id="rId84"/>
            </w:object>
          </w:r>
        </w:del>
      </w:ins>
      <w:ins w:id="1857" w:author="Author" w:date="2015-03-26T15:17:00Z">
        <w:del w:id="1858" w:author="Author" w:date="2015-03-27T09:53:00Z">
          <w:r w:rsidR="007C06B2" w:rsidDel="00FE5DC0">
            <w:object w:dxaOrig="10496" w:dyaOrig="7498" w14:anchorId="033B4424">
              <v:shape id="_x0000_i1051" type="#_x0000_t75" style="width:467.25pt;height:333.75pt" o:ole="">
                <v:imagedata r:id="rId85" o:title=""/>
              </v:shape>
              <o:OLEObject Type="Embed" ProgID="Visio.Drawing.11" ShapeID="_x0000_i1051" DrawAspect="Content" ObjectID="_1489315239" r:id="rId86"/>
            </w:object>
          </w:r>
        </w:del>
      </w:ins>
      <w:del w:id="1859" w:author="Author" w:date="2015-03-26T15:17:00Z">
        <w:r w:rsidR="00B4447B" w:rsidDel="007C06B2">
          <w:object w:dxaOrig="10865" w:dyaOrig="8938" w14:anchorId="4E70B752">
            <v:shape id="_x0000_i1052" type="#_x0000_t75" style="width:468pt;height:384.75pt" o:ole="">
              <v:imagedata r:id="rId87" o:title=""/>
            </v:shape>
            <o:OLEObject Type="Embed" ProgID="Visio.Drawing.11" ShapeID="_x0000_i1052" DrawAspect="Content" ObjectID="_1489315240" r:id="rId88"/>
          </w:object>
        </w:r>
      </w:del>
    </w:p>
    <w:p w14:paraId="655B3BE6" w14:textId="7166856A" w:rsidR="00E95C06" w:rsidRPr="00E95C06" w:rsidRDefault="00E95C06" w:rsidP="00E95C06">
      <w:pPr>
        <w:pStyle w:val="Caption"/>
      </w:pPr>
      <w:bookmarkStart w:id="1860" w:name="_Toc415571894"/>
      <w:r>
        <w:t xml:space="preserve">Figure </w:t>
      </w:r>
      <w:ins w:id="1861" w:author="Author" w:date="2015-03-27T12:41:00Z">
        <w:r w:rsidR="00013A2F">
          <w:fldChar w:fldCharType="begin"/>
        </w:r>
        <w:r w:rsidR="00013A2F">
          <w:instrText xml:space="preserve"> STYLEREF 1 \s </w:instrText>
        </w:r>
      </w:ins>
      <w:r w:rsidR="00013A2F">
        <w:fldChar w:fldCharType="separate"/>
      </w:r>
      <w:r w:rsidR="00497D04">
        <w:rPr>
          <w:noProof/>
        </w:rPr>
        <w:t>2</w:t>
      </w:r>
      <w:ins w:id="1862"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863" w:author="Author" w:date="2015-03-31T12:33:00Z">
        <w:r w:rsidR="00497D04">
          <w:rPr>
            <w:noProof/>
          </w:rPr>
          <w:t>8</w:t>
        </w:r>
      </w:ins>
      <w:ins w:id="1864" w:author="Author" w:date="2015-03-27T12:41:00Z">
        <w:r w:rsidR="00013A2F">
          <w:fldChar w:fldCharType="end"/>
        </w:r>
      </w:ins>
      <w:ins w:id="1865" w:author="Author" w:date="2015-03-26T14:41:00Z">
        <w:del w:id="1866" w:author="Author" w:date="2015-03-27T12:41:00Z">
          <w:r w:rsidR="005B3AAC" w:rsidDel="00013A2F">
            <w:fldChar w:fldCharType="begin"/>
          </w:r>
          <w:r w:rsidR="005B3AAC" w:rsidDel="00013A2F">
            <w:delInstrText xml:space="preserve"> STYLEREF 1 \s </w:delInstrText>
          </w:r>
        </w:del>
      </w:ins>
      <w:del w:id="1867" w:author="Author" w:date="2015-03-27T12:41:00Z">
        <w:r w:rsidR="005B3AAC" w:rsidDel="00013A2F">
          <w:fldChar w:fldCharType="separate"/>
        </w:r>
        <w:r w:rsidR="005B3AAC" w:rsidDel="00013A2F">
          <w:rPr>
            <w:noProof/>
          </w:rPr>
          <w:delText>2</w:delText>
        </w:r>
      </w:del>
      <w:ins w:id="1868" w:author="Author" w:date="2015-03-26T14:41:00Z">
        <w:del w:id="1869"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870" w:author="Author" w:date="2015-03-27T12:41:00Z">
        <w:r w:rsidR="005B3AAC" w:rsidDel="00013A2F">
          <w:fldChar w:fldCharType="separate"/>
        </w:r>
      </w:del>
      <w:ins w:id="1871" w:author="Author" w:date="2015-03-26T14:41:00Z">
        <w:del w:id="1872" w:author="Author" w:date="2015-03-27T12:41:00Z">
          <w:r w:rsidR="005B3AAC" w:rsidDel="00013A2F">
            <w:rPr>
              <w:noProof/>
            </w:rPr>
            <w:delText>8</w:delText>
          </w:r>
          <w:r w:rsidR="005B3AAC" w:rsidDel="00013A2F">
            <w:fldChar w:fldCharType="end"/>
          </w:r>
        </w:del>
      </w:ins>
      <w:del w:id="1873"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7</w:delText>
        </w:r>
        <w:r w:rsidR="004E4364" w:rsidDel="005B3AAC">
          <w:fldChar w:fldCharType="end"/>
        </w:r>
      </w:del>
      <w:r>
        <w:t>. Add a</w:t>
      </w:r>
      <w:r w:rsidR="008C0457">
        <w:t xml:space="preserve">n application </w:t>
      </w:r>
      <w:r>
        <w:t xml:space="preserve">to a </w:t>
      </w:r>
      <w:r w:rsidR="00232B4A">
        <w:t>security group</w:t>
      </w:r>
      <w:bookmarkEnd w:id="1860"/>
    </w:p>
    <w:p w14:paraId="7815C45D" w14:textId="671AA4F9" w:rsidR="002F4AE2" w:rsidRDefault="002F4AE2" w:rsidP="00E95C06">
      <w:pPr>
        <w:pStyle w:val="Heading3"/>
      </w:pPr>
      <w:r w:rsidRPr="001F03FC">
        <w:t xml:space="preserve"> </w:t>
      </w:r>
      <w:bookmarkStart w:id="1874" w:name="_Toc415571929"/>
      <w:r w:rsidR="00E95C06">
        <w:t xml:space="preserve">Add a user to a </w:t>
      </w:r>
      <w:r w:rsidR="00000D23">
        <w:t>security group</w:t>
      </w:r>
      <w:bookmarkEnd w:id="1874"/>
    </w:p>
    <w:p w14:paraId="761B0D82" w14:textId="7F5B7B46" w:rsidR="00E95C06" w:rsidRDefault="00BC3863" w:rsidP="00E95C06">
      <w:pPr>
        <w:pStyle w:val="body"/>
      </w:pPr>
      <w:r>
        <w:t xml:space="preserve">The </w:t>
      </w:r>
      <w:r w:rsidR="00F901BC">
        <w:t xml:space="preserve">security group </w:t>
      </w:r>
      <w:r>
        <w:t xml:space="preserve">authority </w:t>
      </w:r>
      <w:r w:rsidR="00E95C06" w:rsidRPr="00E95C06">
        <w:t>uses the Security Manager to generate the membership certificate</w:t>
      </w:r>
      <w:r>
        <w:t xml:space="preserve"> for the user</w:t>
      </w:r>
      <w:r w:rsidR="00E95C06" w:rsidRPr="00E95C06">
        <w:t xml:space="preserve"> for the given </w:t>
      </w:r>
      <w:r w:rsidR="00F901BC">
        <w:t>security group</w:t>
      </w:r>
      <w:r w:rsidR="00F901BC" w:rsidRPr="00E95C06">
        <w:t xml:space="preserve"> </w:t>
      </w:r>
      <w:r w:rsidR="00E95C06" w:rsidRPr="00E95C06">
        <w:t>ID.</w:t>
      </w:r>
    </w:p>
    <w:p w14:paraId="06E21975" w14:textId="79E8E1D1" w:rsidR="00E95C06" w:rsidRDefault="00FE5DC0" w:rsidP="003522EA">
      <w:pPr>
        <w:pStyle w:val="figureanchor"/>
        <w:ind w:left="0"/>
      </w:pPr>
      <w:ins w:id="1875" w:author="Author" w:date="2015-03-27T09:54:00Z">
        <w:r>
          <w:object w:dxaOrig="9956" w:dyaOrig="7328" w14:anchorId="548B374F">
            <v:shape id="_x0000_i1053" type="#_x0000_t75" style="width:468pt;height:344.25pt" o:ole="">
              <v:imagedata r:id="rId89" o:title=""/>
            </v:shape>
            <o:OLEObject Type="Embed" ProgID="Visio.Drawing.11" ShapeID="_x0000_i1053" DrawAspect="Content" ObjectID="_1489315241" r:id="rId90"/>
          </w:object>
        </w:r>
      </w:ins>
      <w:ins w:id="1876" w:author="Author" w:date="2015-03-26T15:22:00Z">
        <w:del w:id="1877" w:author="Author" w:date="2015-03-27T09:54:00Z">
          <w:r w:rsidR="007C06B2" w:rsidDel="00FE5DC0">
            <w:object w:dxaOrig="9956" w:dyaOrig="7328" w14:anchorId="32978E5F">
              <v:shape id="_x0000_i1054" type="#_x0000_t75" style="width:468pt;height:344.25pt" o:ole="">
                <v:imagedata r:id="rId91" o:title=""/>
              </v:shape>
              <o:OLEObject Type="Embed" ProgID="Visio.Drawing.11" ShapeID="_x0000_i1054" DrawAspect="Content" ObjectID="_1489315242" r:id="rId92"/>
            </w:object>
          </w:r>
        </w:del>
      </w:ins>
      <w:del w:id="1878" w:author="Author" w:date="2015-03-26T15:22:00Z">
        <w:r w:rsidR="00B4447B" w:rsidDel="007C06B2">
          <w:object w:dxaOrig="10937" w:dyaOrig="9056" w14:anchorId="48753048">
            <v:shape id="_x0000_i1055" type="#_x0000_t75" style="width:467.25pt;height:387pt" o:ole="">
              <v:imagedata r:id="rId93" o:title=""/>
            </v:shape>
            <o:OLEObject Type="Embed" ProgID="Visio.Drawing.11" ShapeID="_x0000_i1055" DrawAspect="Content" ObjectID="_1489315243" r:id="rId94"/>
          </w:object>
        </w:r>
      </w:del>
    </w:p>
    <w:p w14:paraId="2AF76044" w14:textId="3CED801F" w:rsidR="00E95C06" w:rsidRDefault="00E95C06" w:rsidP="00E95C06">
      <w:pPr>
        <w:pStyle w:val="Caption"/>
      </w:pPr>
      <w:bookmarkStart w:id="1879" w:name="_Toc415571895"/>
      <w:r>
        <w:t xml:space="preserve">Figure </w:t>
      </w:r>
      <w:ins w:id="1880" w:author="Author" w:date="2015-03-27T12:41:00Z">
        <w:r w:rsidR="00013A2F">
          <w:fldChar w:fldCharType="begin"/>
        </w:r>
        <w:r w:rsidR="00013A2F">
          <w:instrText xml:space="preserve"> STYLEREF 1 \s </w:instrText>
        </w:r>
      </w:ins>
      <w:r w:rsidR="00013A2F">
        <w:fldChar w:fldCharType="separate"/>
      </w:r>
      <w:r w:rsidR="00497D04">
        <w:rPr>
          <w:noProof/>
        </w:rPr>
        <w:t>2</w:t>
      </w:r>
      <w:ins w:id="1881"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1882" w:author="Author" w:date="2015-03-31T12:33:00Z">
        <w:r w:rsidR="00497D04">
          <w:rPr>
            <w:noProof/>
          </w:rPr>
          <w:t>9</w:t>
        </w:r>
      </w:ins>
      <w:ins w:id="1883" w:author="Author" w:date="2015-03-27T12:41:00Z">
        <w:r w:rsidR="00013A2F">
          <w:fldChar w:fldCharType="end"/>
        </w:r>
      </w:ins>
      <w:ins w:id="1884" w:author="Author" w:date="2015-03-26T14:41:00Z">
        <w:del w:id="1885" w:author="Author" w:date="2015-03-27T12:41:00Z">
          <w:r w:rsidR="005B3AAC" w:rsidDel="00013A2F">
            <w:fldChar w:fldCharType="begin"/>
          </w:r>
          <w:r w:rsidR="005B3AAC" w:rsidDel="00013A2F">
            <w:delInstrText xml:space="preserve"> STYLEREF 1 \s </w:delInstrText>
          </w:r>
        </w:del>
      </w:ins>
      <w:del w:id="1886" w:author="Author" w:date="2015-03-27T12:41:00Z">
        <w:r w:rsidR="005B3AAC" w:rsidDel="00013A2F">
          <w:fldChar w:fldCharType="separate"/>
        </w:r>
        <w:r w:rsidR="005B3AAC" w:rsidDel="00013A2F">
          <w:rPr>
            <w:noProof/>
          </w:rPr>
          <w:delText>2</w:delText>
        </w:r>
      </w:del>
      <w:ins w:id="1887" w:author="Author" w:date="2015-03-26T14:41:00Z">
        <w:del w:id="1888"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1889" w:author="Author" w:date="2015-03-27T12:41:00Z">
        <w:r w:rsidR="005B3AAC" w:rsidDel="00013A2F">
          <w:fldChar w:fldCharType="separate"/>
        </w:r>
      </w:del>
      <w:ins w:id="1890" w:author="Author" w:date="2015-03-26T14:41:00Z">
        <w:del w:id="1891" w:author="Author" w:date="2015-03-27T12:41:00Z">
          <w:r w:rsidR="005B3AAC" w:rsidDel="00013A2F">
            <w:rPr>
              <w:noProof/>
            </w:rPr>
            <w:delText>9</w:delText>
          </w:r>
          <w:r w:rsidR="005B3AAC" w:rsidDel="00013A2F">
            <w:fldChar w:fldCharType="end"/>
          </w:r>
        </w:del>
      </w:ins>
      <w:del w:id="1892"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8</w:delText>
        </w:r>
        <w:r w:rsidR="004E4364" w:rsidDel="005B3AAC">
          <w:fldChar w:fldCharType="end"/>
        </w:r>
      </w:del>
      <w:r>
        <w:t xml:space="preserve">. Add a user to a </w:t>
      </w:r>
      <w:r w:rsidR="006A1F65">
        <w:t>security group</w:t>
      </w:r>
      <w:bookmarkEnd w:id="1879"/>
    </w:p>
    <w:p w14:paraId="77E40DBB" w14:textId="0C84E7AE" w:rsidR="00035C7A" w:rsidRDefault="00035C7A" w:rsidP="00D912C4">
      <w:pPr>
        <w:pStyle w:val="Heading3"/>
      </w:pPr>
      <w:bookmarkStart w:id="1893" w:name="_Toc415571930"/>
      <w:r>
        <w:t>Security Manager</w:t>
      </w:r>
      <w:bookmarkEnd w:id="1893"/>
    </w:p>
    <w:p w14:paraId="02EFC55C" w14:textId="7F377F7B" w:rsidR="00035C7A" w:rsidRDefault="00035C7A" w:rsidP="00781B28">
      <w:pPr>
        <w:pStyle w:val="Heading4"/>
      </w:pPr>
      <w:r>
        <w:t>Introduction</w:t>
      </w:r>
    </w:p>
    <w:p w14:paraId="5F3D4E95" w14:textId="77777777" w:rsidR="00035C7A" w:rsidRPr="00035C7A" w:rsidRDefault="00035C7A" w:rsidP="00781B28">
      <w:pPr>
        <w:pStyle w:val="body"/>
      </w:pPr>
      <w:r w:rsidRPr="00035C7A">
        <w:t>The AllJoyn security 2.0 ecosystem consists of many applications and devices. Those applications and devices are deployed in various setups and for them it is impossible to know up front what other peers they will see around them let alone know how they should interact with them. Which peers can be trusted, which rights do those peers have… So after being deployed, applications and devices have to be configured. The people in charge of configuring the system, the administrators need a tool for this. Such a tool is called a security manager.</w:t>
      </w:r>
    </w:p>
    <w:p w14:paraId="4DFC99EC" w14:textId="0D58716D" w:rsidR="00035C7A" w:rsidRDefault="00035C7A" w:rsidP="00781B28">
      <w:pPr>
        <w:pStyle w:val="body"/>
        <w:rPr>
          <w:color w:val="333333"/>
          <w:szCs w:val="22"/>
        </w:rPr>
      </w:pPr>
      <w:r w:rsidRPr="00781B28">
        <w:rPr>
          <w:color w:val="333333"/>
          <w:szCs w:val="22"/>
        </w:rPr>
        <w:t>Depending on your setup, you need a different tool. A large enterprise has different requirements than a home does. Not all administrators have a strong technical background. A tool for home users should have a straightforward, understandable user interface (hiding the more complex features). These simplifications should be done inside the security manager, so it is transparent for applications and devices in which setup they are deployed. Application developers should make no distinction between enterprise and small home.</w:t>
      </w:r>
    </w:p>
    <w:p w14:paraId="2D37FAF4" w14:textId="77777777" w:rsidR="00035C7A" w:rsidRPr="00035C7A" w:rsidRDefault="00035C7A" w:rsidP="00781B28">
      <w:pPr>
        <w:pStyle w:val="body"/>
      </w:pPr>
      <w:r w:rsidRPr="00035C7A">
        <w:lastRenderedPageBreak/>
        <w:t>A security configuration consists of two parts:</w:t>
      </w:r>
    </w:p>
    <w:p w14:paraId="7A771088" w14:textId="77777777" w:rsidR="00035C7A" w:rsidRDefault="00035C7A" w:rsidP="00781B28">
      <w:pPr>
        <w:pStyle w:val="body"/>
        <w:numPr>
          <w:ilvl w:val="0"/>
          <w:numId w:val="94"/>
        </w:numPr>
      </w:pPr>
      <w:r w:rsidRPr="00035C7A">
        <w:t>Certificates: certificates provide proof that an application is managed by a security manager. They can be used to gain access to resources of other peers or to provide resources themselves to others. The certificates describe the rights the holder has.</w:t>
      </w:r>
    </w:p>
    <w:p w14:paraId="2777645B" w14:textId="44C222C6" w:rsidR="00035C7A" w:rsidRPr="00035C7A" w:rsidRDefault="00035C7A" w:rsidP="00781B28">
      <w:pPr>
        <w:pStyle w:val="body"/>
        <w:numPr>
          <w:ilvl w:val="0"/>
          <w:numId w:val="94"/>
        </w:numPr>
      </w:pPr>
      <w:r w:rsidRPr="00035C7A">
        <w:t>Policy: A policy is a list of Access Control Lists (ACLs). These ACLs describe how other peers can access the holder of the policy.</w:t>
      </w:r>
    </w:p>
    <w:p w14:paraId="2A51BDCB" w14:textId="77777777" w:rsidR="00035C7A" w:rsidRPr="00035C7A" w:rsidRDefault="00035C7A" w:rsidP="00781B28">
      <w:pPr>
        <w:pStyle w:val="body"/>
      </w:pPr>
      <w:r w:rsidRPr="00035C7A">
        <w:t>Security managers use AllJoyn to transfer this configuration to applications and devices they manage.</w:t>
      </w:r>
    </w:p>
    <w:p w14:paraId="15041E65" w14:textId="568ED322" w:rsidR="00035C7A" w:rsidRDefault="00107425" w:rsidP="00781B28">
      <w:pPr>
        <w:pStyle w:val="Heading4"/>
      </w:pPr>
      <w:r>
        <w:t>Security Manager Architecture</w:t>
      </w:r>
    </w:p>
    <w:p w14:paraId="50C6FF72" w14:textId="77777777" w:rsidR="00107425" w:rsidRPr="00107425" w:rsidRDefault="00107425" w:rsidP="00781B28">
      <w:pPr>
        <w:pStyle w:val="body"/>
      </w:pPr>
      <w:r w:rsidRPr="00107425">
        <w:t>A security manager is a tool that can take multiple forms. For a home setup it can be a single application accessed by one person. For an enterprise setup, multiple administrators need to use it, so its core can run on a server, with some local application talking to it. When discussing the functional blocks of the security manager, it is important to understand that those blocks can reside on different machines and that for some of these we even have multiple instances.</w:t>
      </w:r>
    </w:p>
    <w:p w14:paraId="53A648C0" w14:textId="77777777" w:rsidR="00107425" w:rsidRDefault="00107425" w:rsidP="00781B28">
      <w:pPr>
        <w:pStyle w:val="body"/>
        <w:numPr>
          <w:ilvl w:val="0"/>
          <w:numId w:val="96"/>
        </w:numPr>
      </w:pPr>
      <w:r w:rsidRPr="00107425">
        <w:t>The manager provides certificates. In order to generate and sign certificates, it needs to have a certificate authority (CA).</w:t>
      </w:r>
    </w:p>
    <w:p w14:paraId="7B81EBDB" w14:textId="77777777" w:rsidR="00107425" w:rsidRDefault="00107425" w:rsidP="00781B28">
      <w:pPr>
        <w:pStyle w:val="body"/>
        <w:numPr>
          <w:ilvl w:val="0"/>
          <w:numId w:val="96"/>
        </w:numPr>
      </w:pPr>
      <w:r w:rsidRPr="00107425">
        <w:t>Configuration storage: The security manager should keep track of what the configuration looks like. To do so, it should persist the configuration data.</w:t>
      </w:r>
    </w:p>
    <w:p w14:paraId="4079E6D4" w14:textId="77777777" w:rsidR="00107425" w:rsidRDefault="00107425" w:rsidP="00781B28">
      <w:pPr>
        <w:pStyle w:val="body"/>
        <w:numPr>
          <w:ilvl w:val="0"/>
          <w:numId w:val="96"/>
        </w:numPr>
      </w:pPr>
      <w:r w:rsidRPr="00107425">
        <w:t>UI: The administrator needs to interact with the security manager in order to make configuration changes. The user interfaces doesn't need to be part of the manager itself. It could be running in a web browser or it could offer a REST API, so that custom UI can be built on top.</w:t>
      </w:r>
    </w:p>
    <w:p w14:paraId="3245B441" w14:textId="1F992D62" w:rsidR="00107425" w:rsidRDefault="00107425" w:rsidP="00781B28">
      <w:pPr>
        <w:pStyle w:val="body"/>
        <w:numPr>
          <w:ilvl w:val="0"/>
          <w:numId w:val="96"/>
        </w:numPr>
      </w:pPr>
      <w:r w:rsidRPr="00107425">
        <w:t>AllJoyn Agent (security manager agent): Configuration updates are sent using AllJoyn as the communication protocol. The agent is the component which does the interaction with the managed peers.</w:t>
      </w:r>
    </w:p>
    <w:p w14:paraId="649742A6" w14:textId="77777777" w:rsidR="00107425" w:rsidRDefault="00107425" w:rsidP="00781B28">
      <w:pPr>
        <w:pStyle w:val="body"/>
      </w:pPr>
      <w:r w:rsidRPr="00107425">
        <w:t>The following assumptions are made:</w:t>
      </w:r>
    </w:p>
    <w:p w14:paraId="28A9AAD2" w14:textId="77777777" w:rsidR="00107425" w:rsidRPr="00107425" w:rsidRDefault="00107425" w:rsidP="00781B28">
      <w:pPr>
        <w:pStyle w:val="body"/>
      </w:pPr>
    </w:p>
    <w:p w14:paraId="1B0730CC" w14:textId="77777777" w:rsidR="00107425" w:rsidRDefault="00107425" w:rsidP="00781B28">
      <w:pPr>
        <w:pStyle w:val="body"/>
        <w:numPr>
          <w:ilvl w:val="0"/>
          <w:numId w:val="99"/>
        </w:numPr>
      </w:pPr>
      <w:r w:rsidRPr="00107425">
        <w:t>The four functional blocks of the security manager can be combined into a single application, but it should be possible to run them in different applications or even on different hosts.</w:t>
      </w:r>
    </w:p>
    <w:p w14:paraId="70963C8B" w14:textId="77777777" w:rsidR="00107425" w:rsidRDefault="00107425" w:rsidP="00781B28">
      <w:pPr>
        <w:pStyle w:val="body"/>
        <w:numPr>
          <w:ilvl w:val="0"/>
          <w:numId w:val="99"/>
        </w:numPr>
      </w:pPr>
      <w:r w:rsidRPr="00107425">
        <w:t>A security manager can have multiple security manager agents acting on its behalf.</w:t>
      </w:r>
    </w:p>
    <w:p w14:paraId="08E005B3" w14:textId="77777777" w:rsidR="00107425" w:rsidRDefault="00107425" w:rsidP="00781B28">
      <w:pPr>
        <w:pStyle w:val="body"/>
        <w:numPr>
          <w:ilvl w:val="0"/>
          <w:numId w:val="99"/>
        </w:numPr>
      </w:pPr>
      <w:r w:rsidRPr="00107425">
        <w:t>The security manager topology is transparent for AllJoyn applications.</w:t>
      </w:r>
    </w:p>
    <w:p w14:paraId="512B693F" w14:textId="15474F0A" w:rsidR="00107425" w:rsidRPr="00107425" w:rsidRDefault="00107425" w:rsidP="00781B28">
      <w:pPr>
        <w:pStyle w:val="body"/>
        <w:numPr>
          <w:ilvl w:val="0"/>
          <w:numId w:val="99"/>
        </w:numPr>
      </w:pPr>
      <w:r w:rsidRPr="00107425">
        <w:t>A security manager is identified by the public key of its CA. We call this the key of the security manager.</w:t>
      </w:r>
    </w:p>
    <w:p w14:paraId="579CC083" w14:textId="77777777" w:rsidR="00107425" w:rsidRDefault="00107425" w:rsidP="00781B28">
      <w:pPr>
        <w:pStyle w:val="body"/>
      </w:pPr>
      <w:r w:rsidRPr="00107425">
        <w:t>The Alliance envisions multiple implementations of security managers and does not provide implementation specifications. The alliance does specify how security managers need to interact with AllJoyn security 2.0 based applications and devices.</w:t>
      </w:r>
    </w:p>
    <w:p w14:paraId="44A05BC5" w14:textId="7D668317" w:rsidR="00107425" w:rsidRDefault="00107425" w:rsidP="00781B28">
      <w:pPr>
        <w:pStyle w:val="body"/>
        <w:numPr>
          <w:ilvl w:val="0"/>
          <w:numId w:val="100"/>
        </w:numPr>
      </w:pPr>
      <w:r w:rsidRPr="00107425">
        <w:lastRenderedPageBreak/>
        <w:t>org.allseen.Security.PermissionMgmt.Notification: a session</w:t>
      </w:r>
      <w:r w:rsidR="000C3A6C">
        <w:t>-</w:t>
      </w:r>
      <w:r w:rsidRPr="00107425">
        <w:t>less signal sent by the applications. This can be used to di</w:t>
      </w:r>
      <w:r>
        <w:t>scover applications and devices.</w:t>
      </w:r>
    </w:p>
    <w:p w14:paraId="6D7402F9" w14:textId="61B8BBE0" w:rsidR="00107425" w:rsidRPr="00107425" w:rsidRDefault="00107425" w:rsidP="00781B28">
      <w:pPr>
        <w:pStyle w:val="body"/>
        <w:numPr>
          <w:ilvl w:val="0"/>
          <w:numId w:val="100"/>
        </w:numPr>
      </w:pPr>
      <w:r w:rsidRPr="00107425">
        <w:t>org.allseen.Security.PermissionMgmt: For changing the configuration of applications.</w:t>
      </w:r>
    </w:p>
    <w:p w14:paraId="526EBE53" w14:textId="4C9E8DDD" w:rsidR="00107425" w:rsidRDefault="00107425" w:rsidP="00781B28">
      <w:pPr>
        <w:pStyle w:val="Heading4"/>
      </w:pPr>
      <w:r>
        <w:t>What the Security Manager manages</w:t>
      </w:r>
    </w:p>
    <w:p w14:paraId="527D90DD" w14:textId="77777777" w:rsidR="00107425" w:rsidRPr="00107425" w:rsidRDefault="00107425" w:rsidP="00781B28">
      <w:pPr>
        <w:pStyle w:val="body"/>
      </w:pPr>
      <w:r w:rsidRPr="00107425">
        <w:t>We already mentioned a number of times that a security manager manages applications and devices. But what does it mean and do we really manage applications and devices? The security manager agent will use AllJoyn security features to set up a secure connection to a peer. The only way it has to identify this peer is by the looking at that peer's public key. Since we hand out certificates granting rights to this key, in fact it means we are managing keys. So when asking what are we managing, we should ask ourselves who has access to a key? There is no easy answer to this questions. It all depends on the OS and platform the software is running on.</w:t>
      </w:r>
    </w:p>
    <w:p w14:paraId="08936941" w14:textId="77777777" w:rsidR="00107425" w:rsidRDefault="00107425" w:rsidP="00781B28">
      <w:pPr>
        <w:pStyle w:val="body"/>
        <w:numPr>
          <w:ilvl w:val="0"/>
          <w:numId w:val="105"/>
        </w:numPr>
      </w:pPr>
      <w:r w:rsidRPr="00107425">
        <w:t>On a plain Linux or Windows machine, applications can choose to protect data on a per-user basis, making it hard to protect the key from other applications running as the same user. On the other hand, the key is also not application-specific. When the same application runs as a different user, it can't access the key anymore.</w:t>
      </w:r>
    </w:p>
    <w:p w14:paraId="38D35EC2" w14:textId="070C6D06" w:rsidR="00107425" w:rsidRPr="00107425" w:rsidRDefault="00107425" w:rsidP="00781B28">
      <w:pPr>
        <w:pStyle w:val="body"/>
        <w:numPr>
          <w:ilvl w:val="0"/>
          <w:numId w:val="105"/>
        </w:numPr>
      </w:pPr>
      <w:r w:rsidRPr="00107425">
        <w:t>O</w:t>
      </w:r>
      <w:r w:rsidR="000C3A6C">
        <w:t>perating systems</w:t>
      </w:r>
      <w:r w:rsidRPr="00107425">
        <w:t xml:space="preserve"> on smartphone do a better job at sandboxing applications. The link between key and application is stronger there.</w:t>
      </w:r>
    </w:p>
    <w:p w14:paraId="1FE7116B" w14:textId="77777777" w:rsidR="00107425" w:rsidRPr="00107425" w:rsidRDefault="00107425" w:rsidP="00781B28">
      <w:pPr>
        <w:pStyle w:val="body"/>
      </w:pPr>
      <w:r w:rsidRPr="00107425">
        <w:t>How many keys you need per device depends on the device:</w:t>
      </w:r>
    </w:p>
    <w:p w14:paraId="5BC7F805" w14:textId="77777777" w:rsidR="00107425" w:rsidRDefault="00107425" w:rsidP="00781B28">
      <w:pPr>
        <w:pStyle w:val="body"/>
        <w:numPr>
          <w:ilvl w:val="0"/>
          <w:numId w:val="106"/>
        </w:numPr>
      </w:pPr>
      <w:r w:rsidRPr="00107425">
        <w:t>A single-function device (e.g., a temperature sensor) is considered as one big Application. One key to do all operations.</w:t>
      </w:r>
    </w:p>
    <w:p w14:paraId="5362396D" w14:textId="77777777" w:rsidR="00107425" w:rsidRDefault="00107425" w:rsidP="00781B28">
      <w:pPr>
        <w:pStyle w:val="body"/>
        <w:numPr>
          <w:ilvl w:val="0"/>
          <w:numId w:val="106"/>
        </w:numPr>
      </w:pPr>
      <w:r w:rsidRPr="00107425">
        <w:t>Every app on a smartphone is considered as an app on its own, so one key per application.</w:t>
      </w:r>
    </w:p>
    <w:p w14:paraId="392F1CD3" w14:textId="7A41F777" w:rsidR="00107425" w:rsidRPr="00107425" w:rsidRDefault="00107425" w:rsidP="00781B28">
      <w:pPr>
        <w:pStyle w:val="body"/>
        <w:numPr>
          <w:ilvl w:val="0"/>
          <w:numId w:val="106"/>
        </w:numPr>
      </w:pPr>
      <w:r w:rsidRPr="00107425">
        <w:t>The built-in firmware of a smart TV is also considered as a single app. Applications installed on top of the firmware of the TV are separate apps and should have their own key.</w:t>
      </w:r>
    </w:p>
    <w:p w14:paraId="7E171508" w14:textId="361648B5" w:rsidR="00107425" w:rsidRDefault="00107425" w:rsidP="00781B28">
      <w:pPr>
        <w:pStyle w:val="Heading5"/>
      </w:pPr>
      <w:r>
        <w:t>What we can trust</w:t>
      </w:r>
    </w:p>
    <w:p w14:paraId="6D1DA41E" w14:textId="63C95738" w:rsidR="00107425" w:rsidRPr="00107425" w:rsidRDefault="00107425" w:rsidP="00781B28">
      <w:pPr>
        <w:pStyle w:val="body"/>
      </w:pPr>
      <w:r w:rsidRPr="00107425">
        <w:t>The AllSeen alliance offers software stack that runs on top of some hardware within an OS. The stack can be embedded in an application which is installed on a device or could be integrated in a firmware of a device. The security manager cannot distinguish this. He only sees a remote peer. Furthermore the security manager cannot assume applications are running on trustworthy systems. If an application runs on a compromised or malicious system, there is little we can do inside the app to protect</w:t>
      </w:r>
      <w:r w:rsidR="000C3A6C">
        <w:t xml:space="preserve">.  </w:t>
      </w:r>
      <w:r w:rsidRPr="00107425">
        <w:t>A genuine application running on malicious system, should be treated as malicious. We should protect the ecosystem by:</w:t>
      </w:r>
    </w:p>
    <w:p w14:paraId="6F61BF57" w14:textId="77777777" w:rsidR="00107425" w:rsidRDefault="00107425" w:rsidP="00781B28">
      <w:pPr>
        <w:pStyle w:val="body"/>
        <w:numPr>
          <w:ilvl w:val="0"/>
          <w:numId w:val="109"/>
        </w:numPr>
      </w:pPr>
      <w:r w:rsidRPr="00107425">
        <w:t>Being able to revoke the rights granted to an application.</w:t>
      </w:r>
    </w:p>
    <w:p w14:paraId="70FC1C82" w14:textId="13F66B76" w:rsidR="00107425" w:rsidRPr="00107425" w:rsidRDefault="00107425" w:rsidP="00781B28">
      <w:pPr>
        <w:pStyle w:val="body"/>
        <w:numPr>
          <w:ilvl w:val="0"/>
          <w:numId w:val="109"/>
        </w:numPr>
      </w:pPr>
      <w:r w:rsidRPr="00107425">
        <w:lastRenderedPageBreak/>
        <w:t>Make sure compromised or even malicious applications are limited to rights they were given. Since we can't trust the OS or hardware the applications is running on, these checks must be done at the remote peer side.</w:t>
      </w:r>
    </w:p>
    <w:p w14:paraId="12DE89FC" w14:textId="3E23EFBD" w:rsidR="00107425" w:rsidRPr="00107425" w:rsidRDefault="00107425" w:rsidP="00781B28">
      <w:pPr>
        <w:pStyle w:val="body"/>
      </w:pPr>
      <w:r w:rsidRPr="00107425">
        <w:t xml:space="preserve">The protective measure should be defined so that a well-behaving app on a well behaving system can protect itself from </w:t>
      </w:r>
      <w:r w:rsidR="000C3A6C">
        <w:t xml:space="preserve">any </w:t>
      </w:r>
      <w:r w:rsidR="000C3A6C" w:rsidRPr="00107425">
        <w:t>unwarranted</w:t>
      </w:r>
      <w:r w:rsidRPr="00107425">
        <w:t xml:space="preserve"> access. If both peers are malicious, then there is little we can do. But then they don't need AllSeen to malicious things. There is a risk though that 2 malicious applications team up. Each individual app gets a small acceptable set of rights, but then combining their rights to launch an attack.</w:t>
      </w:r>
    </w:p>
    <w:p w14:paraId="7E604B9B" w14:textId="77777777" w:rsidR="00107425" w:rsidRPr="00107425" w:rsidRDefault="00107425" w:rsidP="00781B28">
      <w:pPr>
        <w:pStyle w:val="body"/>
      </w:pPr>
      <w:r w:rsidRPr="00107425">
        <w:t>When claiming an application two considerations must be made:</w:t>
      </w:r>
    </w:p>
    <w:p w14:paraId="0A386BC5" w14:textId="77777777" w:rsidR="00107425" w:rsidRDefault="00107425" w:rsidP="00781B28">
      <w:pPr>
        <w:pStyle w:val="body"/>
        <w:numPr>
          <w:ilvl w:val="0"/>
          <w:numId w:val="110"/>
        </w:numPr>
      </w:pPr>
      <w:r w:rsidRPr="00107425">
        <w:t>Can I trust the application?</w:t>
      </w:r>
    </w:p>
    <w:p w14:paraId="1B6424FF" w14:textId="318B22D5" w:rsidR="00107425" w:rsidRPr="00107425" w:rsidRDefault="00107425" w:rsidP="00781B28">
      <w:pPr>
        <w:pStyle w:val="body"/>
        <w:numPr>
          <w:ilvl w:val="0"/>
          <w:numId w:val="110"/>
        </w:numPr>
      </w:pPr>
      <w:r w:rsidRPr="00107425">
        <w:t>Can I trust the device and it is running on? But not only the device and it OS, but for desktops systems as well which other applications are there? These apps might to try get access to the keystore of the genuine app. This is not something we can fix within the AllSeen alliance. This remains an integration aspect.</w:t>
      </w:r>
    </w:p>
    <w:p w14:paraId="79B529EC" w14:textId="77777777" w:rsidR="00107425" w:rsidRPr="00781B28" w:rsidRDefault="00107425" w:rsidP="00781B28">
      <w:pPr>
        <w:pStyle w:val="body"/>
      </w:pPr>
    </w:p>
    <w:p w14:paraId="5EC3238B" w14:textId="28AB6904" w:rsidR="00035C7A" w:rsidRDefault="00107425" w:rsidP="00781B28">
      <w:pPr>
        <w:pStyle w:val="Heading5"/>
      </w:pPr>
      <w:r>
        <w:t>Sharing Keystores</w:t>
      </w:r>
    </w:p>
    <w:p w14:paraId="1AB9105A" w14:textId="77777777" w:rsidR="00107425" w:rsidRDefault="00107425" w:rsidP="00781B28">
      <w:pPr>
        <w:pStyle w:val="body"/>
      </w:pPr>
      <w:r>
        <w:t>When an application is claimed, it will store its certificates inside a keystore. This keystore can be shared. The security manager nor the system can prevent applications from doing this. Is it recommended to share keystores? It has the advantage that you only have to claim one application, while multiple applications can use it. However the certificates in the store will only grant a limited set of permission to it users. Sharing the store only makes sense if it was granted all permissions required by its users. Sharing keystore can be allowed if the applications granted access to it are known upfront and the union of rights is known.</w:t>
      </w:r>
    </w:p>
    <w:p w14:paraId="48B51500" w14:textId="77777777" w:rsidR="00107425" w:rsidRDefault="00107425" w:rsidP="00781B28">
      <w:pPr>
        <w:pStyle w:val="body"/>
      </w:pPr>
      <w:r>
        <w:t>Sharing keystores does have some side effects, every app using the keystore will appear as a manageable application. The security will be able to manage one keystore via multiple apps. Adding an extra layer of complexity to get concurrent access right.</w:t>
      </w:r>
    </w:p>
    <w:p w14:paraId="65F385B4" w14:textId="03B0EAD3" w:rsidR="00107425" w:rsidRDefault="00107425" w:rsidP="00781B28">
      <w:pPr>
        <w:pStyle w:val="body"/>
      </w:pPr>
      <w:r>
        <w:t>We also partially lose the ability to sandbox applications, as applications using a shared keystore get full set of rights linked to the store and not necessarily the ones they strictly need.</w:t>
      </w:r>
    </w:p>
    <w:p w14:paraId="149FBDEA" w14:textId="77777777" w:rsidR="000B2BC6" w:rsidRDefault="000B2BC6" w:rsidP="00781B28">
      <w:pPr>
        <w:pStyle w:val="body"/>
      </w:pPr>
    </w:p>
    <w:p w14:paraId="4A5D2906" w14:textId="77777777" w:rsidR="00107425" w:rsidRDefault="00107425" w:rsidP="00107425">
      <w:pPr>
        <w:pStyle w:val="Heading5"/>
        <w:spacing w:before="0" w:after="274"/>
        <w:rPr>
          <w:rFonts w:cs="Arial"/>
          <w:color w:val="333333"/>
          <w:sz w:val="21"/>
          <w:szCs w:val="21"/>
        </w:rPr>
      </w:pPr>
      <w:r>
        <w:rPr>
          <w:rFonts w:cs="Arial"/>
          <w:color w:val="333333"/>
          <w:sz w:val="21"/>
          <w:szCs w:val="21"/>
        </w:rPr>
        <w:t>Applications integrated in firmware</w:t>
      </w:r>
    </w:p>
    <w:p w14:paraId="72FBB4D3" w14:textId="352D46DE" w:rsidR="00107425" w:rsidRDefault="00107425" w:rsidP="00781B28">
      <w:pPr>
        <w:pStyle w:val="body"/>
      </w:pPr>
      <w:r>
        <w:t>The firmware of a device could consist of multiple smaller AllSeen applications. From end-user perspective you only want to claim this device once. Those applciations are allowed to share their keystore, but only of them should provide the PermissionMg</w:t>
      </w:r>
      <w:r w:rsidR="000C3A6C">
        <w:t>m</w:t>
      </w:r>
      <w:r>
        <w:t>t interface. So only one application is seen from security manager perspective. When expressing the permission required for this application, it should request all permission required by the apps on that device.</w:t>
      </w:r>
    </w:p>
    <w:p w14:paraId="3D550733" w14:textId="77777777" w:rsidR="00107425" w:rsidRDefault="00107425" w:rsidP="00107425">
      <w:pPr>
        <w:pStyle w:val="Heading5"/>
        <w:spacing w:before="0" w:after="274"/>
        <w:rPr>
          <w:rFonts w:cs="Arial"/>
          <w:color w:val="333333"/>
          <w:sz w:val="21"/>
          <w:szCs w:val="21"/>
        </w:rPr>
      </w:pPr>
      <w:r>
        <w:rPr>
          <w:rFonts w:cs="Arial"/>
          <w:color w:val="333333"/>
          <w:sz w:val="21"/>
          <w:szCs w:val="21"/>
        </w:rPr>
        <w:t>Standalone applications</w:t>
      </w:r>
    </w:p>
    <w:p w14:paraId="020215CF" w14:textId="5E9A5C53" w:rsidR="00107425" w:rsidRDefault="00107425" w:rsidP="00781B28">
      <w:pPr>
        <w:pStyle w:val="body"/>
      </w:pPr>
      <w:r>
        <w:t xml:space="preserve">Standalone applications are apps downloaded and installed on a desktop computer, tablet or smart phone or something similar. Standalone applications should not share </w:t>
      </w:r>
      <w:r>
        <w:lastRenderedPageBreak/>
        <w:t>the</w:t>
      </w:r>
      <w:r w:rsidR="000C3A6C">
        <w:t xml:space="preserve">ir </w:t>
      </w:r>
      <w:r>
        <w:t xml:space="preserve"> keystore with other applications. If such an application is buil</w:t>
      </w:r>
      <w:r w:rsidR="000C3A6C">
        <w:t>t</w:t>
      </w:r>
      <w:r>
        <w:t xml:space="preserve"> out of separate sub-applications (each of them a using separate bus</w:t>
      </w:r>
      <w:r w:rsidR="000C3A6C">
        <w:t xml:space="preserve"> </w:t>
      </w:r>
      <w:r>
        <w:t>attachment), then they should follow the same rules as applications integrated in firmware.</w:t>
      </w:r>
    </w:p>
    <w:p w14:paraId="1B9B1CC5" w14:textId="51B3047A" w:rsidR="00107425" w:rsidRDefault="000B2BC6" w:rsidP="00781B28">
      <w:pPr>
        <w:pStyle w:val="Heading4"/>
      </w:pPr>
      <w:r>
        <w:t>Security Manager Operations</w:t>
      </w:r>
    </w:p>
    <w:p w14:paraId="1C18091E" w14:textId="77777777" w:rsidR="000B2BC6" w:rsidRPr="000B2BC6" w:rsidRDefault="000B2BC6" w:rsidP="00781B28">
      <w:pPr>
        <w:pStyle w:val="body"/>
      </w:pPr>
      <w:r w:rsidRPr="000B2BC6">
        <w:t>The security manager allows the following operations:</w:t>
      </w:r>
    </w:p>
    <w:p w14:paraId="5C1215E1" w14:textId="77777777" w:rsidR="000B2BC6" w:rsidRDefault="000B2BC6" w:rsidP="00781B28">
      <w:pPr>
        <w:pStyle w:val="body"/>
        <w:numPr>
          <w:ilvl w:val="0"/>
          <w:numId w:val="112"/>
        </w:numPr>
      </w:pPr>
      <w:r w:rsidRPr="000B2BC6">
        <w:t>security group management: create, update and delete security groups</w:t>
      </w:r>
    </w:p>
    <w:p w14:paraId="06CDFB90" w14:textId="3CDE4A55" w:rsidR="000B2BC6" w:rsidRPr="000B2BC6" w:rsidRDefault="000B2BC6" w:rsidP="00781B28">
      <w:pPr>
        <w:pStyle w:val="body"/>
        <w:numPr>
          <w:ilvl w:val="1"/>
          <w:numId w:val="112"/>
        </w:numPr>
      </w:pPr>
      <w:r w:rsidRPr="000B2BC6">
        <w:t>allow grouping of applications. A group is uniquely defined by GUID and the public key of a security manager. Applications can become members of a group when they are issued a membership certificate for that group</w:t>
      </w:r>
    </w:p>
    <w:p w14:paraId="27B9ED6E" w14:textId="77777777" w:rsidR="000B2BC6" w:rsidRDefault="000B2BC6" w:rsidP="00781B28">
      <w:pPr>
        <w:pStyle w:val="body"/>
        <w:numPr>
          <w:ilvl w:val="0"/>
          <w:numId w:val="112"/>
        </w:numPr>
      </w:pPr>
      <w:r w:rsidRPr="000B2BC6">
        <w:t>identity management: create, update and delete identities</w:t>
      </w:r>
    </w:p>
    <w:p w14:paraId="3B1281FD" w14:textId="62D4D11D" w:rsidR="000B2BC6" w:rsidRPr="000B2BC6" w:rsidRDefault="000B2BC6" w:rsidP="00781B28">
      <w:pPr>
        <w:pStyle w:val="body"/>
        <w:numPr>
          <w:ilvl w:val="1"/>
          <w:numId w:val="112"/>
        </w:numPr>
      </w:pPr>
      <w:r w:rsidRPr="000B2BC6">
        <w:t xml:space="preserve">Identities are used to define the users of application. Users can map to physical persons, but they could also a more conceptual meaning. An identity is represented by a GUID and the public key of the defining security manager. Applications can act on behalf of a user when they receive an identity certificate for that user. Applications should only have </w:t>
      </w:r>
      <w:r w:rsidR="000C3A6C">
        <w:t>one</w:t>
      </w:r>
      <w:r w:rsidRPr="000B2BC6">
        <w:t xml:space="preserve"> identity certificate.</w:t>
      </w:r>
    </w:p>
    <w:p w14:paraId="09F74127" w14:textId="77777777" w:rsidR="000B2BC6" w:rsidRDefault="000B2BC6" w:rsidP="00781B28">
      <w:pPr>
        <w:pStyle w:val="body"/>
        <w:numPr>
          <w:ilvl w:val="0"/>
          <w:numId w:val="112"/>
        </w:numPr>
      </w:pPr>
      <w:r w:rsidRPr="000B2BC6">
        <w:t>application/key management:</w:t>
      </w:r>
    </w:p>
    <w:p w14:paraId="682A3C9F" w14:textId="77777777" w:rsidR="000B2BC6" w:rsidRDefault="000B2BC6" w:rsidP="00781B28">
      <w:pPr>
        <w:pStyle w:val="body"/>
        <w:numPr>
          <w:ilvl w:val="1"/>
          <w:numId w:val="112"/>
        </w:numPr>
      </w:pPr>
      <w:r w:rsidRPr="000B2BC6">
        <w:t>Claim applications: make it managed by this security manager</w:t>
      </w:r>
    </w:p>
    <w:p w14:paraId="70AD8C8C" w14:textId="77777777" w:rsidR="000B2BC6" w:rsidRDefault="000B2BC6" w:rsidP="00781B28">
      <w:pPr>
        <w:pStyle w:val="body"/>
        <w:numPr>
          <w:ilvl w:val="1"/>
          <w:numId w:val="112"/>
        </w:numPr>
      </w:pPr>
      <w:r w:rsidRPr="000B2BC6">
        <w:t>manage AllJoyn certificates for these applications</w:t>
      </w:r>
    </w:p>
    <w:p w14:paraId="12B9EB97" w14:textId="77777777" w:rsidR="000B2BC6" w:rsidRDefault="000B2BC6" w:rsidP="00781B28">
      <w:pPr>
        <w:pStyle w:val="body"/>
        <w:numPr>
          <w:ilvl w:val="1"/>
          <w:numId w:val="112"/>
        </w:numPr>
      </w:pPr>
      <w:r w:rsidRPr="000B2BC6">
        <w:t>manage policy (ACL's) of applications</w:t>
      </w:r>
    </w:p>
    <w:p w14:paraId="7BB1B2AC" w14:textId="018FB62F" w:rsidR="000B2BC6" w:rsidRDefault="000B2BC6" w:rsidP="00781B28">
      <w:pPr>
        <w:pStyle w:val="body"/>
        <w:numPr>
          <w:ilvl w:val="1"/>
          <w:numId w:val="112"/>
        </w:numPr>
      </w:pPr>
      <w:r w:rsidRPr="000B2BC6">
        <w:t>force application to become un-managed again</w:t>
      </w:r>
    </w:p>
    <w:p w14:paraId="6FD03FCA" w14:textId="77777777" w:rsidR="000B2BC6" w:rsidRPr="000B2BC6" w:rsidRDefault="000B2BC6" w:rsidP="00781B28">
      <w:pPr>
        <w:pStyle w:val="body"/>
      </w:pPr>
    </w:p>
    <w:p w14:paraId="256FEBBA" w14:textId="6208DAF1" w:rsidR="000B2BC6" w:rsidRDefault="000B2BC6" w:rsidP="00781B28">
      <w:pPr>
        <w:pStyle w:val="Heading4"/>
      </w:pPr>
      <w:r>
        <w:t>Inter Security Manager Interaction</w:t>
      </w:r>
    </w:p>
    <w:p w14:paraId="08C436A8" w14:textId="55DC93B7" w:rsidR="000B2BC6" w:rsidRDefault="000B2BC6" w:rsidP="00781B28">
      <w:pPr>
        <w:pStyle w:val="body"/>
      </w:pPr>
      <w:r w:rsidRPr="00781B28">
        <w:t xml:space="preserve">When applications interact with each other, they check if the interaction is allowed by their policies as previously set by their security manager. In practice, a peer must present a certificate (chain) signed by its security manager public key. Meaning that with the basic features we created silos, you can only talk to applications managed by your own security manager. In practice applications managed by different security managers need to interact with each other as well. We provide 2 ways to do this: Delegation and </w:t>
      </w:r>
      <w:ins w:id="1894" w:author="Author" w:date="2015-03-31T13:28:00Z">
        <w:r w:rsidR="006F6783">
          <w:t>Restricted User</w:t>
        </w:r>
      </w:ins>
      <w:del w:id="1895" w:author="Author" w:date="2015-03-31T13:28:00Z">
        <w:r w:rsidRPr="00781B28" w:rsidDel="006F6783">
          <w:delText>Group equivalence</w:delText>
        </w:r>
      </w:del>
      <w:r w:rsidRPr="00781B28">
        <w:t>.</w:t>
      </w:r>
    </w:p>
    <w:p w14:paraId="1F6FB2E2" w14:textId="27D7B380" w:rsidR="000B2BC6" w:rsidRDefault="000B2BC6" w:rsidP="00781B28">
      <w:pPr>
        <w:pStyle w:val="Heading5"/>
      </w:pPr>
      <w:r>
        <w:t>Delegation</w:t>
      </w:r>
    </w:p>
    <w:p w14:paraId="190DFCC2" w14:textId="5636CE03" w:rsidR="000B2BC6" w:rsidRDefault="000B2BC6" w:rsidP="00781B28">
      <w:pPr>
        <w:pStyle w:val="Heading6"/>
      </w:pPr>
      <w:r>
        <w:t>Use case</w:t>
      </w:r>
    </w:p>
    <w:p w14:paraId="5342170D" w14:textId="48A66E5A" w:rsidR="000B2BC6" w:rsidRPr="000B2BC6" w:rsidRDefault="000B2BC6" w:rsidP="00781B28">
      <w:pPr>
        <w:pStyle w:val="body"/>
        <w:rPr>
          <w:color w:val="333333"/>
          <w:sz w:val="21"/>
          <w:szCs w:val="21"/>
        </w:rPr>
      </w:pPr>
      <w:r w:rsidRPr="00781B28">
        <w:rPr>
          <w:rStyle w:val="bodyChar"/>
        </w:rPr>
        <w:t xml:space="preserve">I’m the administrator of my home ecosystem. I claim appliances in the home and provide them with configuration. I as administrator am the only person having access to the security manager. When my kids want to get access to an appliance, then they have to ask me to get approval for each application they want to use. This is not workable. With delegation, my security manager gives a membership certificate with delegation rights to </w:t>
      </w:r>
      <w:r w:rsidRPr="00781B28">
        <w:rPr>
          <w:rStyle w:val="bodyChar"/>
        </w:rPr>
        <w:lastRenderedPageBreak/>
        <w:t>the security manager of each of my kids. With this certificate, they can delegate these rights to their applications. They only need to ask one time and then they can make any of their applications part of my group. Even though my kids did not interact directly with each other, with these delegated certificates they interact with each other in the scope of this group</w:t>
      </w:r>
      <w:r w:rsidRPr="000B2BC6">
        <w:rPr>
          <w:color w:val="333333"/>
          <w:sz w:val="21"/>
          <w:szCs w:val="21"/>
        </w:rPr>
        <w:t>.</w:t>
      </w:r>
    </w:p>
    <w:p w14:paraId="297B3B0B" w14:textId="765BD200" w:rsidR="000B2BC6" w:rsidRDefault="000B2BC6" w:rsidP="00781B28">
      <w:pPr>
        <w:pStyle w:val="Heading6"/>
      </w:pPr>
      <w:r>
        <w:t>Limitations</w:t>
      </w:r>
    </w:p>
    <w:p w14:paraId="649B20C4" w14:textId="112E5C66" w:rsidR="000B2BC6" w:rsidRPr="00781B28" w:rsidRDefault="000B2BC6" w:rsidP="00781B28">
      <w:pPr>
        <w:pStyle w:val="body"/>
      </w:pPr>
      <w:r>
        <w:t>The followings are the limitations of using delegation.</w:t>
      </w:r>
    </w:p>
    <w:p w14:paraId="5A998D17" w14:textId="77777777" w:rsidR="000B2BC6" w:rsidRDefault="000B2BC6" w:rsidP="00781B28">
      <w:pPr>
        <w:pStyle w:val="body"/>
        <w:numPr>
          <w:ilvl w:val="0"/>
          <w:numId w:val="116"/>
        </w:numPr>
      </w:pPr>
      <w:r w:rsidRPr="000B2BC6">
        <w:t>You can only authenticate members of the group. Mutual authenticated requests can only be done between members of the group.</w:t>
      </w:r>
    </w:p>
    <w:p w14:paraId="13BCC25E" w14:textId="77777777" w:rsidR="000B2BC6" w:rsidRDefault="000B2BC6" w:rsidP="00781B28">
      <w:pPr>
        <w:pStyle w:val="body"/>
        <w:numPr>
          <w:ilvl w:val="0"/>
          <w:numId w:val="116"/>
        </w:numPr>
      </w:pPr>
      <w:r w:rsidRPr="000B2BC6">
        <w:t>My kids get Remote-control rights for the TV by giving them a membership certificate with delegation rights for my TV Group. Their remote control applications become member of the TV group. If I give my TV a policy for the TV group, then the TV will allow the request from the RC apps of my kids. This requir</w:t>
      </w:r>
      <w:r>
        <w:t>es my kids to define an ANY-USER</w:t>
      </w:r>
      <w:r w:rsidRPr="000B2BC6">
        <w:t xml:space="preserve"> policy for TV operations for their apps. This is ok for TVs RC operations. If mutual authentication is required, the TV must become member of the TV group as well.</w:t>
      </w:r>
    </w:p>
    <w:p w14:paraId="7824584C" w14:textId="77777777" w:rsidR="000B2BC6" w:rsidRDefault="000B2BC6" w:rsidP="00781B28">
      <w:pPr>
        <w:pStyle w:val="body"/>
        <w:numPr>
          <w:ilvl w:val="0"/>
          <w:numId w:val="116"/>
        </w:numPr>
      </w:pPr>
      <w:r w:rsidRPr="000B2BC6">
        <w:t>For a chat use case you need to know who is sending a message and to whom you’re sending messages to. So mutual auth</w:t>
      </w:r>
      <w:r>
        <w:t>entication</w:t>
      </w:r>
      <w:r w:rsidRPr="000B2BC6">
        <w:t xml:space="preserve"> is required and all participants have to be in that group.</w:t>
      </w:r>
    </w:p>
    <w:p w14:paraId="00282713" w14:textId="255C5213" w:rsidR="000B2BC6" w:rsidRPr="000B2BC6" w:rsidRDefault="000B2BC6" w:rsidP="00781B28">
      <w:pPr>
        <w:pStyle w:val="body"/>
        <w:numPr>
          <w:ilvl w:val="0"/>
          <w:numId w:val="116"/>
        </w:numPr>
      </w:pPr>
      <w:r w:rsidRPr="000B2BC6">
        <w:t>As policy is defined on group level, it is impossible to differentiate between kids and parents within the scope of a single group. It would require separate groups to achieve this.</w:t>
      </w:r>
    </w:p>
    <w:p w14:paraId="6F34E478" w14:textId="6657674B" w:rsidR="00D912C4" w:rsidRDefault="00BC6ABA" w:rsidP="00781B28">
      <w:pPr>
        <w:pStyle w:val="Heading6"/>
      </w:pPr>
      <w:r>
        <w:t>Delegating</w:t>
      </w:r>
      <w:r w:rsidR="00D912C4">
        <w:t xml:space="preserve"> m</w:t>
      </w:r>
      <w:r w:rsidR="00D912C4" w:rsidRPr="00E95C06">
        <w:t xml:space="preserve">embership </w:t>
      </w:r>
      <w:r w:rsidR="00D912C4">
        <w:t>c</w:t>
      </w:r>
      <w:r w:rsidR="00D912C4" w:rsidRPr="00E95C06">
        <w:t>ertificate</w:t>
      </w:r>
      <w:r w:rsidR="00904C7C">
        <w:t xml:space="preserve"> Flow</w:t>
      </w:r>
    </w:p>
    <w:p w14:paraId="442C5E64" w14:textId="1DC4BB7D" w:rsidR="00461B94" w:rsidRDefault="000C3A6C">
      <w:pPr>
        <w:pStyle w:val="body"/>
      </w:pPr>
      <w:r>
        <w:t xml:space="preserve">In the X.509 membership certificate, the delegate concept is represented by the basicConstraints extension CA flag.  </w:t>
      </w:r>
      <w:r w:rsidR="00D912C4" w:rsidRPr="00E95C06">
        <w:t xml:space="preserve">If a grantee receives a membership certificate with </w:t>
      </w:r>
      <w:r w:rsidR="00461B94">
        <w:t>the X.509 basicConstraints extension CA flag equal to true</w:t>
      </w:r>
      <w:r w:rsidR="00D912C4" w:rsidRPr="00E95C06">
        <w:t xml:space="preserve">, </w:t>
      </w:r>
      <w:r w:rsidR="00D912C4">
        <w:t>the grantee c</w:t>
      </w:r>
      <w:r w:rsidR="00D912C4" w:rsidRPr="00E95C06">
        <w:t xml:space="preserve">an issue </w:t>
      </w:r>
      <w:r w:rsidR="003547C2">
        <w:t xml:space="preserve">a </w:t>
      </w:r>
      <w:r w:rsidR="00D912C4" w:rsidRPr="00E95C06">
        <w:t xml:space="preserve">membership certificate to others with the same </w:t>
      </w:r>
      <w:r w:rsidR="001968D1">
        <w:t>ACL</w:t>
      </w:r>
      <w:r w:rsidR="001968D1" w:rsidRPr="00E95C06">
        <w:t xml:space="preserve"> </w:t>
      </w:r>
      <w:r w:rsidR="00D912C4" w:rsidRPr="00E95C06">
        <w:t xml:space="preserve">or more restrictive </w:t>
      </w:r>
      <w:r w:rsidR="001968D1">
        <w:t>ACL</w:t>
      </w:r>
      <w:r w:rsidR="00D912C4">
        <w:t xml:space="preserve">. </w:t>
      </w:r>
      <w:r w:rsidR="003547C2">
        <w:t xml:space="preserve">Any </w:t>
      </w:r>
      <w:r w:rsidR="00D912C4">
        <w:t xml:space="preserve">peer </w:t>
      </w:r>
      <w:r w:rsidR="003547C2">
        <w:t xml:space="preserve">validating a certificate chain </w:t>
      </w:r>
      <w:r w:rsidR="00D912C4" w:rsidRPr="00E95C06">
        <w:t>verif</w:t>
      </w:r>
      <w:r w:rsidR="00D912C4">
        <w:t>ies</w:t>
      </w:r>
      <w:r w:rsidR="00D912C4" w:rsidRPr="00E95C06">
        <w:t xml:space="preserve"> that no further delegation </w:t>
      </w:r>
      <w:r w:rsidR="003547C2">
        <w:t>has been done, or the chain is considered invalid</w:t>
      </w:r>
      <w:r w:rsidR="00D912C4" w:rsidRPr="00E95C06">
        <w:t>.</w:t>
      </w:r>
    </w:p>
    <w:p w14:paraId="07F6D1F2" w14:textId="6FB99F49" w:rsidR="00D912C4" w:rsidRDefault="00FE5DC0" w:rsidP="003522EA">
      <w:pPr>
        <w:pStyle w:val="figureanchor"/>
        <w:ind w:left="0"/>
      </w:pPr>
      <w:ins w:id="1896" w:author="Author" w:date="2015-03-27T09:59:00Z">
        <w:r>
          <w:object w:dxaOrig="10636" w:dyaOrig="13310" w14:anchorId="0C1BF8B0">
            <v:shape id="_x0000_i1056" type="#_x0000_t75" style="width:468pt;height:585.75pt" o:ole="">
              <v:imagedata r:id="rId95" o:title=""/>
            </v:shape>
            <o:OLEObject Type="Embed" ProgID="Visio.Drawing.11" ShapeID="_x0000_i1056" DrawAspect="Content" ObjectID="_1489315244" r:id="rId96"/>
          </w:object>
        </w:r>
      </w:ins>
      <w:ins w:id="1897" w:author="Author" w:date="2015-03-26T15:34:00Z">
        <w:del w:id="1898" w:author="Author" w:date="2015-03-27T09:59:00Z">
          <w:r w:rsidR="001368BF" w:rsidDel="00FE5DC0">
            <w:object w:dxaOrig="10636" w:dyaOrig="13310" w14:anchorId="5D7E9A8A">
              <v:shape id="_x0000_i1057" type="#_x0000_t75" style="width:468pt;height:585.75pt" o:ole="">
                <v:imagedata r:id="rId97" o:title=""/>
              </v:shape>
              <o:OLEObject Type="Embed" ProgID="Visio.Drawing.11" ShapeID="_x0000_i1057" DrawAspect="Content" ObjectID="_1489315245" r:id="rId98"/>
            </w:object>
          </w:r>
        </w:del>
      </w:ins>
      <w:del w:id="1899" w:author="Author" w:date="2015-03-26T15:34:00Z">
        <w:r w:rsidR="00592491" w:rsidDel="001368BF">
          <w:object w:dxaOrig="11451" w:dyaOrig="15757" w14:anchorId="2199048D">
            <v:shape id="_x0000_i1058" type="#_x0000_t75" style="width:444pt;height:611.25pt" o:ole="">
              <v:imagedata r:id="rId99" o:title=""/>
            </v:shape>
            <o:OLEObject Type="Embed" ProgID="Visio.Drawing.11" ShapeID="_x0000_i1058" DrawAspect="Content" ObjectID="_1489315246" r:id="rId100"/>
          </w:object>
        </w:r>
      </w:del>
    </w:p>
    <w:p w14:paraId="297832E3" w14:textId="04C6A2F7" w:rsidR="00DC7E9D" w:rsidRDefault="00D912C4" w:rsidP="00781B28">
      <w:pPr>
        <w:pStyle w:val="Caption"/>
      </w:pPr>
      <w:r>
        <w:t xml:space="preserve">Figure </w:t>
      </w:r>
      <w:fldSimple w:instr=" STYLEREF 1 \s ">
        <w:r w:rsidR="00497D04">
          <w:rPr>
            <w:noProof/>
          </w:rPr>
          <w:t>2</w:t>
        </w:r>
      </w:fldSimple>
      <w:r>
        <w:noBreakHyphen/>
      </w:r>
      <w:r w:rsidR="007D1AAA">
        <w:t>8</w:t>
      </w:r>
      <w:r>
        <w:t xml:space="preserve">. </w:t>
      </w:r>
      <w:r w:rsidRPr="00E95C06">
        <w:t>Reissue membership cert</w:t>
      </w:r>
      <w:r>
        <w:t>ificate</w:t>
      </w:r>
      <w:bookmarkStart w:id="1900" w:name="_Toc413769265"/>
      <w:bookmarkStart w:id="1901" w:name="_Toc413829233"/>
      <w:bookmarkStart w:id="1902" w:name="_Toc413849877"/>
      <w:bookmarkStart w:id="1903" w:name="_Toc413850013"/>
      <w:bookmarkEnd w:id="1900"/>
      <w:bookmarkEnd w:id="1901"/>
      <w:bookmarkEnd w:id="1902"/>
      <w:bookmarkEnd w:id="1903"/>
    </w:p>
    <w:p w14:paraId="42B142F9" w14:textId="2F97022D" w:rsidR="00904C7C" w:rsidRDefault="00E93317" w:rsidP="00781B28">
      <w:pPr>
        <w:pStyle w:val="Heading5"/>
      </w:pPr>
      <w:ins w:id="1904" w:author="Author" w:date="2015-03-31T11:11:00Z">
        <w:r>
          <w:lastRenderedPageBreak/>
          <w:t>Restricted access for other security manager</w:t>
        </w:r>
      </w:ins>
      <w:del w:id="1905" w:author="Author" w:date="2015-03-31T11:11:00Z">
        <w:r w:rsidR="00904C7C" w:rsidDel="00E93317">
          <w:delText>Security Group Equivalence</w:delText>
        </w:r>
      </w:del>
    </w:p>
    <w:p w14:paraId="2EAE7F65" w14:textId="6D409B67" w:rsidR="00904C7C" w:rsidRPr="00904C7C" w:rsidRDefault="00E93317" w:rsidP="00781B28">
      <w:pPr>
        <w:pStyle w:val="body"/>
      </w:pPr>
      <w:ins w:id="1906" w:author="Author" w:date="2015-03-31T11:12:00Z">
        <w:r>
          <w:t xml:space="preserve">Restricted access </w:t>
        </w:r>
      </w:ins>
      <w:del w:id="1907" w:author="Author" w:date="2015-03-31T11:12:00Z">
        <w:r w:rsidR="00904C7C" w:rsidRPr="00904C7C" w:rsidDel="00E93317">
          <w:delText xml:space="preserve">Group equivalence </w:delText>
        </w:r>
      </w:del>
      <w:r w:rsidR="00904C7C" w:rsidRPr="00904C7C">
        <w:t xml:space="preserve">tries to address the same problem as delegation but takes a different approach to solve it. With delegation, you give a certificate to an application. With that certificate the application can prove it is allowed access to a group. With </w:t>
      </w:r>
      <w:del w:id="1908" w:author="Author" w:date="2015-03-31T11:12:00Z">
        <w:r w:rsidR="00904C7C" w:rsidRPr="00904C7C" w:rsidDel="00E93317">
          <w:delText xml:space="preserve">group </w:delText>
        </w:r>
      </w:del>
      <w:ins w:id="1909" w:author="Author" w:date="2015-03-31T11:12:00Z">
        <w:r>
          <w:t xml:space="preserve">restricted access </w:t>
        </w:r>
      </w:ins>
      <w:del w:id="1910" w:author="Author" w:date="2015-03-31T11:12:00Z">
        <w:r w:rsidR="00904C7C" w:rsidRPr="00904C7C" w:rsidDel="00E93317">
          <w:delText>equivalence, we do the other way around. W</w:delText>
        </w:r>
      </w:del>
      <w:ins w:id="1911" w:author="Author" w:date="2015-03-31T11:12:00Z">
        <w:r>
          <w:t>w</w:t>
        </w:r>
      </w:ins>
      <w:r w:rsidR="00904C7C" w:rsidRPr="00904C7C">
        <w:t>e define a policy on our managed applications that allows applications from a different security manager to get access. This would be as if we would pre-install the delegated membership certificate on all our managed applications. So when the peer comes around, he doesn't need to send the proof, the application already has it. Since policy comes from a trusted source, we don't need to distribute certificates, we can define a more compact ACL.</w:t>
      </w:r>
    </w:p>
    <w:p w14:paraId="775A06BA" w14:textId="1D029EB8" w:rsidR="00904C7C" w:rsidRPr="00904C7C" w:rsidRDefault="00904C7C" w:rsidP="00781B28">
      <w:pPr>
        <w:pStyle w:val="body"/>
      </w:pPr>
      <w:r w:rsidRPr="00904C7C">
        <w:t>In practice, the security manager defines a</w:t>
      </w:r>
      <w:ins w:id="1912" w:author="Author" w:date="2015-03-31T11:14:00Z">
        <w:r w:rsidR="00E93317">
          <w:t xml:space="preserve"> restricted peer type</w:t>
        </w:r>
      </w:ins>
      <w:del w:id="1913" w:author="Author" w:date="2015-03-31T11:14:00Z">
        <w:r w:rsidRPr="00904C7C" w:rsidDel="00E93317">
          <w:delText xml:space="preserve"> group equivalence ACL</w:delText>
        </w:r>
      </w:del>
      <w:r w:rsidRPr="00904C7C">
        <w:t> for all applications that need to interact with the applications of the peer security manager. This ACL </w:t>
      </w:r>
      <w:ins w:id="1914" w:author="Author" w:date="2015-03-31T11:14:00Z">
        <w:r w:rsidR="00E93317">
          <w:t xml:space="preserve">restricts </w:t>
        </w:r>
      </w:ins>
      <w:del w:id="1915" w:author="Author" w:date="2015-03-31T11:14:00Z">
        <w:r w:rsidRPr="00904C7C" w:rsidDel="00E93317">
          <w:delText xml:space="preserve">maps </w:delText>
        </w:r>
      </w:del>
      <w:r w:rsidRPr="00904C7C">
        <w:t xml:space="preserve">applications of that security manager </w:t>
      </w:r>
      <w:ins w:id="1916" w:author="Author" w:date="2015-03-31T11:14:00Z">
        <w:r w:rsidR="00E93317">
          <w:t>to a specific</w:t>
        </w:r>
      </w:ins>
      <w:ins w:id="1917" w:author="Author" w:date="2015-03-31T11:15:00Z">
        <w:r w:rsidR="00E93317">
          <w:t xml:space="preserve"> set of rules</w:t>
        </w:r>
      </w:ins>
      <w:del w:id="1918" w:author="Author" w:date="2015-03-31T11:14:00Z">
        <w:r w:rsidRPr="00904C7C" w:rsidDel="00E93317">
          <w:delText>into a local group</w:delText>
        </w:r>
      </w:del>
      <w:r w:rsidRPr="00904C7C">
        <w:t xml:space="preserve">. Those applications </w:t>
      </w:r>
      <w:ins w:id="1919" w:author="Author" w:date="2015-03-31T11:15:00Z">
        <w:r w:rsidR="00E93317">
          <w:t xml:space="preserve">just </w:t>
        </w:r>
      </w:ins>
      <w:del w:id="1920" w:author="Author" w:date="2015-03-31T11:15:00Z">
        <w:r w:rsidRPr="00904C7C" w:rsidDel="00E93317">
          <w:delText xml:space="preserve">don’t need to be members of that group, but they </w:delText>
        </w:r>
      </w:del>
      <w:r w:rsidRPr="00904C7C">
        <w:t xml:space="preserve">need to prove that they are owned with an identity </w:t>
      </w:r>
      <w:ins w:id="1921" w:author="Author" w:date="2015-03-31T11:15:00Z">
        <w:r w:rsidR="00E93317">
          <w:t>certi</w:t>
        </w:r>
        <w:r w:rsidR="00105901">
          <w:t>ficate verifi</w:t>
        </w:r>
        <w:r w:rsidR="00E93317">
          <w:t>able with</w:t>
        </w:r>
      </w:ins>
      <w:ins w:id="1922" w:author="Author" w:date="2015-03-31T11:20:00Z">
        <w:r w:rsidR="00105901">
          <w:t xml:space="preserve"> the peer security manager certificate authority. That authority is installed with the restricted peer entry into the local application policy</w:t>
        </w:r>
      </w:ins>
      <w:del w:id="1923" w:author="Author" w:date="2015-03-31T11:15:00Z">
        <w:r w:rsidRPr="00904C7C" w:rsidDel="00E93317">
          <w:delText>or membership certificate</w:delText>
        </w:r>
      </w:del>
      <w:ins w:id="1924" w:author="Author" w:date="2015-03-31T11:21:00Z">
        <w:r w:rsidR="00105901">
          <w:t>.</w:t>
        </w:r>
      </w:ins>
      <w:del w:id="1925" w:author="Author" w:date="2015-03-31T11:21:00Z">
        <w:r w:rsidRPr="00904C7C" w:rsidDel="00105901">
          <w:delText>. If they can, the policy for the local group will be applied on them.</w:delText>
        </w:r>
      </w:del>
    </w:p>
    <w:p w14:paraId="53C100E2" w14:textId="6B662857" w:rsidR="00904C7C" w:rsidRPr="00904C7C" w:rsidDel="00105901" w:rsidRDefault="00904C7C" w:rsidP="00AA6604">
      <w:pPr>
        <w:pStyle w:val="body"/>
        <w:rPr>
          <w:del w:id="1926" w:author="Author" w:date="2015-03-31T11:22:00Z"/>
        </w:rPr>
      </w:pPr>
      <w:del w:id="1927" w:author="Author" w:date="2015-03-31T11:22:00Z">
        <w:r w:rsidRPr="00904C7C" w:rsidDel="00105901">
          <w:delText>The group equivalence rule allows one-way authentication. For a mutual authenticated session, the peer security manager should install group equivalence for your security managers’ public key. The main advantage of group equivalence is that these rules do not require any knowledge of the groups owned by the peer security manager. In case of delegation, the receiver of membership certificates needs to know what the scope is of that group. Group equivalence is not transitive. If A declares group equivalence rules for B and C, that does not mean that a group equivalence exists between B and C. They have to explicitly install it themselves.</w:delText>
        </w:r>
      </w:del>
    </w:p>
    <w:p w14:paraId="2E4BCCEC" w14:textId="67DCC222" w:rsidR="00904C7C" w:rsidRPr="00904C7C" w:rsidDel="00105901" w:rsidRDefault="00904C7C" w:rsidP="00AA6604">
      <w:pPr>
        <w:pStyle w:val="body"/>
        <w:rPr>
          <w:del w:id="1928" w:author="Author" w:date="2015-03-31T11:23:00Z"/>
        </w:rPr>
      </w:pPr>
      <w:del w:id="1929" w:author="Author" w:date="2015-03-31T11:23:00Z">
        <w:r w:rsidRPr="00904C7C" w:rsidDel="00105901">
          <w:delText>Group equivalence works very nice in a setup where every security manager represents a single user. Every person takes up the role of end-user as well and administrator. Then group equivalence easily allows you to express an ACL for another user. Users with similar rights can be mapped into the same group.</w:delText>
        </w:r>
      </w:del>
    </w:p>
    <w:p w14:paraId="2D014603" w14:textId="5C6E5DB3" w:rsidR="00904C7C" w:rsidRPr="00904C7C" w:rsidDel="00105901" w:rsidRDefault="00904C7C" w:rsidP="00AA6604">
      <w:pPr>
        <w:pStyle w:val="body"/>
        <w:rPr>
          <w:del w:id="1930" w:author="Author" w:date="2015-03-31T11:28:00Z"/>
        </w:rPr>
      </w:pPr>
      <w:r w:rsidRPr="00904C7C">
        <w:t xml:space="preserve">As example use case: Suppose we have a real-estate agent. When showing a house to clients, he'd like to show-off the AllSeen-enabled home automation system. This can be achieved with either delegation or </w:t>
      </w:r>
      <w:ins w:id="1931" w:author="Author" w:date="2015-03-31T11:23:00Z">
        <w:r w:rsidR="00105901">
          <w:t>restricted user</w:t>
        </w:r>
      </w:ins>
      <w:del w:id="1932" w:author="Author" w:date="2015-03-31T11:23:00Z">
        <w:r w:rsidRPr="00904C7C" w:rsidDel="00105901">
          <w:delText>group equivalence</w:delText>
        </w:r>
      </w:del>
      <w:r w:rsidRPr="00904C7C">
        <w:t xml:space="preserve">. The advantage of </w:t>
      </w:r>
      <w:ins w:id="1933" w:author="Author" w:date="2015-03-31T11:23:00Z">
        <w:r w:rsidR="00105901">
          <w:t>restricted user</w:t>
        </w:r>
      </w:ins>
      <w:del w:id="1934" w:author="Author" w:date="2015-03-31T11:23:00Z">
        <w:r w:rsidRPr="00904C7C" w:rsidDel="00105901">
          <w:delText>group equivalence</w:delText>
        </w:r>
      </w:del>
      <w:r w:rsidRPr="00904C7C">
        <w:t xml:space="preserve"> is that if he potentially needs to show 100 homes, he can do it based on 1 certificate instead of 100 for the delegation scenario. There is less risk for information disclosure. If someone could get hold of the 100 certificates, then he can learn who the home sellers are. In the </w:t>
      </w:r>
      <w:ins w:id="1935" w:author="Author" w:date="2015-03-31T11:28:00Z">
        <w:r w:rsidR="00105901">
          <w:t xml:space="preserve">restricted user </w:t>
        </w:r>
      </w:ins>
      <w:del w:id="1936" w:author="Author" w:date="2015-03-31T11:28:00Z">
        <w:r w:rsidRPr="00904C7C" w:rsidDel="00105901">
          <w:delText xml:space="preserve">group equivalence </w:delText>
        </w:r>
      </w:del>
      <w:r w:rsidRPr="00904C7C">
        <w:t>case, the seller's public keys are in the policy of the agent's app and policy is never shared.</w:t>
      </w:r>
    </w:p>
    <w:p w14:paraId="25631CA8" w14:textId="77777777" w:rsidR="00904C7C" w:rsidRPr="00781B28" w:rsidRDefault="00904C7C">
      <w:pPr>
        <w:pStyle w:val="body"/>
      </w:pPr>
    </w:p>
    <w:p w14:paraId="7E025077" w14:textId="50CA74CF" w:rsidR="00E95C06" w:rsidRDefault="00FC24F0" w:rsidP="00781B28">
      <w:pPr>
        <w:pStyle w:val="Heading6"/>
      </w:pPr>
      <w:ins w:id="1937" w:author="Author" w:date="2015-03-26T16:11:00Z">
        <w:r>
          <w:t>I</w:t>
        </w:r>
      </w:ins>
      <w:ins w:id="1938" w:author="Author" w:date="2015-03-31T11:30:00Z">
        <w:r w:rsidR="00AA6604">
          <w:t xml:space="preserve">nstall a restricted user </w:t>
        </w:r>
      </w:ins>
      <w:ins w:id="1939" w:author="Author" w:date="2015-03-31T11:31:00Z">
        <w:r w:rsidR="00AA6604">
          <w:t>ACL</w:t>
        </w:r>
      </w:ins>
      <w:ins w:id="1940" w:author="Author" w:date="2015-03-31T11:30:00Z">
        <w:r w:rsidR="00AA6604">
          <w:t xml:space="preserve"> </w:t>
        </w:r>
      </w:ins>
      <w:ins w:id="1941" w:author="Author" w:date="2015-03-26T16:11:00Z">
        <w:del w:id="1942" w:author="Author" w:date="2015-03-31T11:30:00Z">
          <w:r w:rsidDel="00AA6604">
            <w:delText>mplemen</w:delText>
          </w:r>
        </w:del>
        <w:del w:id="1943" w:author="Author" w:date="2015-03-31T11:31:00Z">
          <w:r w:rsidDel="00AA6604">
            <w:delText>t</w:delText>
          </w:r>
        </w:del>
        <w:del w:id="1944" w:author="Author" w:date="2015-03-31T11:30:00Z">
          <w:r w:rsidDel="00AA6604">
            <w:delText>ing the</w:delText>
          </w:r>
        </w:del>
      </w:ins>
      <w:ins w:id="1945" w:author="Author" w:date="2015-03-31T11:31:00Z">
        <w:r w:rsidR="00AA6604">
          <w:t>Flow</w:t>
        </w:r>
      </w:ins>
      <w:ins w:id="1946" w:author="Author" w:date="2015-03-26T16:11:00Z">
        <w:del w:id="1947" w:author="Author" w:date="2015-03-31T11:31:00Z">
          <w:r w:rsidDel="00AA6604">
            <w:delText xml:space="preserve"> </w:delText>
          </w:r>
        </w:del>
      </w:ins>
      <w:del w:id="1948" w:author="Author" w:date="2015-03-26T16:11:00Z">
        <w:r w:rsidR="00E95C06" w:rsidRPr="00E95C06" w:rsidDel="00FC24F0">
          <w:delText xml:space="preserve">Add a </w:delText>
        </w:r>
      </w:del>
      <w:del w:id="1949" w:author="Author" w:date="2015-03-31T11:30:00Z">
        <w:r w:rsidR="00DE65C1" w:rsidDel="00AA6604">
          <w:delText>security group</w:delText>
        </w:r>
        <w:r w:rsidR="00DE65C1" w:rsidRPr="00E95C06" w:rsidDel="00AA6604">
          <w:delText xml:space="preserve"> </w:delText>
        </w:r>
        <w:r w:rsidR="006C62EE" w:rsidDel="00AA6604">
          <w:delText>e</w:delText>
        </w:r>
        <w:r w:rsidR="00E95C06" w:rsidRPr="00E95C06" w:rsidDel="00AA6604">
          <w:delText>quivalence</w:delText>
        </w:r>
      </w:del>
      <w:r w:rsidR="00E95C06" w:rsidRPr="00E95C06">
        <w:t xml:space="preserve"> </w:t>
      </w:r>
      <w:del w:id="1950" w:author="Author" w:date="2015-03-26T16:11:00Z">
        <w:r w:rsidR="00DE65C1" w:rsidDel="00FC24F0">
          <w:delText>instruction</w:delText>
        </w:r>
        <w:r w:rsidR="00DE65C1" w:rsidRPr="00E95C06" w:rsidDel="00FC24F0">
          <w:delText xml:space="preserve"> </w:delText>
        </w:r>
      </w:del>
      <w:ins w:id="1951" w:author="Author" w:date="2015-03-26T16:11:00Z">
        <w:del w:id="1952" w:author="Author" w:date="2015-03-31T11:30:00Z">
          <w:r w:rsidDel="00AA6604">
            <w:delText>concept</w:delText>
          </w:r>
        </w:del>
      </w:ins>
      <w:del w:id="1953" w:author="Author" w:date="2015-03-26T16:11:00Z">
        <w:r w:rsidR="00E95C06" w:rsidRPr="00E95C06" w:rsidDel="00FC24F0">
          <w:delText xml:space="preserve">to </w:delText>
        </w:r>
        <w:r w:rsidR="00E95C06" w:rsidDel="00FC24F0">
          <w:delText>a</w:delText>
        </w:r>
        <w:r w:rsidR="008D240F" w:rsidDel="00FC24F0">
          <w:delText>n application</w:delText>
        </w:r>
      </w:del>
    </w:p>
    <w:p w14:paraId="4B3B579F" w14:textId="73F7D65D" w:rsidR="00DE65C1" w:rsidRDefault="00E95C06" w:rsidP="00B453FF">
      <w:pPr>
        <w:pStyle w:val="body"/>
      </w:pPr>
      <w:del w:id="1954" w:author="Author" w:date="2015-03-26T15:23:00Z">
        <w:r w:rsidRPr="00E95C06" w:rsidDel="007C06B2">
          <w:delText>A</w:delText>
        </w:r>
        <w:r w:rsidR="008D240F" w:rsidDel="007C06B2">
          <w:delText xml:space="preserve">n admin </w:delText>
        </w:r>
        <w:r w:rsidRPr="00E95C06" w:rsidDel="007C06B2">
          <w:delText xml:space="preserve">can </w:delText>
        </w:r>
        <w:r w:rsidR="00DE65C1" w:rsidDel="007C06B2">
          <w:delText xml:space="preserve">update the permission policy in an application to </w:delText>
        </w:r>
        <w:r w:rsidRPr="00E95C06" w:rsidDel="007C06B2">
          <w:delText xml:space="preserve">add a </w:delText>
        </w:r>
        <w:r w:rsidR="00DE65C1" w:rsidDel="007C06B2">
          <w:delText>security group</w:delText>
        </w:r>
        <w:r w:rsidR="00DE65C1" w:rsidRPr="00E95C06" w:rsidDel="007C06B2">
          <w:delText xml:space="preserve"> </w:delText>
        </w:r>
        <w:r w:rsidRPr="00E95C06" w:rsidDel="007C06B2">
          <w:delText xml:space="preserve">equivalence </w:delText>
        </w:r>
        <w:r w:rsidR="00DE65C1" w:rsidDel="007C06B2">
          <w:delText>instruction</w:delText>
        </w:r>
        <w:r w:rsidR="00DE65C1" w:rsidRPr="00E95C06" w:rsidDel="007C06B2">
          <w:delText xml:space="preserve"> </w:delText>
        </w:r>
        <w:r w:rsidRPr="00E95C06" w:rsidDel="007C06B2">
          <w:delText xml:space="preserve">so the certificates </w:delText>
        </w:r>
        <w:r w:rsidR="00540EEB" w:rsidDel="007C06B2">
          <w:delText>issue</w:delText>
        </w:r>
        <w:r w:rsidR="00D912C4" w:rsidDel="007C06B2">
          <w:delText>d</w:delText>
        </w:r>
        <w:r w:rsidR="00540EEB" w:rsidDel="007C06B2">
          <w:delText xml:space="preserve"> by other</w:delText>
        </w:r>
        <w:r w:rsidR="008D240F" w:rsidDel="007C06B2">
          <w:delText xml:space="preserve"> certificate authorities </w:delText>
        </w:r>
        <w:r w:rsidR="00540EEB" w:rsidDel="007C06B2">
          <w:delText xml:space="preserve">(like friends) </w:delText>
        </w:r>
        <w:r w:rsidRPr="00E95C06" w:rsidDel="007C06B2">
          <w:delText>can be trusted</w:delText>
        </w:r>
        <w:r w:rsidR="00F20D02" w:rsidDel="007C06B2">
          <w:delText>.</w:delText>
        </w:r>
      </w:del>
      <w:ins w:id="1955" w:author="Author" w:date="2015-03-26T15:23:00Z">
        <w:del w:id="1956" w:author="Author" w:date="2015-03-31T11:31:00Z">
          <w:r w:rsidR="007C06B2" w:rsidDel="00AA6604">
            <w:delText>The security group equivalence concept can be implemented using the RESTRICTED_USER peers.</w:delText>
          </w:r>
        </w:del>
      </w:ins>
      <w:del w:id="1957" w:author="Author" w:date="2015-03-31T11:31:00Z">
        <w:r w:rsidR="00F20D02" w:rsidDel="00AA6604">
          <w:delText xml:space="preserve">  </w:delText>
        </w:r>
      </w:del>
      <w:ins w:id="1958" w:author="Author" w:date="2015-03-26T15:25:00Z">
        <w:del w:id="1959" w:author="Author" w:date="2015-03-31T11:31:00Z">
          <w:r w:rsidR="007C06B2" w:rsidDel="00AA6604">
            <w:delText xml:space="preserve">The friend’s identity certificate will be validated against the certificate authority’s public key entry in this </w:delText>
          </w:r>
        </w:del>
      </w:ins>
      <w:ins w:id="1960" w:author="Author" w:date="2015-03-26T15:26:00Z">
        <w:del w:id="1961" w:author="Author" w:date="2015-03-31T11:31:00Z">
          <w:r w:rsidR="007C06B2" w:rsidDel="00AA6604">
            <w:delText xml:space="preserve">RESTRICTE_USER </w:delText>
          </w:r>
        </w:del>
      </w:ins>
      <w:ins w:id="1962" w:author="Author" w:date="2015-03-26T15:25:00Z">
        <w:del w:id="1963" w:author="Author" w:date="2015-03-31T11:31:00Z">
          <w:r w:rsidR="007C06B2" w:rsidDel="00AA6604">
            <w:delText>peer entry in the permission poli</w:delText>
          </w:r>
        </w:del>
      </w:ins>
      <w:ins w:id="1964" w:author="Author" w:date="2015-03-26T15:26:00Z">
        <w:del w:id="1965" w:author="Author" w:date="2015-03-31T11:31:00Z">
          <w:r w:rsidR="007C06B2" w:rsidDel="00AA6604">
            <w:delText>c</w:delText>
          </w:r>
        </w:del>
      </w:ins>
      <w:ins w:id="1966" w:author="Author" w:date="2015-03-26T15:25:00Z">
        <w:del w:id="1967" w:author="Author" w:date="2015-03-31T11:31:00Z">
          <w:r w:rsidR="007C06B2" w:rsidDel="00AA6604">
            <w:delText xml:space="preserve">y. </w:delText>
          </w:r>
        </w:del>
      </w:ins>
      <w:del w:id="1968" w:author="Author" w:date="2015-03-31T11:31:00Z">
        <w:r w:rsidR="00F20D02" w:rsidDel="00AA6604">
          <w:delText xml:space="preserve">These </w:delText>
        </w:r>
        <w:r w:rsidR="00DE65C1" w:rsidDel="00AA6604">
          <w:delText>friend’s application</w:delText>
        </w:r>
        <w:r w:rsidR="005E6361" w:rsidDel="00AA6604">
          <w:delText>s</w:delText>
        </w:r>
        <w:r w:rsidR="00DE65C1" w:rsidDel="00AA6604">
          <w:delText xml:space="preserve"> </w:delText>
        </w:r>
        <w:r w:rsidR="00F20D02" w:rsidDel="00AA6604">
          <w:delText>would only have access to permissi</w:delText>
        </w:r>
      </w:del>
      <w:ins w:id="1969" w:author="Author" w:date="2015-03-26T15:24:00Z">
        <w:del w:id="1970" w:author="Author" w:date="2015-03-31T11:31:00Z">
          <w:r w:rsidR="007C06B2" w:rsidDel="00AA6604">
            <w:delText>ons assigned in the policy</w:delText>
          </w:r>
        </w:del>
      </w:ins>
      <w:ins w:id="1971" w:author="Author" w:date="2015-03-26T15:25:00Z">
        <w:del w:id="1972" w:author="Author" w:date="2015-03-31T11:32:00Z">
          <w:r w:rsidR="007C06B2" w:rsidDel="00AA6604">
            <w:delText>.</w:delText>
          </w:r>
        </w:del>
      </w:ins>
      <w:ins w:id="1973" w:author="Author" w:date="2015-03-31T11:32:00Z">
        <w:r w:rsidR="00AA6604">
          <w:t>The admin install a RESTRICTED_USER ACL into his local application’s policy to allow his friend to have access to the local application.</w:t>
        </w:r>
      </w:ins>
      <w:ins w:id="1974" w:author="Author" w:date="2015-03-26T15:24:00Z">
        <w:r w:rsidR="007C06B2">
          <w:t xml:space="preserve"> </w:t>
        </w:r>
      </w:ins>
      <w:del w:id="1975" w:author="Author" w:date="2015-03-26T15:24:00Z">
        <w:r w:rsidR="00F20D02" w:rsidDel="007C06B2">
          <w:delText>ons assigned to th</w:delText>
        </w:r>
        <w:r w:rsidR="00DE65C1" w:rsidDel="007C06B2">
          <w:delText>e local security group specified in the instruction.</w:delText>
        </w:r>
      </w:del>
      <w:r w:rsidRPr="00E95C06">
        <w:t xml:space="preserve"> </w:t>
      </w:r>
    </w:p>
    <w:p w14:paraId="5E98DC04" w14:textId="5884331B" w:rsidR="006B4D67" w:rsidRDefault="00FE5DC0" w:rsidP="003522EA">
      <w:pPr>
        <w:pStyle w:val="figureanchor"/>
        <w:ind w:left="0"/>
      </w:pPr>
      <w:ins w:id="1976" w:author="Author" w:date="2015-03-27T10:02:00Z">
        <w:r>
          <w:object w:dxaOrig="11163" w:dyaOrig="14085" w14:anchorId="3F007A3C">
            <v:shape id="_x0000_i1059" type="#_x0000_t75" style="width:468pt;height:590.25pt" o:ole="">
              <v:imagedata r:id="rId101" o:title=""/>
            </v:shape>
            <o:OLEObject Type="Embed" ProgID="Visio.Drawing.11" ShapeID="_x0000_i1059" DrawAspect="Content" ObjectID="_1489315247" r:id="rId102"/>
          </w:object>
        </w:r>
      </w:ins>
      <w:ins w:id="1977" w:author="Author" w:date="2015-03-26T16:10:00Z">
        <w:del w:id="1978" w:author="Author" w:date="2015-03-27T10:02:00Z">
          <w:r w:rsidR="00FC24F0" w:rsidDel="00FE5DC0">
            <w:object w:dxaOrig="11157" w:dyaOrig="14085" w14:anchorId="5DD45D4D">
              <v:shape id="_x0000_i1060" type="#_x0000_t75" style="width:467.25pt;height:590.25pt" o:ole="">
                <v:imagedata r:id="rId103" o:title=""/>
              </v:shape>
              <o:OLEObject Type="Embed" ProgID="Visio.Drawing.11" ShapeID="_x0000_i1060" DrawAspect="Content" ObjectID="_1489315248" r:id="rId104"/>
            </w:object>
          </w:r>
        </w:del>
      </w:ins>
      <w:del w:id="1979" w:author="Author" w:date="2015-03-26T16:10:00Z">
        <w:r w:rsidR="008A375D" w:rsidDel="00FC24F0">
          <w:object w:dxaOrig="11181" w:dyaOrig="12070" w14:anchorId="5895ACAD">
            <v:shape id="_x0000_i1061" type="#_x0000_t75" style="width:468pt;height:505.5pt" o:ole="">
              <v:imagedata r:id="rId105" o:title=""/>
            </v:shape>
            <o:OLEObject Type="Embed" ProgID="Visio.Drawing.11" ShapeID="_x0000_i1061" DrawAspect="Content" ObjectID="_1489315249" r:id="rId106"/>
          </w:object>
        </w:r>
      </w:del>
    </w:p>
    <w:p w14:paraId="293D783F" w14:textId="0DB8A02E" w:rsidR="00E95C06" w:rsidRDefault="00E95C06" w:rsidP="00E95C06">
      <w:pPr>
        <w:pStyle w:val="Caption"/>
      </w:pPr>
      <w:r>
        <w:t xml:space="preserve">Figure </w:t>
      </w:r>
      <w:fldSimple w:instr=" STYLEREF 1 \s ">
        <w:r w:rsidR="00497D04">
          <w:rPr>
            <w:noProof/>
          </w:rPr>
          <w:t>2</w:t>
        </w:r>
      </w:fldSimple>
      <w:r w:rsidR="00F44246">
        <w:noBreakHyphen/>
      </w:r>
      <w:r w:rsidR="007D1AAA">
        <w:t>9</w:t>
      </w:r>
      <w:r>
        <w:t xml:space="preserve">. </w:t>
      </w:r>
      <w:r w:rsidR="00540EEB">
        <w:t>Add</w:t>
      </w:r>
      <w:r w:rsidRPr="00E95C06">
        <w:t xml:space="preserve"> </w:t>
      </w:r>
      <w:del w:id="1980" w:author="Author" w:date="2015-03-26T16:12:00Z">
        <w:r w:rsidRPr="00E95C06" w:rsidDel="00FC24F0">
          <w:delText xml:space="preserve">a </w:delText>
        </w:r>
      </w:del>
      <w:ins w:id="1981" w:author="Author" w:date="2015-03-26T16:11:00Z">
        <w:r w:rsidR="00FC24F0">
          <w:t>restricted user rules</w:t>
        </w:r>
      </w:ins>
      <w:del w:id="1982" w:author="Author" w:date="2015-03-26T16:11:00Z">
        <w:r w:rsidR="00AD21C2" w:rsidDel="00FC24F0">
          <w:delText>security group</w:delText>
        </w:r>
        <w:r w:rsidR="00AD21C2" w:rsidRPr="00E95C06" w:rsidDel="00FC24F0">
          <w:delText xml:space="preserve"> </w:delText>
        </w:r>
        <w:r w:rsidRPr="00E95C06" w:rsidDel="00FC24F0">
          <w:delText xml:space="preserve">equivalence </w:delText>
        </w:r>
        <w:r w:rsidR="00AD21C2" w:rsidDel="00FC24F0">
          <w:delText>instruction</w:delText>
        </w:r>
      </w:del>
      <w:r w:rsidR="00AD21C2" w:rsidRPr="00E95C06">
        <w:t xml:space="preserve"> </w:t>
      </w:r>
      <w:r w:rsidRPr="00E95C06">
        <w:t xml:space="preserve">to </w:t>
      </w:r>
      <w:r w:rsidR="0039636A">
        <w:t>a</w:t>
      </w:r>
      <w:r w:rsidR="00E031FE">
        <w:t>n application</w:t>
      </w:r>
    </w:p>
    <w:p w14:paraId="37E5A78B" w14:textId="26C4E5F7" w:rsidR="00492DAE" w:rsidRDefault="00492DAE" w:rsidP="00492DAE">
      <w:pPr>
        <w:pStyle w:val="Heading3"/>
      </w:pPr>
      <w:bookmarkStart w:id="1983" w:name="_Toc394915129"/>
      <w:bookmarkStart w:id="1984" w:name="_Toc394916407"/>
      <w:bookmarkStart w:id="1985" w:name="_Toc395099884"/>
      <w:bookmarkStart w:id="1986" w:name="_Toc395181124"/>
      <w:bookmarkStart w:id="1987" w:name="_Toc395182201"/>
      <w:bookmarkStart w:id="1988" w:name="_Toc395257835"/>
      <w:bookmarkStart w:id="1989" w:name="_Toc394915130"/>
      <w:bookmarkStart w:id="1990" w:name="_Toc394916408"/>
      <w:bookmarkStart w:id="1991" w:name="_Toc395099885"/>
      <w:bookmarkStart w:id="1992" w:name="_Toc395181125"/>
      <w:bookmarkStart w:id="1993" w:name="_Toc395182202"/>
      <w:bookmarkStart w:id="1994" w:name="_Toc395257836"/>
      <w:bookmarkStart w:id="1995" w:name="_Toc394915131"/>
      <w:bookmarkStart w:id="1996" w:name="_Toc394916409"/>
      <w:bookmarkStart w:id="1997" w:name="_Toc395099886"/>
      <w:bookmarkStart w:id="1998" w:name="_Toc395181126"/>
      <w:bookmarkStart w:id="1999" w:name="_Toc395182203"/>
      <w:bookmarkStart w:id="2000" w:name="_Toc395257837"/>
      <w:bookmarkStart w:id="2001" w:name="_Toc394915132"/>
      <w:bookmarkStart w:id="2002" w:name="_Toc394916410"/>
      <w:bookmarkStart w:id="2003" w:name="_Toc395099887"/>
      <w:bookmarkStart w:id="2004" w:name="_Toc395181127"/>
      <w:bookmarkStart w:id="2005" w:name="_Toc395182204"/>
      <w:bookmarkStart w:id="2006" w:name="_Toc395257838"/>
      <w:bookmarkStart w:id="2007" w:name="_Toc414630528"/>
      <w:bookmarkStart w:id="2008" w:name="_Toc414881049"/>
      <w:bookmarkStart w:id="2009" w:name="_Toc414884869"/>
      <w:bookmarkStart w:id="2010" w:name="_Toc414630529"/>
      <w:bookmarkStart w:id="2011" w:name="_Toc414881050"/>
      <w:bookmarkStart w:id="2012" w:name="_Toc414884870"/>
      <w:bookmarkStart w:id="2013" w:name="_Toc414630530"/>
      <w:bookmarkStart w:id="2014" w:name="_Toc414881051"/>
      <w:bookmarkStart w:id="2015" w:name="_Toc414884871"/>
      <w:bookmarkStart w:id="2016" w:name="_Toc414630531"/>
      <w:bookmarkStart w:id="2017" w:name="_Toc414881052"/>
      <w:bookmarkStart w:id="2018" w:name="_Toc414884872"/>
      <w:bookmarkStart w:id="2019" w:name="_Toc414630532"/>
      <w:bookmarkStart w:id="2020" w:name="_Toc414881053"/>
      <w:bookmarkStart w:id="2021" w:name="_Toc414884873"/>
      <w:bookmarkStart w:id="2022" w:name="_Toc396401512"/>
      <w:bookmarkStart w:id="2023" w:name="_Toc396401613"/>
      <w:bookmarkStart w:id="2024" w:name="_Toc396744699"/>
      <w:bookmarkStart w:id="2025" w:name="_Toc396917904"/>
      <w:bookmarkStart w:id="2026" w:name="_Toc396401513"/>
      <w:bookmarkStart w:id="2027" w:name="_Toc396401614"/>
      <w:bookmarkStart w:id="2028" w:name="_Toc396744700"/>
      <w:bookmarkStart w:id="2029" w:name="_Toc396917905"/>
      <w:bookmarkStart w:id="2030" w:name="_Toc396401522"/>
      <w:bookmarkStart w:id="2031" w:name="_Toc396401623"/>
      <w:bookmarkStart w:id="2032" w:name="_Toc396744709"/>
      <w:bookmarkStart w:id="2033" w:name="_Toc396917914"/>
      <w:bookmarkStart w:id="2034" w:name="_Toc396401523"/>
      <w:bookmarkStart w:id="2035" w:name="_Toc396401624"/>
      <w:bookmarkStart w:id="2036" w:name="_Toc396744710"/>
      <w:bookmarkStart w:id="2037" w:name="_Toc396917915"/>
      <w:bookmarkStart w:id="2038" w:name="_Toc396401524"/>
      <w:bookmarkStart w:id="2039" w:name="_Toc396401625"/>
      <w:bookmarkStart w:id="2040" w:name="_Toc396744711"/>
      <w:bookmarkStart w:id="2041" w:name="_Toc396917916"/>
      <w:bookmarkStart w:id="2042" w:name="_Toc396401525"/>
      <w:bookmarkStart w:id="2043" w:name="_Toc396401626"/>
      <w:bookmarkStart w:id="2044" w:name="_Toc396744712"/>
      <w:bookmarkStart w:id="2045" w:name="_Toc396917917"/>
      <w:bookmarkStart w:id="2046" w:name="_Toc414630533"/>
      <w:bookmarkStart w:id="2047" w:name="_Toc414881054"/>
      <w:bookmarkStart w:id="2048" w:name="_Toc414884874"/>
      <w:bookmarkStart w:id="2049" w:name="_Toc414630534"/>
      <w:bookmarkStart w:id="2050" w:name="_Toc414881055"/>
      <w:bookmarkStart w:id="2051" w:name="_Toc414884875"/>
      <w:bookmarkStart w:id="2052" w:name="_Toc414630535"/>
      <w:bookmarkStart w:id="2053" w:name="_Toc414881056"/>
      <w:bookmarkStart w:id="2054" w:name="_Toc414884876"/>
      <w:bookmarkStart w:id="2055" w:name="_Toc414630536"/>
      <w:bookmarkStart w:id="2056" w:name="_Toc414881057"/>
      <w:bookmarkStart w:id="2057" w:name="_Toc414884877"/>
      <w:bookmarkStart w:id="2058" w:name="_Toc414630537"/>
      <w:bookmarkStart w:id="2059" w:name="_Toc414881058"/>
      <w:bookmarkStart w:id="2060" w:name="_Toc414884878"/>
      <w:bookmarkStart w:id="2061" w:name="_Toc414630538"/>
      <w:bookmarkStart w:id="2062" w:name="_Toc414881059"/>
      <w:bookmarkStart w:id="2063" w:name="_Toc414884879"/>
      <w:bookmarkStart w:id="2064" w:name="_Toc415571931"/>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r>
        <w:lastRenderedPageBreak/>
        <w:t>Application Manifest</w:t>
      </w:r>
      <w:bookmarkEnd w:id="2064"/>
    </w:p>
    <w:p w14:paraId="041C677B" w14:textId="6AB70367" w:rsidR="00FF0E69" w:rsidRPr="00FF0E69" w:rsidRDefault="00FF0E69" w:rsidP="00781B28">
      <w:pPr>
        <w:pStyle w:val="body"/>
      </w:pPr>
      <w:r w:rsidRPr="00FF0E69">
        <w:t>When considering where AllSeen enabled applications will run, smartphones are an obvious target. A lot of applications are available in various the app stores. Unfortunately not all of these applications are trustworthy. Example the flashlight app which asked for access to phonebook, network</w:t>
      </w:r>
      <w:r w:rsidR="005C38D3">
        <w:t>, etc.</w:t>
      </w:r>
      <w:r w:rsidRPr="00FF0E69">
        <w:t xml:space="preserve"> Same as the application is sandboxed on the smartphone, we would like to sandbox applications within the AllSeen security 2.0 context. If I install an AllSeen TV remote control app, then I would like it only to have rights to do TV operations. Nothing more. Since we can't trust the application, we can't assume it will behave properly. So these restrictions must be enforced by the peers. For the RC example, the TV must check the app h</w:t>
      </w:r>
      <w:r>
        <w:t>as permissions. When remote con</w:t>
      </w:r>
      <w:r w:rsidRPr="00FF0E69">
        <w:t>t</w:t>
      </w:r>
      <w:r>
        <w:t>r</w:t>
      </w:r>
      <w:r w:rsidRPr="00FF0E69">
        <w:t>ol app tries to open the door, then the door must reject the call.</w:t>
      </w:r>
    </w:p>
    <w:p w14:paraId="50BA8F42" w14:textId="3DCBB44C" w:rsidR="00FF0E69" w:rsidRPr="00FF0E69" w:rsidRDefault="00FF0E69" w:rsidP="00781B28">
      <w:pPr>
        <w:pStyle w:val="body"/>
      </w:pPr>
      <w:r w:rsidRPr="00FF0E69">
        <w:t>The main goal of an application manifest is to inform an admin which interfaces an application will produce and consume. Once the admin accepts the manifest, the manifest is signed and installed on the application. The signed manifest will be used to enf</w:t>
      </w:r>
      <w:r>
        <w:t>orce the application can</w:t>
      </w:r>
      <w:r w:rsidRPr="00FF0E69">
        <w:t>not produce or consume any unwarranted interfaces.</w:t>
      </w:r>
    </w:p>
    <w:p w14:paraId="2016ABF3" w14:textId="77777777" w:rsidR="00FF0E69" w:rsidRPr="00FF0E69" w:rsidRDefault="00FF0E69" w:rsidP="00781B28">
      <w:pPr>
        <w:pStyle w:val="body"/>
      </w:pPr>
      <w:r w:rsidRPr="00FF0E69">
        <w:t>A signed application manifest limits the potential interfaces a malicious application can access within a set of well-behaving applications.</w:t>
      </w:r>
    </w:p>
    <w:p w14:paraId="20CF3C02" w14:textId="46E789CE" w:rsidR="00FF0E69" w:rsidRPr="00FF0E69" w:rsidRDefault="00FF0E69" w:rsidP="00781B28">
      <w:pPr>
        <w:pStyle w:val="body"/>
      </w:pPr>
      <w:r w:rsidRPr="00FF0E69">
        <w:t>The goal of an application manifest is similar application manifests on Android, in which an end-user has to accept a list of permissions when installing a new application on his phone which are enforced by Android. The implementation is however differen</w:t>
      </w:r>
      <w:r>
        <w:t xml:space="preserve">t, as described </w:t>
      </w:r>
      <w:r w:rsidRPr="00FF0E69">
        <w:t>below</w:t>
      </w:r>
      <w:r>
        <w:t>.</w:t>
      </w:r>
    </w:p>
    <w:p w14:paraId="6708183E" w14:textId="3C96F790" w:rsidR="005C38D3" w:rsidRDefault="005C38D3">
      <w:pPr>
        <w:pStyle w:val="Heading4"/>
      </w:pPr>
      <w:r>
        <w:t>Requirements</w:t>
      </w:r>
    </w:p>
    <w:p w14:paraId="1DA4490D" w14:textId="77777777" w:rsidR="00494B65" w:rsidRDefault="00494B65" w:rsidP="00781B28">
      <w:pPr>
        <w:pStyle w:val="Heading5"/>
      </w:pPr>
      <w:r>
        <w:t>Manifest Format</w:t>
      </w:r>
    </w:p>
    <w:p w14:paraId="3B9E7AD4" w14:textId="619F5884" w:rsidR="00FF0E69" w:rsidRDefault="00FF0E69">
      <w:pPr>
        <w:pStyle w:val="body"/>
      </w:pPr>
      <w:r w:rsidRPr="00781B28">
        <w:t>Th</w:t>
      </w:r>
      <w:r w:rsidRPr="00B63124">
        <w:t>e manifest must</w:t>
      </w:r>
      <w:r w:rsidRPr="00781B28">
        <w:t xml:space="preserve"> be expresse</w:t>
      </w:r>
      <w:r w:rsidRPr="00B63124">
        <w:t>d at the interface level. It may</w:t>
      </w:r>
      <w:r w:rsidRPr="00781B28">
        <w:t xml:space="preserve"> be expressed at the member level, but this is not recommended as this increases the complexity that needs to be handled by the admin.</w:t>
      </w:r>
    </w:p>
    <w:p w14:paraId="4A662495" w14:textId="4E10FEF9" w:rsidR="00FF0E69" w:rsidRDefault="00FF0E69" w:rsidP="00781B28">
      <w:pPr>
        <w:pStyle w:val="Heading5"/>
      </w:pPr>
      <w:r>
        <w:t>Manifest Acceptance</w:t>
      </w:r>
    </w:p>
    <w:p w14:paraId="680E4357" w14:textId="61A7A18F" w:rsidR="00FF0E69" w:rsidRPr="00FF0E69" w:rsidRDefault="00FF0E69" w:rsidP="00781B28">
      <w:pPr>
        <w:pStyle w:val="body"/>
      </w:pPr>
      <w:r>
        <w:t>The manifest must</w:t>
      </w:r>
      <w:r w:rsidRPr="00FF0E69">
        <w:t xml:space="preserve"> be presented to the admin in a user-friendly way. As the interface names might not be very informative, they </w:t>
      </w:r>
      <w:r>
        <w:t>must</w:t>
      </w:r>
      <w:r w:rsidRPr="00FF0E69">
        <w:t xml:space="preserve"> be mapped to a user-friendly description.</w:t>
      </w:r>
    </w:p>
    <w:p w14:paraId="063A599E" w14:textId="6E951801" w:rsidR="00FF0E69" w:rsidRPr="00FF0E69" w:rsidRDefault="00FF0E69" w:rsidP="00781B28">
      <w:pPr>
        <w:pStyle w:val="body"/>
      </w:pPr>
      <w:r w:rsidRPr="00FF0E69">
        <w:t xml:space="preserve">The descriptions of the interfaces </w:t>
      </w:r>
      <w:r>
        <w:t>must</w:t>
      </w:r>
      <w:r w:rsidRPr="00FF0E69">
        <w:t xml:space="preserve"> be trustworthy. As a malicious application can by definition not be trusted, the descriptions </w:t>
      </w:r>
      <w:r>
        <w:t>must</w:t>
      </w:r>
      <w:r w:rsidRPr="00FF0E69">
        <w:t xml:space="preserve"> be provided by a trusted third party.</w:t>
      </w:r>
    </w:p>
    <w:p w14:paraId="078CC34A" w14:textId="2DC0102B" w:rsidR="00FF0E69" w:rsidRPr="00FF0E69" w:rsidRDefault="00FF0E69" w:rsidP="00781B28">
      <w:pPr>
        <w:pStyle w:val="body"/>
      </w:pPr>
      <w:r w:rsidRPr="00FF0E69">
        <w:t xml:space="preserve">The descriptions of the interfaces </w:t>
      </w:r>
      <w:r>
        <w:t>should</w:t>
      </w:r>
      <w:r w:rsidRPr="00FF0E69">
        <w:t xml:space="preserve"> be localized to the admin.</w:t>
      </w:r>
    </w:p>
    <w:p w14:paraId="3E2CACE6" w14:textId="752A37AF" w:rsidR="00FF0E69" w:rsidRPr="00FF0E69" w:rsidRDefault="00FF0E69" w:rsidP="00781B28">
      <w:pPr>
        <w:pStyle w:val="body"/>
      </w:pPr>
      <w:r w:rsidRPr="00FF0E69">
        <w:t xml:space="preserve">The AllSeen Alliance </w:t>
      </w:r>
      <w:r>
        <w:t>must</w:t>
      </w:r>
      <w:r w:rsidRPr="00FF0E69">
        <w:t xml:space="preserve"> provide descriptions for any standard AllSeen interface, as reviewed and accepted by the Interface Review Board (IRB).</w:t>
      </w:r>
    </w:p>
    <w:p w14:paraId="52F1C42D" w14:textId="7B393847" w:rsidR="00FF0E69" w:rsidRPr="00FF0E69" w:rsidRDefault="00FF0E69" w:rsidP="00781B28">
      <w:pPr>
        <w:pStyle w:val="body"/>
      </w:pPr>
      <w:r w:rsidRPr="00FF0E69">
        <w:t xml:space="preserve">The application developer </w:t>
      </w:r>
      <w:r>
        <w:t>must</w:t>
      </w:r>
      <w:r w:rsidRPr="00FF0E69">
        <w:t xml:space="preserve"> provide the descriptions of any application specific interfaces.</w:t>
      </w:r>
    </w:p>
    <w:p w14:paraId="1FFFDD46" w14:textId="6ACB3734" w:rsidR="00FF0E69" w:rsidRPr="00FF0E69" w:rsidRDefault="00FF0E69" w:rsidP="00781B28">
      <w:pPr>
        <w:pStyle w:val="body"/>
      </w:pPr>
      <w:r w:rsidRPr="00FF0E69">
        <w:t xml:space="preserve">If a manifest is defined at the member level, a description for each listed member </w:t>
      </w:r>
      <w:r>
        <w:t>must</w:t>
      </w:r>
      <w:r w:rsidRPr="00FF0E69">
        <w:t xml:space="preserve"> be available.</w:t>
      </w:r>
    </w:p>
    <w:p w14:paraId="6C77E174" w14:textId="1ABDF35F" w:rsidR="00FF0E69" w:rsidRDefault="00FF0E69" w:rsidP="00781B28">
      <w:pPr>
        <w:pStyle w:val="Heading5"/>
      </w:pPr>
      <w:r>
        <w:lastRenderedPageBreak/>
        <w:t>Manifest Enforcement</w:t>
      </w:r>
    </w:p>
    <w:p w14:paraId="424BB8C9" w14:textId="09B15B05" w:rsidR="00FF0E69" w:rsidRPr="00FF0E69" w:rsidRDefault="00FF0E69" w:rsidP="00781B28">
      <w:pPr>
        <w:pStyle w:val="body"/>
      </w:pPr>
      <w:r w:rsidRPr="00FF0E69">
        <w:t xml:space="preserve">When an application tries to produce or consume without a signed manifest granting him to do so, the AllSeen framework </w:t>
      </w:r>
      <w:r>
        <w:t>must</w:t>
      </w:r>
      <w:r w:rsidRPr="00FF0E69">
        <w:t xml:space="preserve"> return an authorization failure error.</w:t>
      </w:r>
    </w:p>
    <w:p w14:paraId="6DFCC671" w14:textId="2D64BEAB" w:rsidR="00FF0E69" w:rsidRDefault="00FF0E69" w:rsidP="00781B28">
      <w:pPr>
        <w:pStyle w:val="body"/>
      </w:pPr>
      <w:r>
        <w:t>The accepted manifest must</w:t>
      </w:r>
      <w:r w:rsidRPr="00FF0E69">
        <w:t xml:space="preserve"> be enforced by the peer application, as a malicious application may not be trusted to enforce it locally.</w:t>
      </w:r>
    </w:p>
    <w:p w14:paraId="0CF37776" w14:textId="450DB417" w:rsidR="00FF0E69" w:rsidRDefault="00FF0E69" w:rsidP="00781B28">
      <w:pPr>
        <w:pStyle w:val="Heading5"/>
      </w:pPr>
      <w:r>
        <w:t>Manifest Update</w:t>
      </w:r>
    </w:p>
    <w:p w14:paraId="1C535C6E" w14:textId="0F6316F6" w:rsidR="00FF0E69" w:rsidRDefault="00FF0E69" w:rsidP="00781B28">
      <w:pPr>
        <w:pStyle w:val="body"/>
      </w:pPr>
      <w:r w:rsidRPr="00781B28">
        <w:t xml:space="preserve">Whenever an application is updated and does not require additional rights, it </w:t>
      </w:r>
      <w:r>
        <w:t>may</w:t>
      </w:r>
      <w:r w:rsidRPr="00781B28">
        <w:t xml:space="preserve"> still use the previously signed manifest. Only when the update requires additional rights, the admin </w:t>
      </w:r>
      <w:r>
        <w:t>must</w:t>
      </w:r>
      <w:r w:rsidRPr="00781B28">
        <w:t xml:space="preserve"> accept a new manifest for that application.</w:t>
      </w:r>
    </w:p>
    <w:p w14:paraId="677482DA" w14:textId="5E7219F2" w:rsidR="00FF0E69" w:rsidRDefault="00FF0E69" w:rsidP="00781B28">
      <w:pPr>
        <w:pStyle w:val="Heading4"/>
      </w:pPr>
      <w:r>
        <w:t>Implementation Scenario</w:t>
      </w:r>
    </w:p>
    <w:p w14:paraId="37C0D133" w14:textId="07FDC36E" w:rsidR="00FF0E69" w:rsidRPr="00FF0E69" w:rsidRDefault="00FF0E69" w:rsidP="00781B28">
      <w:pPr>
        <w:pStyle w:val="body"/>
      </w:pPr>
      <w:r w:rsidRPr="00FF0E69">
        <w:t xml:space="preserve">When an administrator wants to add an application to one of his security groups, he needs to accept a manifest of the application. When he accepts the manifest, its contents </w:t>
      </w:r>
      <w:ins w:id="2065" w:author="Author" w:date="2015-03-26T16:16:00Z">
        <w:r w:rsidR="00FD66CD">
          <w:t xml:space="preserve">digest </w:t>
        </w:r>
      </w:ins>
      <w:r w:rsidRPr="00FF0E69">
        <w:t xml:space="preserve">will be </w:t>
      </w:r>
      <w:del w:id="2066" w:author="Author" w:date="2015-03-26T16:16:00Z">
        <w:r w:rsidRPr="00FF0E69" w:rsidDel="00FD66CD">
          <w:delText xml:space="preserve">encoded </w:delText>
        </w:r>
      </w:del>
      <w:ins w:id="2067" w:author="Author" w:date="2015-03-26T16:16:00Z">
        <w:r w:rsidR="00FD66CD">
          <w:t>encoded in a new identity certificate</w:t>
        </w:r>
      </w:ins>
      <w:del w:id="2068" w:author="Author" w:date="2015-03-26T16:16:00Z">
        <w:r w:rsidRPr="00FF0E69" w:rsidDel="00FD66CD">
          <w:delText>in a membership certificate</w:delText>
        </w:r>
      </w:del>
      <w:r w:rsidRPr="00FF0E69">
        <w:t>.</w:t>
      </w:r>
    </w:p>
    <w:p w14:paraId="2E1617EC" w14:textId="77777777" w:rsidR="00FF0E69" w:rsidRDefault="00FF0E69" w:rsidP="00781B28">
      <w:pPr>
        <w:pStyle w:val="body"/>
        <w:numPr>
          <w:ilvl w:val="0"/>
          <w:numId w:val="119"/>
        </w:numPr>
      </w:pPr>
      <w:r w:rsidRPr="00FF0E69">
        <w:t>The security manager discovers the remote application through the NotifyConfig signal.</w:t>
      </w:r>
    </w:p>
    <w:p w14:paraId="7819000B" w14:textId="77777777" w:rsidR="00FF0E69" w:rsidRDefault="00FF0E69" w:rsidP="00781B28">
      <w:pPr>
        <w:pStyle w:val="body"/>
        <w:numPr>
          <w:ilvl w:val="0"/>
          <w:numId w:val="119"/>
        </w:numPr>
      </w:pPr>
      <w:r w:rsidRPr="00FF0E69">
        <w:t>The admin adds the application to one of his security groups.</w:t>
      </w:r>
    </w:p>
    <w:p w14:paraId="457F6ABA" w14:textId="2D3F0683" w:rsidR="00FF0E69" w:rsidRDefault="00FF0E69" w:rsidP="00781B28">
      <w:pPr>
        <w:pStyle w:val="body"/>
        <w:numPr>
          <w:ilvl w:val="0"/>
          <w:numId w:val="119"/>
        </w:numPr>
      </w:pPr>
      <w:r w:rsidRPr="00FF0E69">
        <w:t xml:space="preserve">The security manager retrieves the manifest </w:t>
      </w:r>
      <w:ins w:id="2069" w:author="Author" w:date="2015-03-26T16:17:00Z">
        <w:r w:rsidR="00FD66CD">
          <w:t xml:space="preserve">template </w:t>
        </w:r>
      </w:ins>
      <w:r w:rsidRPr="00FF0E69">
        <w:t>of the application.</w:t>
      </w:r>
    </w:p>
    <w:p w14:paraId="4B7B17C8" w14:textId="77777777" w:rsidR="00FF0E69" w:rsidRDefault="00FF0E69" w:rsidP="00781B28">
      <w:pPr>
        <w:pStyle w:val="body"/>
        <w:numPr>
          <w:ilvl w:val="0"/>
          <w:numId w:val="119"/>
        </w:numPr>
      </w:pPr>
      <w:r w:rsidRPr="00FF0E69">
        <w:t>The security manager contacts a server to retrieve the human readable description of the interfaces and presents them to the admin.</w:t>
      </w:r>
    </w:p>
    <w:p w14:paraId="61D3F6BE" w14:textId="74144FA6" w:rsidR="00FF0E69" w:rsidRDefault="00FF0E69" w:rsidP="00781B28">
      <w:pPr>
        <w:pStyle w:val="body"/>
        <w:numPr>
          <w:ilvl w:val="0"/>
          <w:numId w:val="119"/>
        </w:numPr>
      </w:pPr>
      <w:r w:rsidRPr="00FF0E69">
        <w:t xml:space="preserve">The admin accepts (or rejects) the description of the manifest. When the admin rejects the manifest, the application will not receive a </w:t>
      </w:r>
      <w:del w:id="2070" w:author="Author" w:date="2015-03-26T16:17:00Z">
        <w:r w:rsidRPr="00FF0E69" w:rsidDel="00FD66CD">
          <w:delText xml:space="preserve">membership </w:delText>
        </w:r>
      </w:del>
      <w:ins w:id="2071" w:author="Author" w:date="2015-03-26T16:17:00Z">
        <w:r w:rsidR="00FD66CD">
          <w:t>manifest</w:t>
        </w:r>
      </w:ins>
      <w:del w:id="2072" w:author="Author" w:date="2015-03-26T16:17:00Z">
        <w:r w:rsidRPr="00FF0E69" w:rsidDel="00FD66CD">
          <w:delText>certificate</w:delText>
        </w:r>
      </w:del>
      <w:r w:rsidRPr="00FF0E69">
        <w:t>.</w:t>
      </w:r>
    </w:p>
    <w:p w14:paraId="41EEAD20" w14:textId="06C6BB5F" w:rsidR="00FF0E69" w:rsidRDefault="00FF0E69" w:rsidP="00781B28">
      <w:pPr>
        <w:pStyle w:val="body"/>
        <w:numPr>
          <w:ilvl w:val="0"/>
          <w:numId w:val="119"/>
        </w:numPr>
      </w:pPr>
      <w:r w:rsidRPr="00FF0E69">
        <w:t xml:space="preserve">The security manager encodes </w:t>
      </w:r>
      <w:ins w:id="2073" w:author="Author" w:date="2015-03-26T16:17:00Z">
        <w:r w:rsidR="00FD66CD">
          <w:t xml:space="preserve">the digest of </w:t>
        </w:r>
      </w:ins>
      <w:r w:rsidRPr="00FF0E69">
        <w:t xml:space="preserve">the requested (&amp; accepted) permissions in a </w:t>
      </w:r>
      <w:del w:id="2074" w:author="Author" w:date="2015-03-26T16:18:00Z">
        <w:r w:rsidRPr="00FF0E69" w:rsidDel="00FD66CD">
          <w:delText xml:space="preserve">membership </w:delText>
        </w:r>
      </w:del>
      <w:ins w:id="2075" w:author="Author" w:date="2015-03-26T16:18:00Z">
        <w:r w:rsidR="00FD66CD">
          <w:t>new identity</w:t>
        </w:r>
        <w:r w:rsidR="00FD66CD" w:rsidRPr="00FF0E69">
          <w:t xml:space="preserve"> </w:t>
        </w:r>
      </w:ins>
      <w:r w:rsidRPr="00FF0E69">
        <w:t>certificate.</w:t>
      </w:r>
    </w:p>
    <w:p w14:paraId="11BC044B" w14:textId="035BDDC7" w:rsidR="00FF0E69" w:rsidRPr="00FF0E69" w:rsidRDefault="00FF0E69" w:rsidP="00781B28">
      <w:pPr>
        <w:pStyle w:val="body"/>
        <w:numPr>
          <w:ilvl w:val="0"/>
          <w:numId w:val="119"/>
        </w:numPr>
      </w:pPr>
      <w:r w:rsidRPr="00FF0E69">
        <w:t xml:space="preserve">The security manager installs the </w:t>
      </w:r>
      <w:ins w:id="2076" w:author="Author" w:date="2015-03-26T16:18:00Z">
        <w:r w:rsidR="00FD66CD">
          <w:t xml:space="preserve">new identity certificate and manifest </w:t>
        </w:r>
      </w:ins>
      <w:del w:id="2077" w:author="Author" w:date="2015-03-26T16:18:00Z">
        <w:r w:rsidRPr="00FF0E69" w:rsidDel="00FD66CD">
          <w:delText xml:space="preserve">generated certificate </w:delText>
        </w:r>
      </w:del>
      <w:r w:rsidRPr="00FF0E69">
        <w:t>on the application.</w:t>
      </w:r>
    </w:p>
    <w:p w14:paraId="7FE3891A" w14:textId="0F589578" w:rsidR="002F6854" w:rsidRDefault="00FD66CD">
      <w:pPr>
        <w:pStyle w:val="Heading4"/>
        <w:numPr>
          <w:ilvl w:val="0"/>
          <w:numId w:val="0"/>
        </w:numPr>
      </w:pPr>
      <w:ins w:id="2078" w:author="Author" w:date="2015-03-26T16:15:00Z">
        <w:r>
          <w:object w:dxaOrig="11158" w:dyaOrig="8160" w14:anchorId="57D4DF6E">
            <v:shape id="_x0000_i1062" type="#_x0000_t75" style="width:467.25pt;height:342pt" o:ole="">
              <v:imagedata r:id="rId107" o:title=""/>
            </v:shape>
            <o:OLEObject Type="Embed" ProgID="Visio.Drawing.11" ShapeID="_x0000_i1062" DrawAspect="Content" ObjectID="_1489315250" r:id="rId108"/>
          </w:object>
        </w:r>
      </w:ins>
      <w:del w:id="2079" w:author="Author" w:date="2015-03-26T16:15:00Z">
        <w:r w:rsidR="000F0802" w:rsidDel="00FD66CD">
          <w:rPr>
            <w:rFonts w:cs="Arial"/>
            <w:szCs w:val="20"/>
          </w:rPr>
          <w:object w:dxaOrig="11528" w:dyaOrig="8160" w14:anchorId="1341498E">
            <v:shape id="_x0000_i1063" type="#_x0000_t75" style="width:467.25pt;height:331.5pt" o:ole="">
              <v:imagedata r:id="rId109" o:title=""/>
            </v:shape>
            <o:OLEObject Type="Embed" ProgID="Visio.Drawing.11" ShapeID="_x0000_i1063" DrawAspect="Content" ObjectID="_1489315251" r:id="rId110"/>
          </w:object>
        </w:r>
      </w:del>
    </w:p>
    <w:p w14:paraId="570FB61C" w14:textId="3C7DE98A" w:rsidR="002F6854" w:rsidRDefault="002F6854">
      <w:pPr>
        <w:pStyle w:val="Caption"/>
      </w:pPr>
      <w:bookmarkStart w:id="2080" w:name="_Toc415571896"/>
      <w:r>
        <w:t xml:space="preserve">Figure </w:t>
      </w:r>
      <w:ins w:id="2081" w:author="Author" w:date="2015-03-27T12:41:00Z">
        <w:r w:rsidR="00013A2F">
          <w:fldChar w:fldCharType="begin"/>
        </w:r>
        <w:r w:rsidR="00013A2F">
          <w:instrText xml:space="preserve"> STYLEREF 1 \s </w:instrText>
        </w:r>
      </w:ins>
      <w:r w:rsidR="00013A2F">
        <w:fldChar w:fldCharType="separate"/>
      </w:r>
      <w:r w:rsidR="00497D04">
        <w:rPr>
          <w:noProof/>
        </w:rPr>
        <w:t>2</w:t>
      </w:r>
      <w:ins w:id="2082"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083" w:author="Author" w:date="2015-03-31T12:33:00Z">
        <w:r w:rsidR="00497D04">
          <w:rPr>
            <w:noProof/>
          </w:rPr>
          <w:t>10</w:t>
        </w:r>
      </w:ins>
      <w:ins w:id="2084" w:author="Author" w:date="2015-03-27T12:41:00Z">
        <w:r w:rsidR="00013A2F">
          <w:fldChar w:fldCharType="end"/>
        </w:r>
      </w:ins>
      <w:ins w:id="2085" w:author="Author" w:date="2015-03-26T14:41:00Z">
        <w:del w:id="2086" w:author="Author" w:date="2015-03-27T12:41:00Z">
          <w:r w:rsidR="005B3AAC" w:rsidDel="00013A2F">
            <w:fldChar w:fldCharType="begin"/>
          </w:r>
          <w:r w:rsidR="005B3AAC" w:rsidDel="00013A2F">
            <w:delInstrText xml:space="preserve"> STYLEREF 1 \s </w:delInstrText>
          </w:r>
        </w:del>
      </w:ins>
      <w:del w:id="2087" w:author="Author" w:date="2015-03-27T12:41:00Z">
        <w:r w:rsidR="005B3AAC" w:rsidDel="00013A2F">
          <w:fldChar w:fldCharType="separate"/>
        </w:r>
        <w:r w:rsidR="005B3AAC" w:rsidDel="00013A2F">
          <w:rPr>
            <w:noProof/>
          </w:rPr>
          <w:delText>2</w:delText>
        </w:r>
      </w:del>
      <w:ins w:id="2088" w:author="Author" w:date="2015-03-26T14:41:00Z">
        <w:del w:id="2089"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090" w:author="Author" w:date="2015-03-27T12:41:00Z">
        <w:r w:rsidR="005B3AAC" w:rsidDel="00013A2F">
          <w:fldChar w:fldCharType="separate"/>
        </w:r>
      </w:del>
      <w:ins w:id="2091" w:author="Author" w:date="2015-03-26T14:41:00Z">
        <w:del w:id="2092" w:author="Author" w:date="2015-03-27T12:41:00Z">
          <w:r w:rsidR="005B3AAC" w:rsidDel="00013A2F">
            <w:rPr>
              <w:noProof/>
            </w:rPr>
            <w:delText>10</w:delText>
          </w:r>
          <w:r w:rsidR="005B3AAC" w:rsidDel="00013A2F">
            <w:fldChar w:fldCharType="end"/>
          </w:r>
        </w:del>
      </w:ins>
      <w:del w:id="2093"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9</w:delText>
        </w:r>
        <w:r w:rsidR="004E4364" w:rsidDel="005B3AAC">
          <w:fldChar w:fldCharType="end"/>
        </w:r>
      </w:del>
      <w:r>
        <w:t>: Building Policy using manifest</w:t>
      </w:r>
      <w:bookmarkEnd w:id="2080"/>
    </w:p>
    <w:p w14:paraId="10CA4031" w14:textId="51C1BB30" w:rsidR="00492DAE" w:rsidRDefault="005C38D3" w:rsidP="00781B28">
      <w:pPr>
        <w:pStyle w:val="Heading5"/>
      </w:pPr>
      <w:r>
        <w:t>Application</w:t>
      </w:r>
    </w:p>
    <w:p w14:paraId="0700191F" w14:textId="77777777" w:rsidR="005C38D3" w:rsidRPr="005C38D3" w:rsidRDefault="005C38D3" w:rsidP="00781B28">
      <w:pPr>
        <w:pStyle w:val="body"/>
      </w:pPr>
      <w:r w:rsidRPr="005C38D3">
        <w:t>The application developer needs to embed the manifest in his application. There should be a platform specific callback function to retrieve the manifest that belongs to an application. For Android, it could be based on convention, providing the manifest as a file inside the application package. For small embedded devices, the manifest could be part of the application.</w:t>
      </w:r>
    </w:p>
    <w:p w14:paraId="29D05E4E" w14:textId="77777777" w:rsidR="005C38D3" w:rsidRPr="005C38D3" w:rsidRDefault="005C38D3" w:rsidP="00781B28">
      <w:pPr>
        <w:pStyle w:val="body"/>
      </w:pPr>
      <w:r w:rsidRPr="005C38D3">
        <w:t>To ease the generation of membership certificates by the security manager, the manifest format should line up with the format that is used to express access rules in the membership certificates.</w:t>
      </w:r>
    </w:p>
    <w:p w14:paraId="56C95AD3" w14:textId="510EE5DF" w:rsidR="005C38D3" w:rsidRDefault="005C38D3" w:rsidP="00781B28">
      <w:pPr>
        <w:pStyle w:val="Heading5"/>
      </w:pPr>
      <w:r>
        <w:t>Interface Description Server</w:t>
      </w:r>
    </w:p>
    <w:p w14:paraId="2C907F00" w14:textId="77777777" w:rsidR="005C38D3" w:rsidRPr="005C38D3" w:rsidRDefault="005C38D3" w:rsidP="00781B28">
      <w:pPr>
        <w:pStyle w:val="body"/>
      </w:pPr>
      <w:r w:rsidRPr="005C38D3">
        <w:t>The server serving the descriptions of the interfaces can either be:</w:t>
      </w:r>
    </w:p>
    <w:p w14:paraId="14D70094" w14:textId="77777777" w:rsidR="005C38D3" w:rsidRDefault="005C38D3" w:rsidP="00781B28">
      <w:pPr>
        <w:pStyle w:val="body"/>
        <w:numPr>
          <w:ilvl w:val="0"/>
          <w:numId w:val="121"/>
        </w:numPr>
      </w:pPr>
      <w:r w:rsidRPr="005C38D3">
        <w:t>Hosted by the application developer for application specific interfaces. To prevent spoofing attacks, the URL of this server MUST be based on the reverse domain name of the interface name.</w:t>
      </w:r>
    </w:p>
    <w:p w14:paraId="3EACEAAC" w14:textId="173DEE6E" w:rsidR="005C38D3" w:rsidRPr="005C38D3" w:rsidRDefault="005C38D3" w:rsidP="00781B28">
      <w:pPr>
        <w:pStyle w:val="body"/>
        <w:numPr>
          <w:ilvl w:val="0"/>
          <w:numId w:val="121"/>
        </w:numPr>
      </w:pPr>
      <w:r w:rsidRPr="005C38D3">
        <w:lastRenderedPageBreak/>
        <w:t>Hosted by the AllSeen Alliance for common AllSeen interfaces. This server MUST be hosted on a predefined URL. This server MUST be contacted over HTTPS.</w:t>
      </w:r>
    </w:p>
    <w:p w14:paraId="1AC34A87" w14:textId="709315FF" w:rsidR="005C38D3" w:rsidRDefault="005C38D3" w:rsidP="00781B28">
      <w:pPr>
        <w:pStyle w:val="Heading5"/>
      </w:pPr>
      <w:r>
        <w:t>Manifest Enforcement</w:t>
      </w:r>
    </w:p>
    <w:p w14:paraId="7AEF4602" w14:textId="04C80671" w:rsidR="005C38D3" w:rsidRPr="005C38D3" w:rsidDel="00E962AB" w:rsidRDefault="00E962AB" w:rsidP="00E940E9">
      <w:pPr>
        <w:pStyle w:val="body"/>
        <w:rPr>
          <w:del w:id="2094" w:author="Author" w:date="2015-03-31T13:02:00Z"/>
        </w:rPr>
        <w:pPrChange w:id="2095" w:author="Author" w:date="2015-03-31T13:07:00Z">
          <w:pPr>
            <w:pStyle w:val="body"/>
          </w:pPr>
        </w:pPrChange>
      </w:pPr>
      <w:ins w:id="2096" w:author="Author" w:date="2015-03-31T13:05:00Z">
        <w:r>
          <w:t xml:space="preserve">When applying the specific policy rules, </w:t>
        </w:r>
      </w:ins>
      <w:ins w:id="2097" w:author="Author" w:date="2015-03-31T13:06:00Z">
        <w:r>
          <w:t>the</w:t>
        </w:r>
      </w:ins>
      <w:ins w:id="2098" w:author="Author" w:date="2015-03-31T13:05:00Z">
        <w:r>
          <w:t xml:space="preserve"> </w:t>
        </w:r>
      </w:ins>
      <w:ins w:id="2099" w:author="Author" w:date="2015-03-31T13:06:00Z">
        <w:r>
          <w:t>remote peer will enforce the rules specified in the manifest</w:t>
        </w:r>
      </w:ins>
      <w:ins w:id="2100" w:author="Author" w:date="2015-03-31T13:07:00Z">
        <w:r w:rsidR="00E95C1E">
          <w:t xml:space="preserve"> since the </w:t>
        </w:r>
      </w:ins>
      <w:del w:id="2101" w:author="Author" w:date="2015-03-31T13:07:00Z">
        <w:r w:rsidR="005C38D3" w:rsidRPr="005C38D3" w:rsidDel="00E95C1E">
          <w:delText xml:space="preserve">As the </w:delText>
        </w:r>
      </w:del>
      <w:r w:rsidR="005C38D3" w:rsidRPr="005C38D3">
        <w:t>manifest</w:t>
      </w:r>
      <w:del w:id="2102" w:author="Author" w:date="2015-03-31T13:07:00Z">
        <w:r w:rsidR="005C38D3" w:rsidRPr="005C38D3" w:rsidDel="00E95C1E">
          <w:delText>s</w:delText>
        </w:r>
      </w:del>
      <w:r w:rsidR="005C38D3" w:rsidRPr="005C38D3">
        <w:t xml:space="preserve"> </w:t>
      </w:r>
      <w:del w:id="2103" w:author="Author" w:date="2015-03-31T13:07:00Z">
        <w:r w:rsidR="005C38D3" w:rsidRPr="005C38D3" w:rsidDel="00E95C1E">
          <w:delText xml:space="preserve">are </w:delText>
        </w:r>
      </w:del>
      <w:ins w:id="2104" w:author="Author" w:date="2015-03-31T13:07:00Z">
        <w:r w:rsidR="00E95C1E">
          <w:t>is</w:t>
        </w:r>
        <w:r w:rsidR="00E95C1E" w:rsidRPr="005C38D3">
          <w:t xml:space="preserve"> </w:t>
        </w:r>
      </w:ins>
      <w:del w:id="2105" w:author="Author" w:date="2015-03-31T13:01:00Z">
        <w:r w:rsidR="005C38D3" w:rsidRPr="005C38D3" w:rsidDel="00E962AB">
          <w:delText xml:space="preserve">encoded </w:delText>
        </w:r>
      </w:del>
      <w:ins w:id="2106" w:author="Author" w:date="2015-03-31T13:01:00Z">
        <w:r>
          <w:t>associated with</w:t>
        </w:r>
        <w:r w:rsidRPr="005C38D3">
          <w:t xml:space="preserve"> </w:t>
        </w:r>
      </w:ins>
      <w:del w:id="2107" w:author="Author" w:date="2015-03-31T13:01:00Z">
        <w:r w:rsidR="005C38D3" w:rsidRPr="005C38D3" w:rsidDel="00E962AB">
          <w:delText xml:space="preserve">in </w:delText>
        </w:r>
      </w:del>
      <w:r w:rsidR="005C38D3" w:rsidRPr="005C38D3">
        <w:t xml:space="preserve">the </w:t>
      </w:r>
      <w:del w:id="2108" w:author="Author" w:date="2015-03-31T13:01:00Z">
        <w:r w:rsidR="005C38D3" w:rsidRPr="005C38D3" w:rsidDel="00E962AB">
          <w:delText xml:space="preserve">membership </w:delText>
        </w:r>
      </w:del>
      <w:ins w:id="2109" w:author="Author" w:date="2015-03-31T13:01:00Z">
        <w:r>
          <w:t>identity</w:t>
        </w:r>
        <w:r w:rsidRPr="005C38D3">
          <w:t xml:space="preserve"> </w:t>
        </w:r>
      </w:ins>
      <w:r w:rsidR="005C38D3" w:rsidRPr="005C38D3">
        <w:t>certificate</w:t>
      </w:r>
      <w:del w:id="2110" w:author="Author" w:date="2015-03-31T13:07:00Z">
        <w:r w:rsidR="005C38D3" w:rsidRPr="005C38D3" w:rsidDel="00E95C1E">
          <w:delText xml:space="preserve">s, </w:delText>
        </w:r>
      </w:del>
      <w:del w:id="2111" w:author="Author" w:date="2015-03-31T13:01:00Z">
        <w:r w:rsidR="005C38D3" w:rsidRPr="005C38D3" w:rsidDel="00E962AB">
          <w:delText>no additional enforcement mechanisms need to be implemented.</w:delText>
        </w:r>
      </w:del>
    </w:p>
    <w:p w14:paraId="485DAE7E" w14:textId="42F60BE1" w:rsidR="005C38D3" w:rsidRPr="005C38D3" w:rsidDel="00E95C1E" w:rsidRDefault="005C38D3" w:rsidP="00E940E9">
      <w:pPr>
        <w:pStyle w:val="body"/>
        <w:rPr>
          <w:del w:id="2112" w:author="Author" w:date="2015-03-31T13:07:00Z"/>
        </w:rPr>
        <w:pPrChange w:id="2113" w:author="Author" w:date="2015-03-31T13:07:00Z">
          <w:pPr>
            <w:pStyle w:val="body"/>
          </w:pPr>
        </w:pPrChange>
      </w:pPr>
      <w:del w:id="2114" w:author="Author" w:date="2015-03-31T13:02:00Z">
        <w:r w:rsidRPr="005C38D3" w:rsidDel="00E962AB">
          <w:delText xml:space="preserve">When applying security group specific policy rules, </w:delText>
        </w:r>
      </w:del>
      <w:del w:id="2115" w:author="Author" w:date="2015-03-31T13:07:00Z">
        <w:r w:rsidRPr="005C38D3" w:rsidDel="00E95C1E">
          <w:delText xml:space="preserve">the remote peer will enforce the rules </w:delText>
        </w:r>
      </w:del>
      <w:del w:id="2116" w:author="Author" w:date="2015-03-31T13:03:00Z">
        <w:r w:rsidRPr="005C38D3" w:rsidDel="00E962AB">
          <w:delText xml:space="preserve">in the membership certificate, effectively </w:delText>
        </w:r>
      </w:del>
      <w:del w:id="2117" w:author="Author" w:date="2015-03-31T13:07:00Z">
        <w:r w:rsidRPr="005C38D3" w:rsidDel="00E95C1E">
          <w:delText>enforcing the manifest of the application within that security group.</w:delText>
        </w:r>
      </w:del>
    </w:p>
    <w:p w14:paraId="4CFBE3AD" w14:textId="07A1815A" w:rsidR="005C38D3" w:rsidRPr="005C38D3" w:rsidRDefault="005C38D3" w:rsidP="00E940E9">
      <w:pPr>
        <w:pStyle w:val="body"/>
        <w:pPrChange w:id="2118" w:author="Author" w:date="2015-03-31T13:07:00Z">
          <w:pPr>
            <w:pStyle w:val="body"/>
          </w:pPr>
        </w:pPrChange>
      </w:pPr>
      <w:del w:id="2119" w:author="Author" w:date="2015-03-31T13:07:00Z">
        <w:r w:rsidRPr="005C38D3" w:rsidDel="00E95C1E">
          <w:delText>As no membership certificates can be applied for ANY-U</w:delText>
        </w:r>
        <w:r w:rsidDel="00E95C1E">
          <w:delText>SER policy rules, manifests can</w:delText>
        </w:r>
        <w:r w:rsidRPr="005C38D3" w:rsidDel="00E95C1E">
          <w:delText>not be enforced for such policies</w:delText>
        </w:r>
      </w:del>
      <w:r w:rsidRPr="005C38D3">
        <w:t>.</w:t>
      </w:r>
    </w:p>
    <w:p w14:paraId="3A0D607B" w14:textId="3FAF3EA0" w:rsidR="00A309EA" w:rsidRDefault="00EB3E29" w:rsidP="00EB3E29">
      <w:pPr>
        <w:pStyle w:val="Heading2"/>
      </w:pPr>
      <w:bookmarkStart w:id="2120" w:name="_Toc414362649"/>
      <w:bookmarkStart w:id="2121" w:name="_Toc414364154"/>
      <w:bookmarkStart w:id="2122" w:name="_Toc415571932"/>
      <w:bookmarkEnd w:id="2120"/>
      <w:bookmarkEnd w:id="2121"/>
      <w:r>
        <w:t>Access validation</w:t>
      </w:r>
      <w:bookmarkEnd w:id="2122"/>
    </w:p>
    <w:p w14:paraId="2E3B2FDE" w14:textId="657292A6" w:rsidR="00EB3E29" w:rsidRDefault="00EB3E29" w:rsidP="00EB3E29">
      <w:pPr>
        <w:pStyle w:val="Heading3"/>
      </w:pPr>
      <w:bookmarkStart w:id="2123" w:name="_Toc415571933"/>
      <w:r>
        <w:t>Validati</w:t>
      </w:r>
      <w:r w:rsidR="005E6361">
        <w:t xml:space="preserve">ng </w:t>
      </w:r>
      <w:r w:rsidR="00361A9C">
        <w:t>policy on a producer</w:t>
      </w:r>
      <w:bookmarkEnd w:id="2123"/>
    </w:p>
    <w:p w14:paraId="2FA821AE" w14:textId="1DF2B5AA" w:rsidR="00EB3E29" w:rsidRDefault="009C429A" w:rsidP="00EB3E29">
      <w:pPr>
        <w:pStyle w:val="body"/>
      </w:pPr>
      <w:r>
        <w:t>This is a</w:t>
      </w:r>
      <w:r w:rsidR="00EB3E29" w:rsidRPr="00EB3E29">
        <w:t xml:space="preserve"> typical pro</w:t>
      </w:r>
      <w:r>
        <w:t>ducer</w:t>
      </w:r>
      <w:r w:rsidR="00EB3E29" w:rsidRPr="00EB3E29">
        <w:t xml:space="preserve"> validation of </w:t>
      </w:r>
      <w:r w:rsidR="00361A9C">
        <w:t xml:space="preserve">a </w:t>
      </w:r>
      <w:r w:rsidR="00EB3E29" w:rsidRPr="00EB3E29">
        <w:t>consumer</w:t>
      </w:r>
      <w:r w:rsidR="0031648D">
        <w:t>’s</w:t>
      </w:r>
      <w:r w:rsidR="00EB3E29" w:rsidRPr="00EB3E29">
        <w:t xml:space="preserve"> </w:t>
      </w:r>
      <w:r w:rsidR="008C2E6F">
        <w:t>permissions</w:t>
      </w:r>
      <w:r w:rsidR="00513DA9">
        <w:t xml:space="preserve"> </w:t>
      </w:r>
      <w:r w:rsidR="00EB3E29" w:rsidRPr="00EB3E29">
        <w:t xml:space="preserve">when </w:t>
      </w:r>
      <w:r>
        <w:t xml:space="preserve">the consumer makes a method call on </w:t>
      </w:r>
      <w:r w:rsidR="00EB3E29" w:rsidRPr="00EB3E29">
        <w:t>a secure interface.</w:t>
      </w:r>
    </w:p>
    <w:p w14:paraId="6020D55E" w14:textId="49E5CF03" w:rsidR="00DE249D" w:rsidRDefault="00E95C1E" w:rsidP="003522EA">
      <w:pPr>
        <w:pStyle w:val="figureanchor"/>
        <w:ind w:left="0"/>
      </w:pPr>
      <w:ins w:id="2124" w:author="Author" w:date="2015-03-31T13:15:00Z">
        <w:r>
          <w:object w:dxaOrig="10136" w:dyaOrig="7747" w14:anchorId="499903A8">
            <v:shape id="_x0000_i1100" type="#_x0000_t75" style="width:468pt;height:357.75pt" o:ole="">
              <v:imagedata r:id="rId111" o:title=""/>
            </v:shape>
            <o:OLEObject Type="Embed" ProgID="Visio.Drawing.11" ShapeID="_x0000_i1100" DrawAspect="Content" ObjectID="_1489315252" r:id="rId112"/>
          </w:object>
        </w:r>
      </w:ins>
      <w:ins w:id="2125" w:author="Author" w:date="2015-03-27T10:04:00Z">
        <w:del w:id="2126" w:author="Author" w:date="2015-03-31T13:13:00Z">
          <w:r w:rsidR="0051065B" w:rsidDel="00E95C1E">
            <w:object w:dxaOrig="10136" w:dyaOrig="7747" w14:anchorId="4E125E7B">
              <v:shape id="_x0000_i1064" type="#_x0000_t75" style="width:468pt;height:357.75pt" o:ole="">
                <v:imagedata r:id="rId113" o:title=""/>
              </v:shape>
              <o:OLEObject Type="Embed" ProgID="Visio.Drawing.11" ShapeID="_x0000_i1064" DrawAspect="Content" ObjectID="_1489315253" r:id="rId114"/>
            </w:object>
          </w:r>
        </w:del>
      </w:ins>
      <w:ins w:id="2127" w:author="Author" w:date="2015-03-26T16:33:00Z">
        <w:del w:id="2128" w:author="Author" w:date="2015-03-27T10:04:00Z">
          <w:r w:rsidR="00B21F78" w:rsidDel="0051065B">
            <w:object w:dxaOrig="10136" w:dyaOrig="7747" w14:anchorId="01C37E9C">
              <v:shape id="_x0000_i1065" type="#_x0000_t75" style="width:468pt;height:357.75pt" o:ole="">
                <v:imagedata r:id="rId115" o:title=""/>
              </v:shape>
              <o:OLEObject Type="Embed" ProgID="Visio.Drawing.11" ShapeID="_x0000_i1065" DrawAspect="Content" ObjectID="_1489315254" r:id="rId116"/>
            </w:object>
          </w:r>
        </w:del>
      </w:ins>
      <w:del w:id="2129" w:author="Author" w:date="2015-03-26T16:33:00Z">
        <w:r w:rsidR="004B4CE7" w:rsidDel="00B21F78">
          <w:object w:dxaOrig="10388" w:dyaOrig="7747" w14:anchorId="26706710">
            <v:shape id="_x0000_i1066" type="#_x0000_t75" style="width:468pt;height:348.75pt" o:ole="">
              <v:imagedata r:id="rId117" o:title=""/>
            </v:shape>
            <o:OLEObject Type="Embed" ProgID="Visio.Drawing.11" ShapeID="_x0000_i1066" DrawAspect="Content" ObjectID="_1489315255" r:id="rId118"/>
          </w:object>
        </w:r>
      </w:del>
    </w:p>
    <w:p w14:paraId="66A66A16" w14:textId="55D57B1E" w:rsidR="00EE4B77" w:rsidRDefault="00EE4B77" w:rsidP="00EE4B77">
      <w:pPr>
        <w:pStyle w:val="Caption"/>
      </w:pPr>
      <w:bookmarkStart w:id="2130" w:name="_Toc415571897"/>
      <w:r>
        <w:t xml:space="preserve">Figure </w:t>
      </w:r>
      <w:ins w:id="2131" w:author="Author" w:date="2015-03-27T12:41:00Z">
        <w:r w:rsidR="00013A2F">
          <w:fldChar w:fldCharType="begin"/>
        </w:r>
        <w:r w:rsidR="00013A2F">
          <w:instrText xml:space="preserve"> STYLEREF 1 \s </w:instrText>
        </w:r>
      </w:ins>
      <w:r w:rsidR="00013A2F">
        <w:fldChar w:fldCharType="separate"/>
      </w:r>
      <w:r w:rsidR="00497D04">
        <w:rPr>
          <w:noProof/>
        </w:rPr>
        <w:t>2</w:t>
      </w:r>
      <w:ins w:id="2132"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133" w:author="Author" w:date="2015-03-31T12:33:00Z">
        <w:r w:rsidR="00497D04">
          <w:rPr>
            <w:noProof/>
          </w:rPr>
          <w:t>11</w:t>
        </w:r>
      </w:ins>
      <w:ins w:id="2134" w:author="Author" w:date="2015-03-27T12:41:00Z">
        <w:r w:rsidR="00013A2F">
          <w:fldChar w:fldCharType="end"/>
        </w:r>
      </w:ins>
      <w:ins w:id="2135" w:author="Author" w:date="2015-03-26T14:41:00Z">
        <w:del w:id="2136" w:author="Author" w:date="2015-03-27T12:41:00Z">
          <w:r w:rsidR="005B3AAC" w:rsidDel="00013A2F">
            <w:fldChar w:fldCharType="begin"/>
          </w:r>
          <w:r w:rsidR="005B3AAC" w:rsidDel="00013A2F">
            <w:delInstrText xml:space="preserve"> STYLEREF 1 \s </w:delInstrText>
          </w:r>
        </w:del>
      </w:ins>
      <w:del w:id="2137" w:author="Author" w:date="2015-03-27T12:41:00Z">
        <w:r w:rsidR="005B3AAC" w:rsidDel="00013A2F">
          <w:fldChar w:fldCharType="separate"/>
        </w:r>
        <w:r w:rsidR="005B3AAC" w:rsidDel="00013A2F">
          <w:rPr>
            <w:noProof/>
          </w:rPr>
          <w:delText>2</w:delText>
        </w:r>
      </w:del>
      <w:ins w:id="2138" w:author="Author" w:date="2015-03-26T14:41:00Z">
        <w:del w:id="2139"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140" w:author="Author" w:date="2015-03-27T12:41:00Z">
        <w:r w:rsidR="005B3AAC" w:rsidDel="00013A2F">
          <w:fldChar w:fldCharType="separate"/>
        </w:r>
      </w:del>
      <w:ins w:id="2141" w:author="Author" w:date="2015-03-26T14:41:00Z">
        <w:del w:id="2142" w:author="Author" w:date="2015-03-27T12:41:00Z">
          <w:r w:rsidR="005B3AAC" w:rsidDel="00013A2F">
            <w:rPr>
              <w:noProof/>
            </w:rPr>
            <w:delText>11</w:delText>
          </w:r>
          <w:r w:rsidR="005B3AAC" w:rsidDel="00013A2F">
            <w:fldChar w:fldCharType="end"/>
          </w:r>
        </w:del>
      </w:ins>
      <w:del w:id="2143"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10</w:delText>
        </w:r>
        <w:r w:rsidR="004E4364" w:rsidDel="005B3AAC">
          <w:fldChar w:fldCharType="end"/>
        </w:r>
      </w:del>
      <w:r>
        <w:t xml:space="preserve">. </w:t>
      </w:r>
      <w:r w:rsidRPr="00EE4B77">
        <w:t>Validati</w:t>
      </w:r>
      <w:r w:rsidR="00F01EBD">
        <w:t>ng policy</w:t>
      </w:r>
      <w:r w:rsidR="00361A9C">
        <w:t xml:space="preserve"> on a producer</w:t>
      </w:r>
      <w:bookmarkEnd w:id="2130"/>
    </w:p>
    <w:p w14:paraId="1940C043" w14:textId="207EF36D" w:rsidR="00EE4B77" w:rsidRDefault="00EE4B77" w:rsidP="00EE4B77">
      <w:pPr>
        <w:pStyle w:val="Heading3"/>
      </w:pPr>
      <w:bookmarkStart w:id="2144" w:name="_Toc415571934"/>
      <w:r>
        <w:lastRenderedPageBreak/>
        <w:t>Validating policy</w:t>
      </w:r>
      <w:r w:rsidR="00361A9C">
        <w:t xml:space="preserve"> on a consumer</w:t>
      </w:r>
      <w:bookmarkEnd w:id="2144"/>
    </w:p>
    <w:p w14:paraId="641C7DE3" w14:textId="423238DD" w:rsidR="00EE4B77" w:rsidRDefault="009C429A" w:rsidP="00EE4B77">
      <w:pPr>
        <w:pStyle w:val="body"/>
      </w:pPr>
      <w:r>
        <w:t>This is a</w:t>
      </w:r>
      <w:r w:rsidR="00EE4B77" w:rsidRPr="00EE4B77">
        <w:t xml:space="preserve"> typical consumer policy validation when </w:t>
      </w:r>
      <w:r>
        <w:t xml:space="preserve">the consumer application calls </w:t>
      </w:r>
      <w:r w:rsidR="00EE4B77" w:rsidRPr="00EE4B77">
        <w:t>a secure</w:t>
      </w:r>
      <w:r w:rsidR="00B121E6">
        <w:t xml:space="preserve"> </w:t>
      </w:r>
      <w:r w:rsidR="00EE4B77" w:rsidRPr="00EE4B77">
        <w:t>method call.</w:t>
      </w:r>
    </w:p>
    <w:p w14:paraId="34166C78" w14:textId="219B56A8" w:rsidR="00EE4B77" w:rsidRDefault="00E95C1E" w:rsidP="003522EA">
      <w:pPr>
        <w:pStyle w:val="figureanchor"/>
        <w:ind w:left="0"/>
      </w:pPr>
      <w:ins w:id="2145" w:author="Author" w:date="2015-03-31T13:16:00Z">
        <w:r>
          <w:object w:dxaOrig="10659" w:dyaOrig="9658" w14:anchorId="62E1E341">
            <v:shape id="_x0000_i1101" type="#_x0000_t75" style="width:468pt;height:423.75pt" o:ole="">
              <v:imagedata r:id="rId119" o:title=""/>
            </v:shape>
            <o:OLEObject Type="Embed" ProgID="Visio.Drawing.11" ShapeID="_x0000_i1101" DrawAspect="Content" ObjectID="_1489315256" r:id="rId120"/>
          </w:object>
        </w:r>
      </w:ins>
      <w:ins w:id="2146" w:author="Author" w:date="2015-03-27T10:05:00Z">
        <w:del w:id="2147" w:author="Author" w:date="2015-03-31T13:16:00Z">
          <w:r w:rsidR="0051065B" w:rsidDel="00E95C1E">
            <w:object w:dxaOrig="10659" w:dyaOrig="9658" w14:anchorId="4A2BEA37">
              <v:shape id="_x0000_i1067" type="#_x0000_t75" style="width:468pt;height:423.75pt" o:ole="">
                <v:imagedata r:id="rId121" o:title=""/>
              </v:shape>
              <o:OLEObject Type="Embed" ProgID="Visio.Drawing.11" ShapeID="_x0000_i1067" DrawAspect="Content" ObjectID="_1489315257" r:id="rId122"/>
            </w:object>
          </w:r>
        </w:del>
      </w:ins>
      <w:ins w:id="2148" w:author="Author" w:date="2015-03-26T16:36:00Z">
        <w:del w:id="2149" w:author="Author" w:date="2015-03-27T10:05:00Z">
          <w:r w:rsidR="00B21F78" w:rsidDel="0051065B">
            <w:object w:dxaOrig="10659" w:dyaOrig="9658" w14:anchorId="53128957">
              <v:shape id="_x0000_i1068" type="#_x0000_t75" style="width:468pt;height:423.75pt" o:ole="">
                <v:imagedata r:id="rId123" o:title=""/>
              </v:shape>
              <o:OLEObject Type="Embed" ProgID="Visio.Drawing.11" ShapeID="_x0000_i1068" DrawAspect="Content" ObjectID="_1489315258" r:id="rId124"/>
            </w:object>
          </w:r>
        </w:del>
      </w:ins>
      <w:del w:id="2150" w:author="Author" w:date="2015-03-26T16:36:00Z">
        <w:r w:rsidR="004B4CE7" w:rsidDel="00B21F78">
          <w:object w:dxaOrig="10603" w:dyaOrig="9658" w14:anchorId="2AD521D7">
            <v:shape id="_x0000_i1069" type="#_x0000_t75" style="width:467.25pt;height:426pt" o:ole="">
              <v:imagedata r:id="rId125" o:title=""/>
            </v:shape>
            <o:OLEObject Type="Embed" ProgID="Visio.Drawing.11" ShapeID="_x0000_i1069" DrawAspect="Content" ObjectID="_1489315259" r:id="rId126"/>
          </w:object>
        </w:r>
      </w:del>
    </w:p>
    <w:p w14:paraId="5B4C0CDC" w14:textId="1D792368" w:rsidR="00EE4B77" w:rsidRDefault="00EE4B77" w:rsidP="00EE4B77">
      <w:pPr>
        <w:pStyle w:val="Caption"/>
      </w:pPr>
      <w:bookmarkStart w:id="2151" w:name="_Toc415571898"/>
      <w:r>
        <w:t xml:space="preserve">Figure </w:t>
      </w:r>
      <w:ins w:id="2152" w:author="Author" w:date="2015-03-27T12:41:00Z">
        <w:r w:rsidR="00013A2F">
          <w:fldChar w:fldCharType="begin"/>
        </w:r>
        <w:r w:rsidR="00013A2F">
          <w:instrText xml:space="preserve"> STYLEREF 1 \s </w:instrText>
        </w:r>
      </w:ins>
      <w:r w:rsidR="00013A2F">
        <w:fldChar w:fldCharType="separate"/>
      </w:r>
      <w:r w:rsidR="00497D04">
        <w:rPr>
          <w:noProof/>
        </w:rPr>
        <w:t>2</w:t>
      </w:r>
      <w:ins w:id="2153"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154" w:author="Author" w:date="2015-03-31T12:33:00Z">
        <w:r w:rsidR="00497D04">
          <w:rPr>
            <w:noProof/>
          </w:rPr>
          <w:t>12</w:t>
        </w:r>
      </w:ins>
      <w:ins w:id="2155" w:author="Author" w:date="2015-03-27T12:41:00Z">
        <w:r w:rsidR="00013A2F">
          <w:fldChar w:fldCharType="end"/>
        </w:r>
      </w:ins>
      <w:ins w:id="2156" w:author="Author" w:date="2015-03-26T14:41:00Z">
        <w:del w:id="2157" w:author="Author" w:date="2015-03-27T12:41:00Z">
          <w:r w:rsidR="005B3AAC" w:rsidDel="00013A2F">
            <w:fldChar w:fldCharType="begin"/>
          </w:r>
          <w:r w:rsidR="005B3AAC" w:rsidDel="00013A2F">
            <w:delInstrText xml:space="preserve"> STYLEREF 1 \s </w:delInstrText>
          </w:r>
        </w:del>
      </w:ins>
      <w:del w:id="2158" w:author="Author" w:date="2015-03-27T12:41:00Z">
        <w:r w:rsidR="005B3AAC" w:rsidDel="00013A2F">
          <w:fldChar w:fldCharType="separate"/>
        </w:r>
        <w:r w:rsidR="005B3AAC" w:rsidDel="00013A2F">
          <w:rPr>
            <w:noProof/>
          </w:rPr>
          <w:delText>2</w:delText>
        </w:r>
      </w:del>
      <w:ins w:id="2159" w:author="Author" w:date="2015-03-26T14:41:00Z">
        <w:del w:id="2160"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161" w:author="Author" w:date="2015-03-27T12:41:00Z">
        <w:r w:rsidR="005B3AAC" w:rsidDel="00013A2F">
          <w:fldChar w:fldCharType="separate"/>
        </w:r>
      </w:del>
      <w:ins w:id="2162" w:author="Author" w:date="2015-03-26T14:41:00Z">
        <w:del w:id="2163" w:author="Author" w:date="2015-03-27T12:41:00Z">
          <w:r w:rsidR="005B3AAC" w:rsidDel="00013A2F">
            <w:rPr>
              <w:noProof/>
            </w:rPr>
            <w:delText>12</w:delText>
          </w:r>
          <w:r w:rsidR="005B3AAC" w:rsidDel="00013A2F">
            <w:fldChar w:fldCharType="end"/>
          </w:r>
        </w:del>
      </w:ins>
      <w:del w:id="2164"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11</w:delText>
        </w:r>
        <w:r w:rsidR="004E4364" w:rsidDel="005B3AAC">
          <w:fldChar w:fldCharType="end"/>
        </w:r>
      </w:del>
      <w:r>
        <w:t xml:space="preserve">. </w:t>
      </w:r>
      <w:r w:rsidRPr="00EE4B77">
        <w:t xml:space="preserve">Validating </w:t>
      </w:r>
      <w:r w:rsidR="005E6BED">
        <w:t>p</w:t>
      </w:r>
      <w:r w:rsidRPr="00EE4B77">
        <w:t>olicy</w:t>
      </w:r>
      <w:r w:rsidR="00361A9C">
        <w:t xml:space="preserve"> for a consumer</w:t>
      </w:r>
      <w:bookmarkEnd w:id="2151"/>
    </w:p>
    <w:p w14:paraId="5A00DC7C" w14:textId="4A33AE21" w:rsidR="00B121E6" w:rsidRDefault="00B121E6" w:rsidP="00B121E6">
      <w:pPr>
        <w:pStyle w:val="Heading3"/>
      </w:pPr>
      <w:bookmarkStart w:id="2165" w:name="_Toc415571935"/>
      <w:r>
        <w:t>Validating policy on a consumer that requires producer</w:t>
      </w:r>
      <w:r w:rsidR="004E4364">
        <w:t xml:space="preserve">s </w:t>
      </w:r>
      <w:r>
        <w:t xml:space="preserve">membership </w:t>
      </w:r>
      <w:r w:rsidR="004E4364">
        <w:t xml:space="preserve">in a </w:t>
      </w:r>
      <w:r>
        <w:t>security group</w:t>
      </w:r>
      <w:bookmarkEnd w:id="2165"/>
    </w:p>
    <w:p w14:paraId="6E176F90" w14:textId="13ADA6F4" w:rsidR="00B121E6" w:rsidRDefault="00B121E6" w:rsidP="00B121E6">
      <w:pPr>
        <w:pStyle w:val="body"/>
      </w:pPr>
      <w:r>
        <w:t xml:space="preserve">The following flow shows a policy enforcement on the consumer that requires the producer belong to a security group. </w:t>
      </w:r>
    </w:p>
    <w:p w14:paraId="7B9D4E5D" w14:textId="5C0B8DBE" w:rsidR="004E4364" w:rsidRDefault="00E95C1E">
      <w:pPr>
        <w:pStyle w:val="figureanchor"/>
        <w:ind w:left="0"/>
      </w:pPr>
      <w:ins w:id="2166" w:author="Author" w:date="2015-03-31T13:17:00Z">
        <w:r>
          <w:object w:dxaOrig="10659" w:dyaOrig="9658" w14:anchorId="5D24A077">
            <v:shape id="_x0000_i1102" type="#_x0000_t75" style="width:468pt;height:423.75pt" o:ole="">
              <v:imagedata r:id="rId127" o:title=""/>
            </v:shape>
            <o:OLEObject Type="Embed" ProgID="Visio.Drawing.11" ShapeID="_x0000_i1102" DrawAspect="Content" ObjectID="_1489315260" r:id="rId128"/>
          </w:object>
        </w:r>
      </w:ins>
      <w:ins w:id="2167" w:author="Author" w:date="2015-03-27T10:06:00Z">
        <w:del w:id="2168" w:author="Author" w:date="2015-03-31T13:17:00Z">
          <w:r w:rsidR="0051065B" w:rsidDel="00E95C1E">
            <w:object w:dxaOrig="10659" w:dyaOrig="9658" w14:anchorId="49B8ABB8">
              <v:shape id="_x0000_i1070" type="#_x0000_t75" style="width:468pt;height:423.75pt" o:ole="">
                <v:imagedata r:id="rId129" o:title=""/>
              </v:shape>
              <o:OLEObject Type="Embed" ProgID="Visio.Drawing.11" ShapeID="_x0000_i1070" DrawAspect="Content" ObjectID="_1489315261" r:id="rId130"/>
            </w:object>
          </w:r>
        </w:del>
      </w:ins>
      <w:ins w:id="2169" w:author="Author" w:date="2015-03-26T16:43:00Z">
        <w:del w:id="2170" w:author="Author" w:date="2015-03-27T10:06:00Z">
          <w:r w:rsidR="006779B0" w:rsidDel="0051065B">
            <w:object w:dxaOrig="10784" w:dyaOrig="9658" w14:anchorId="03B682F4">
              <v:shape id="_x0000_i1071" type="#_x0000_t75" style="width:467.25pt;height:418.5pt" o:ole="">
                <v:imagedata r:id="rId131" o:title=""/>
              </v:shape>
              <o:OLEObject Type="Embed" ProgID="Visio.Drawing.11" ShapeID="_x0000_i1071" DrawAspect="Content" ObjectID="_1489315262" r:id="rId132"/>
            </w:object>
          </w:r>
        </w:del>
      </w:ins>
      <w:del w:id="2171" w:author="Author" w:date="2015-03-26T16:43:00Z">
        <w:r w:rsidR="004B4CE7" w:rsidDel="006779B0">
          <w:object w:dxaOrig="10603" w:dyaOrig="9658" w14:anchorId="131A05AC">
            <v:shape id="_x0000_i1072" type="#_x0000_t75" style="width:467.25pt;height:426pt" o:ole="">
              <v:imagedata r:id="rId133" o:title=""/>
            </v:shape>
            <o:OLEObject Type="Embed" ProgID="Visio.Drawing.11" ShapeID="_x0000_i1072" DrawAspect="Content" ObjectID="_1489315263" r:id="rId134"/>
          </w:object>
        </w:r>
      </w:del>
    </w:p>
    <w:p w14:paraId="5CD44D8E" w14:textId="2575F57E" w:rsidR="004E4364" w:rsidRDefault="004E4364">
      <w:pPr>
        <w:pStyle w:val="Caption"/>
      </w:pPr>
      <w:bookmarkStart w:id="2172" w:name="_Toc415571899"/>
      <w:r>
        <w:t xml:space="preserve">Figure </w:t>
      </w:r>
      <w:ins w:id="2173" w:author="Author" w:date="2015-03-27T12:41:00Z">
        <w:r w:rsidR="00013A2F">
          <w:fldChar w:fldCharType="begin"/>
        </w:r>
        <w:r w:rsidR="00013A2F">
          <w:instrText xml:space="preserve"> STYLEREF 1 \s </w:instrText>
        </w:r>
      </w:ins>
      <w:r w:rsidR="00013A2F">
        <w:fldChar w:fldCharType="separate"/>
      </w:r>
      <w:r w:rsidR="00497D04">
        <w:rPr>
          <w:noProof/>
        </w:rPr>
        <w:t>2</w:t>
      </w:r>
      <w:ins w:id="2174"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175" w:author="Author" w:date="2015-03-31T12:33:00Z">
        <w:r w:rsidR="00497D04">
          <w:rPr>
            <w:noProof/>
          </w:rPr>
          <w:t>13</w:t>
        </w:r>
      </w:ins>
      <w:ins w:id="2176" w:author="Author" w:date="2015-03-27T12:41:00Z">
        <w:r w:rsidR="00013A2F">
          <w:fldChar w:fldCharType="end"/>
        </w:r>
      </w:ins>
      <w:ins w:id="2177" w:author="Author" w:date="2015-03-26T14:41:00Z">
        <w:del w:id="2178" w:author="Author" w:date="2015-03-27T12:41:00Z">
          <w:r w:rsidR="005B3AAC" w:rsidDel="00013A2F">
            <w:fldChar w:fldCharType="begin"/>
          </w:r>
          <w:r w:rsidR="005B3AAC" w:rsidDel="00013A2F">
            <w:delInstrText xml:space="preserve"> STYLEREF 1 \s </w:delInstrText>
          </w:r>
        </w:del>
      </w:ins>
      <w:del w:id="2179" w:author="Author" w:date="2015-03-27T12:41:00Z">
        <w:r w:rsidR="005B3AAC" w:rsidDel="00013A2F">
          <w:fldChar w:fldCharType="separate"/>
        </w:r>
        <w:r w:rsidR="005B3AAC" w:rsidDel="00013A2F">
          <w:rPr>
            <w:noProof/>
          </w:rPr>
          <w:delText>2</w:delText>
        </w:r>
      </w:del>
      <w:ins w:id="2180" w:author="Author" w:date="2015-03-26T14:41:00Z">
        <w:del w:id="2181"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182" w:author="Author" w:date="2015-03-27T12:41:00Z">
        <w:r w:rsidR="005B3AAC" w:rsidDel="00013A2F">
          <w:fldChar w:fldCharType="separate"/>
        </w:r>
      </w:del>
      <w:ins w:id="2183" w:author="Author" w:date="2015-03-26T14:41:00Z">
        <w:del w:id="2184" w:author="Author" w:date="2015-03-27T12:41:00Z">
          <w:r w:rsidR="005B3AAC" w:rsidDel="00013A2F">
            <w:rPr>
              <w:noProof/>
            </w:rPr>
            <w:delText>13</w:delText>
          </w:r>
          <w:r w:rsidR="005B3AAC" w:rsidDel="00013A2F">
            <w:fldChar w:fldCharType="end"/>
          </w:r>
        </w:del>
      </w:ins>
      <w:del w:id="2185" w:author="Author" w:date="2015-03-26T14:41:00Z">
        <w:r w:rsidDel="005B3AAC">
          <w:fldChar w:fldCharType="begin"/>
        </w:r>
        <w:r w:rsidDel="005B3AAC">
          <w:delInstrText xml:space="preserve"> STYLEREF 1 \s </w:delInstrText>
        </w:r>
        <w:r w:rsidDel="005B3AAC">
          <w:fldChar w:fldCharType="separate"/>
        </w:r>
        <w:r w:rsidR="00E83C24" w:rsidDel="005B3AAC">
          <w:rPr>
            <w:noProof/>
          </w:rPr>
          <w:delText>2</w:delText>
        </w:r>
        <w:r w:rsidDel="005B3AAC">
          <w:fldChar w:fldCharType="end"/>
        </w:r>
        <w:r w:rsidDel="005B3AAC">
          <w:noBreakHyphen/>
        </w:r>
        <w:r w:rsidDel="005B3AAC">
          <w:fldChar w:fldCharType="begin"/>
        </w:r>
        <w:r w:rsidDel="005B3AAC">
          <w:delInstrText xml:space="preserve"> SEQ Figure \* ARABIC \s 1 </w:delInstrText>
        </w:r>
        <w:r w:rsidDel="005B3AAC">
          <w:fldChar w:fldCharType="separate"/>
        </w:r>
        <w:r w:rsidR="00E83C24" w:rsidDel="005B3AAC">
          <w:rPr>
            <w:noProof/>
          </w:rPr>
          <w:delText>12</w:delText>
        </w:r>
        <w:r w:rsidDel="005B3AAC">
          <w:fldChar w:fldCharType="end"/>
        </w:r>
      </w:del>
      <w:r>
        <w:t>: Consumer policy requires producer belong to a security group</w:t>
      </w:r>
      <w:bookmarkEnd w:id="2172"/>
    </w:p>
    <w:p w14:paraId="28520B75" w14:textId="34D5A6D1" w:rsidR="00EE4B77" w:rsidRDefault="004E4364" w:rsidP="004A05BD">
      <w:pPr>
        <w:pStyle w:val="Heading3"/>
      </w:pPr>
      <w:r w:rsidDel="00817DEF">
        <w:t xml:space="preserve"> </w:t>
      </w:r>
      <w:bookmarkStart w:id="2186" w:name="_Toc414630544"/>
      <w:bookmarkStart w:id="2187" w:name="_Toc414881065"/>
      <w:bookmarkStart w:id="2188" w:name="_Toc414884885"/>
      <w:bookmarkStart w:id="2189" w:name="_Toc414630545"/>
      <w:bookmarkStart w:id="2190" w:name="_Toc414881066"/>
      <w:bookmarkStart w:id="2191" w:name="_Toc414884886"/>
      <w:bookmarkStart w:id="2192" w:name="_Toc414630546"/>
      <w:bookmarkStart w:id="2193" w:name="_Toc414881067"/>
      <w:bookmarkStart w:id="2194" w:name="_Toc414884887"/>
      <w:bookmarkStart w:id="2195" w:name="_Toc414630547"/>
      <w:bookmarkStart w:id="2196" w:name="_Toc414881068"/>
      <w:bookmarkStart w:id="2197" w:name="_Toc414884888"/>
      <w:bookmarkStart w:id="2198" w:name="_Toc414630548"/>
      <w:bookmarkStart w:id="2199" w:name="_Toc414881069"/>
      <w:bookmarkStart w:id="2200" w:name="_Toc414884889"/>
      <w:bookmarkStart w:id="2201" w:name="_Toc414630549"/>
      <w:bookmarkStart w:id="2202" w:name="_Toc414881070"/>
      <w:bookmarkStart w:id="2203" w:name="_Toc414884890"/>
      <w:bookmarkStart w:id="2204" w:name="_Toc414630550"/>
      <w:bookmarkStart w:id="2205" w:name="_Toc414881071"/>
      <w:bookmarkStart w:id="2206" w:name="_Toc414884891"/>
      <w:bookmarkStart w:id="2207" w:name="_Toc414630551"/>
      <w:bookmarkStart w:id="2208" w:name="_Toc414881072"/>
      <w:bookmarkStart w:id="2209" w:name="_Toc414884892"/>
      <w:bookmarkStart w:id="2210" w:name="_Toc415571936"/>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r w:rsidR="004A05BD">
        <w:t>Anonymous session</w:t>
      </w:r>
      <w:bookmarkEnd w:id="2210"/>
    </w:p>
    <w:p w14:paraId="1C03A79B" w14:textId="46021FAF" w:rsidR="00DB460D" w:rsidRDefault="005E6BED" w:rsidP="004A05BD">
      <w:pPr>
        <w:pStyle w:val="body"/>
      </w:pPr>
      <w:r>
        <w:t>In scenarios w</w:t>
      </w:r>
      <w:r w:rsidR="004A05BD" w:rsidRPr="004A05BD">
        <w:t>hen there is no trust established between t</w:t>
      </w:r>
      <w:r w:rsidR="00105D10">
        <w:t>w</w:t>
      </w:r>
      <w:r w:rsidR="004A05BD" w:rsidRPr="004A05BD">
        <w:t xml:space="preserve">o peers </w:t>
      </w:r>
      <w:r>
        <w:t>such as</w:t>
      </w:r>
      <w:r w:rsidR="004A05BD" w:rsidRPr="004A05BD">
        <w:t xml:space="preserve"> when a guest comes into the </w:t>
      </w:r>
      <w:r>
        <w:t xml:space="preserve">user's </w:t>
      </w:r>
      <w:r w:rsidR="004A05BD" w:rsidRPr="004A05BD">
        <w:t>home, the guest’s con</w:t>
      </w:r>
      <w:r w:rsidR="0038629C">
        <w:t>sumer application</w:t>
      </w:r>
      <w:r w:rsidR="004A05BD" w:rsidRPr="004A05BD">
        <w:t xml:space="preserve"> can </w:t>
      </w:r>
      <w:r w:rsidR="00105D10">
        <w:t xml:space="preserve">still </w:t>
      </w:r>
      <w:r w:rsidR="004A05BD" w:rsidRPr="004A05BD">
        <w:t xml:space="preserve">control certain </w:t>
      </w:r>
      <w:r w:rsidR="00F01EBD">
        <w:t>applications</w:t>
      </w:r>
      <w:r w:rsidR="00F01EBD" w:rsidRPr="004A05BD">
        <w:t xml:space="preserve"> </w:t>
      </w:r>
      <w:r w:rsidR="004A05BD" w:rsidRPr="004A05BD">
        <w:t>if</w:t>
      </w:r>
      <w:r w:rsidR="00105D10">
        <w:t xml:space="preserve"> and only if</w:t>
      </w:r>
      <w:r w:rsidR="004A05BD" w:rsidRPr="004A05BD">
        <w:t xml:space="preserve"> there </w:t>
      </w:r>
      <w:r w:rsidR="00DB460D">
        <w:t>are ACLs specified for ANONYMOUS</w:t>
      </w:r>
      <w:r w:rsidR="004A05BD" w:rsidRPr="004A05BD">
        <w:t>_USER installed on these device</w:t>
      </w:r>
      <w:r>
        <w:t>s</w:t>
      </w:r>
      <w:r w:rsidR="006B26D9" w:rsidRPr="004A05BD">
        <w:t>.</w:t>
      </w:r>
    </w:p>
    <w:p w14:paraId="6E8E5726" w14:textId="2316E50E" w:rsidR="004A05BD" w:rsidRDefault="00DB460D" w:rsidP="004A05BD">
      <w:pPr>
        <w:pStyle w:val="body"/>
      </w:pPr>
      <w:r>
        <w:t>Note that ANY_USER refers to authenticated peers while ANON</w:t>
      </w:r>
      <w:r w:rsidR="00A32437">
        <w:t>Y</w:t>
      </w:r>
      <w:r>
        <w:t>MOUS_USER refers to unauthenticated peers.</w:t>
      </w:r>
    </w:p>
    <w:p w14:paraId="06615A68" w14:textId="4741F194" w:rsidR="009D6FA6" w:rsidRDefault="009D6FA6" w:rsidP="004A05BD">
      <w:pPr>
        <w:pStyle w:val="body"/>
      </w:pPr>
      <w:r>
        <w:t>The consumer always use</w:t>
      </w:r>
      <w:r w:rsidR="00142A8C">
        <w:t xml:space="preserve"> ECDHE_ECDSA to contact a</w:t>
      </w:r>
      <w:r w:rsidR="00AD1B08">
        <w:t xml:space="preserve"> </w:t>
      </w:r>
      <w:r w:rsidR="00142A8C">
        <w:t>peer.  If the key exchange fail</w:t>
      </w:r>
      <w:r w:rsidR="00AD1B08">
        <w:t>s</w:t>
      </w:r>
      <w:r w:rsidR="00142A8C">
        <w:t>, it can fallback to ECDHE_NULL and contact the peer as an anonymous user.</w:t>
      </w:r>
      <w:ins w:id="2211" w:author="Author" w:date="2015-03-26T16:43:00Z">
        <w:r w:rsidR="006779B0">
          <w:t xml:space="preserve">  This process is automated so the application developer does not need to drive the key exchange process.</w:t>
        </w:r>
      </w:ins>
    </w:p>
    <w:p w14:paraId="65B2503A" w14:textId="64077BBD" w:rsidR="004A05BD" w:rsidRDefault="005E6084" w:rsidP="003522EA">
      <w:pPr>
        <w:pStyle w:val="figureanchor"/>
        <w:ind w:left="0"/>
      </w:pPr>
      <w:ins w:id="2212" w:author="Author" w:date="2015-03-31T13:18:00Z">
        <w:r>
          <w:object w:dxaOrig="10999" w:dyaOrig="10234" w14:anchorId="7C08C936">
            <v:shape id="_x0000_i1103" type="#_x0000_t75" style="width:467.25pt;height:435pt" o:ole="">
              <v:imagedata r:id="rId135" o:title=""/>
            </v:shape>
            <o:OLEObject Type="Embed" ProgID="Visio.Drawing.11" ShapeID="_x0000_i1103" DrawAspect="Content" ObjectID="_1489315264" r:id="rId136"/>
          </w:object>
        </w:r>
      </w:ins>
      <w:ins w:id="2213" w:author="Author" w:date="2015-03-27T10:07:00Z">
        <w:del w:id="2214" w:author="Author" w:date="2015-03-31T13:18:00Z">
          <w:r w:rsidR="0051065B" w:rsidDel="005E6084">
            <w:object w:dxaOrig="10999" w:dyaOrig="10234" w14:anchorId="02E476FD">
              <v:shape id="_x0000_i1073" type="#_x0000_t75" style="width:467.25pt;height:435pt" o:ole="">
                <v:imagedata r:id="rId137" o:title=""/>
              </v:shape>
              <o:OLEObject Type="Embed" ProgID="Visio.Drawing.11" ShapeID="_x0000_i1073" DrawAspect="Content" ObjectID="_1489315265" r:id="rId138"/>
            </w:object>
          </w:r>
        </w:del>
      </w:ins>
      <w:ins w:id="2215" w:author="Author" w:date="2015-03-26T16:50:00Z">
        <w:del w:id="2216" w:author="Author" w:date="2015-03-27T10:07:00Z">
          <w:r w:rsidR="00DE7C3C" w:rsidDel="0051065B">
            <w:object w:dxaOrig="10999" w:dyaOrig="10234" w14:anchorId="0ACC5464">
              <v:shape id="_x0000_i1074" type="#_x0000_t75" style="width:467.25pt;height:435pt" o:ole="">
                <v:imagedata r:id="rId139" o:title=""/>
              </v:shape>
              <o:OLEObject Type="Embed" ProgID="Visio.Drawing.11" ShapeID="_x0000_i1074" DrawAspect="Content" ObjectID="_1489315266" r:id="rId140"/>
            </w:object>
          </w:r>
        </w:del>
      </w:ins>
      <w:del w:id="2217" w:author="Author" w:date="2015-03-26T16:50:00Z">
        <w:r w:rsidR="00184305" w:rsidDel="00DE7C3C">
          <w:object w:dxaOrig="11006" w:dyaOrig="9658" w14:anchorId="060A24CF">
            <v:shape id="_x0000_i1075" type="#_x0000_t75" style="width:467.25pt;height:410.25pt" o:ole="">
              <v:imagedata r:id="rId141" o:title=""/>
            </v:shape>
            <o:OLEObject Type="Embed" ProgID="Visio.Drawing.11" ShapeID="_x0000_i1075" DrawAspect="Content" ObjectID="_1489315267" r:id="rId142"/>
          </w:object>
        </w:r>
      </w:del>
    </w:p>
    <w:p w14:paraId="04BCB1FE" w14:textId="15DE871A" w:rsidR="004A05BD" w:rsidRDefault="004A05BD" w:rsidP="004A05BD">
      <w:pPr>
        <w:pStyle w:val="Caption"/>
      </w:pPr>
      <w:bookmarkStart w:id="2218" w:name="_Toc415571900"/>
      <w:r>
        <w:t xml:space="preserve">Figure </w:t>
      </w:r>
      <w:ins w:id="2219" w:author="Author" w:date="2015-03-27T12:41:00Z">
        <w:r w:rsidR="00013A2F">
          <w:fldChar w:fldCharType="begin"/>
        </w:r>
        <w:r w:rsidR="00013A2F">
          <w:instrText xml:space="preserve"> STYLEREF 1 \s </w:instrText>
        </w:r>
      </w:ins>
      <w:r w:rsidR="00013A2F">
        <w:fldChar w:fldCharType="separate"/>
      </w:r>
      <w:r w:rsidR="00497D04">
        <w:rPr>
          <w:noProof/>
        </w:rPr>
        <w:t>2</w:t>
      </w:r>
      <w:ins w:id="2220"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221" w:author="Author" w:date="2015-03-31T12:33:00Z">
        <w:r w:rsidR="00497D04">
          <w:rPr>
            <w:noProof/>
          </w:rPr>
          <w:t>14</w:t>
        </w:r>
      </w:ins>
      <w:ins w:id="2222" w:author="Author" w:date="2015-03-27T12:41:00Z">
        <w:r w:rsidR="00013A2F">
          <w:fldChar w:fldCharType="end"/>
        </w:r>
      </w:ins>
      <w:ins w:id="2223" w:author="Author" w:date="2015-03-26T14:41:00Z">
        <w:del w:id="2224" w:author="Author" w:date="2015-03-27T12:41:00Z">
          <w:r w:rsidR="005B3AAC" w:rsidDel="00013A2F">
            <w:fldChar w:fldCharType="begin"/>
          </w:r>
          <w:r w:rsidR="005B3AAC" w:rsidDel="00013A2F">
            <w:delInstrText xml:space="preserve"> STYLEREF 1 \s </w:delInstrText>
          </w:r>
        </w:del>
      </w:ins>
      <w:del w:id="2225" w:author="Author" w:date="2015-03-27T12:41:00Z">
        <w:r w:rsidR="005B3AAC" w:rsidDel="00013A2F">
          <w:fldChar w:fldCharType="separate"/>
        </w:r>
        <w:r w:rsidR="005B3AAC" w:rsidDel="00013A2F">
          <w:rPr>
            <w:noProof/>
          </w:rPr>
          <w:delText>2</w:delText>
        </w:r>
      </w:del>
      <w:ins w:id="2226" w:author="Author" w:date="2015-03-26T14:41:00Z">
        <w:del w:id="2227"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228" w:author="Author" w:date="2015-03-27T12:41:00Z">
        <w:r w:rsidR="005B3AAC" w:rsidDel="00013A2F">
          <w:fldChar w:fldCharType="separate"/>
        </w:r>
      </w:del>
      <w:ins w:id="2229" w:author="Author" w:date="2015-03-26T14:41:00Z">
        <w:del w:id="2230" w:author="Author" w:date="2015-03-27T12:41:00Z">
          <w:r w:rsidR="005B3AAC" w:rsidDel="00013A2F">
            <w:rPr>
              <w:noProof/>
            </w:rPr>
            <w:delText>14</w:delText>
          </w:r>
          <w:r w:rsidR="005B3AAC" w:rsidDel="00013A2F">
            <w:fldChar w:fldCharType="end"/>
          </w:r>
        </w:del>
      </w:ins>
      <w:del w:id="2231"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13</w:delText>
        </w:r>
        <w:r w:rsidR="004E4364" w:rsidDel="005B3AAC">
          <w:fldChar w:fldCharType="end"/>
        </w:r>
      </w:del>
      <w:r>
        <w:t xml:space="preserve">. Anonymous </w:t>
      </w:r>
      <w:r w:rsidR="005E6BED">
        <w:t>access</w:t>
      </w:r>
      <w:bookmarkEnd w:id="2218"/>
    </w:p>
    <w:p w14:paraId="5605067C" w14:textId="23EFE818" w:rsidR="004A05BD" w:rsidRDefault="004A05BD" w:rsidP="004A05BD">
      <w:pPr>
        <w:pStyle w:val="Heading3"/>
      </w:pPr>
      <w:bookmarkStart w:id="2232" w:name="_Toc415571937"/>
      <w:r>
        <w:lastRenderedPageBreak/>
        <w:t>V</w:t>
      </w:r>
      <w:r w:rsidRPr="004A05BD">
        <w:t>alidating a</w:t>
      </w:r>
      <w:r w:rsidR="00BA2BB6">
        <w:t>n admin</w:t>
      </w:r>
      <w:bookmarkEnd w:id="2232"/>
    </w:p>
    <w:p w14:paraId="19D69924" w14:textId="071A8E3A" w:rsidR="00473EB4" w:rsidRDefault="0051065B" w:rsidP="003522EA">
      <w:pPr>
        <w:pStyle w:val="figureanchor"/>
        <w:ind w:left="0"/>
      </w:pPr>
      <w:ins w:id="2233" w:author="Author" w:date="2015-03-27T10:09:00Z">
        <w:r>
          <w:object w:dxaOrig="11193" w:dyaOrig="9046" w14:anchorId="01DD11E6">
            <v:shape id="_x0000_i1076" type="#_x0000_t75" style="width:468pt;height:378pt" o:ole="">
              <v:imagedata r:id="rId143" o:title=""/>
            </v:shape>
            <o:OLEObject Type="Embed" ProgID="Visio.Drawing.11" ShapeID="_x0000_i1076" DrawAspect="Content" ObjectID="_1489315268" r:id="rId144"/>
          </w:object>
        </w:r>
      </w:ins>
      <w:ins w:id="2234" w:author="Author" w:date="2015-03-27T09:08:00Z">
        <w:del w:id="2235" w:author="Author" w:date="2015-03-27T10:09:00Z">
          <w:r w:rsidR="0029531D" w:rsidDel="0051065B">
            <w:object w:dxaOrig="11193" w:dyaOrig="9046" w14:anchorId="478328DD">
              <v:shape id="_x0000_i1077" type="#_x0000_t75" style="width:468pt;height:378pt" o:ole="">
                <v:imagedata r:id="rId145" o:title=""/>
              </v:shape>
              <o:OLEObject Type="Embed" ProgID="Visio.Drawing.11" ShapeID="_x0000_i1077" DrawAspect="Content" ObjectID="_1489315269" r:id="rId146"/>
            </w:object>
          </w:r>
        </w:del>
      </w:ins>
      <w:del w:id="2236" w:author="Author" w:date="2015-03-27T09:07:00Z">
        <w:r w:rsidR="00670B46" w:rsidDel="00C21CEE">
          <w:object w:dxaOrig="11193" w:dyaOrig="8182" w14:anchorId="1BEAB6C7">
            <v:shape id="_x0000_i1078" type="#_x0000_t75" style="width:468pt;height:342pt" o:ole="">
              <v:imagedata r:id="rId147" o:title=""/>
            </v:shape>
            <o:OLEObject Type="Embed" ProgID="Visio.Drawing.11" ShapeID="_x0000_i1078" DrawAspect="Content" ObjectID="_1489315270" r:id="rId148"/>
          </w:object>
        </w:r>
      </w:del>
    </w:p>
    <w:p w14:paraId="58BDC89A" w14:textId="19B48B18" w:rsidR="004A05BD" w:rsidRDefault="00473EB4" w:rsidP="00473EB4">
      <w:pPr>
        <w:pStyle w:val="Caption"/>
      </w:pPr>
      <w:bookmarkStart w:id="2237" w:name="_Toc415571901"/>
      <w:r>
        <w:t xml:space="preserve">Figure </w:t>
      </w:r>
      <w:ins w:id="2238" w:author="Author" w:date="2015-03-27T12:41:00Z">
        <w:r w:rsidR="00013A2F">
          <w:fldChar w:fldCharType="begin"/>
        </w:r>
        <w:r w:rsidR="00013A2F">
          <w:instrText xml:space="preserve"> STYLEREF 1 \s </w:instrText>
        </w:r>
      </w:ins>
      <w:r w:rsidR="00013A2F">
        <w:fldChar w:fldCharType="separate"/>
      </w:r>
      <w:r w:rsidR="00497D04">
        <w:rPr>
          <w:noProof/>
        </w:rPr>
        <w:t>2</w:t>
      </w:r>
      <w:ins w:id="2239"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240" w:author="Author" w:date="2015-03-31T12:33:00Z">
        <w:r w:rsidR="00497D04">
          <w:rPr>
            <w:noProof/>
          </w:rPr>
          <w:t>15</w:t>
        </w:r>
      </w:ins>
      <w:ins w:id="2241" w:author="Author" w:date="2015-03-27T12:41:00Z">
        <w:r w:rsidR="00013A2F">
          <w:fldChar w:fldCharType="end"/>
        </w:r>
      </w:ins>
      <w:ins w:id="2242" w:author="Author" w:date="2015-03-26T14:41:00Z">
        <w:del w:id="2243" w:author="Author" w:date="2015-03-27T12:41:00Z">
          <w:r w:rsidR="005B3AAC" w:rsidDel="00013A2F">
            <w:fldChar w:fldCharType="begin"/>
          </w:r>
          <w:r w:rsidR="005B3AAC" w:rsidDel="00013A2F">
            <w:delInstrText xml:space="preserve"> STYLEREF 1 \s </w:delInstrText>
          </w:r>
        </w:del>
      </w:ins>
      <w:del w:id="2244" w:author="Author" w:date="2015-03-27T12:41:00Z">
        <w:r w:rsidR="005B3AAC" w:rsidDel="00013A2F">
          <w:fldChar w:fldCharType="separate"/>
        </w:r>
        <w:r w:rsidR="005B3AAC" w:rsidDel="00013A2F">
          <w:rPr>
            <w:noProof/>
          </w:rPr>
          <w:delText>2</w:delText>
        </w:r>
      </w:del>
      <w:ins w:id="2245" w:author="Author" w:date="2015-03-26T14:41:00Z">
        <w:del w:id="2246"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247" w:author="Author" w:date="2015-03-27T12:41:00Z">
        <w:r w:rsidR="005B3AAC" w:rsidDel="00013A2F">
          <w:fldChar w:fldCharType="separate"/>
        </w:r>
      </w:del>
      <w:ins w:id="2248" w:author="Author" w:date="2015-03-26T14:41:00Z">
        <w:del w:id="2249" w:author="Author" w:date="2015-03-27T12:41:00Z">
          <w:r w:rsidR="005B3AAC" w:rsidDel="00013A2F">
            <w:rPr>
              <w:noProof/>
            </w:rPr>
            <w:delText>15</w:delText>
          </w:r>
          <w:r w:rsidR="005B3AAC" w:rsidDel="00013A2F">
            <w:fldChar w:fldCharType="end"/>
          </w:r>
        </w:del>
      </w:ins>
      <w:del w:id="2250"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14</w:delText>
        </w:r>
        <w:r w:rsidR="004E4364" w:rsidDel="005B3AAC">
          <w:fldChar w:fldCharType="end"/>
        </w:r>
      </w:del>
      <w:r>
        <w:t>. Validating a</w:t>
      </w:r>
      <w:r w:rsidR="00BA2BB6">
        <w:t>n admin</w:t>
      </w:r>
      <w:bookmarkEnd w:id="2237"/>
    </w:p>
    <w:p w14:paraId="03C5A393" w14:textId="77777777" w:rsidR="00473EB4" w:rsidRDefault="00473EB4" w:rsidP="00473EB4">
      <w:pPr>
        <w:pStyle w:val="Heading3"/>
      </w:pPr>
      <w:bookmarkStart w:id="2251" w:name="_Toc415571938"/>
      <w:r>
        <w:t xml:space="preserve">Emitting </w:t>
      </w:r>
      <w:r w:rsidR="005E6BED">
        <w:t>a</w:t>
      </w:r>
      <w:r>
        <w:t xml:space="preserve"> </w:t>
      </w:r>
      <w:r w:rsidR="005E6BED">
        <w:t>s</w:t>
      </w:r>
      <w:r>
        <w:t xml:space="preserve">ession-based </w:t>
      </w:r>
      <w:r w:rsidR="005E6BED">
        <w:t>s</w:t>
      </w:r>
      <w:r>
        <w:t>ignal</w:t>
      </w:r>
      <w:bookmarkEnd w:id="2251"/>
    </w:p>
    <w:p w14:paraId="5020F9E5" w14:textId="229C8A06" w:rsidR="00473EB4" w:rsidRDefault="00473EB4" w:rsidP="00473EB4">
      <w:pPr>
        <w:pStyle w:val="body"/>
      </w:pPr>
      <w:r>
        <w:t>Before emitting a session-based signal to existing connections, the pro</w:t>
      </w:r>
      <w:r w:rsidR="00FF7CAB">
        <w:t xml:space="preserve">ducer </w:t>
      </w:r>
      <w:r>
        <w:t xml:space="preserve">verifies whether </w:t>
      </w:r>
      <w:r w:rsidR="00FF7CAB">
        <w:t xml:space="preserve">it </w:t>
      </w:r>
      <w:r w:rsidR="00B539AF">
        <w:t xml:space="preserve">is allowed to </w:t>
      </w:r>
      <w:r w:rsidR="00FF7CAB">
        <w:t>emit the given signal to any authorized party.</w:t>
      </w:r>
      <w:r>
        <w:t xml:space="preserve"> </w:t>
      </w:r>
      <w:r w:rsidR="00513DA9">
        <w:t>Upon receipt of the signal, t</w:t>
      </w:r>
      <w:r>
        <w:t xml:space="preserve">he </w:t>
      </w:r>
      <w:r w:rsidR="007F518F">
        <w:t xml:space="preserve">consumer </w:t>
      </w:r>
      <w:r w:rsidR="00FF7CAB">
        <w:t xml:space="preserve">checks whether it has the authorization to accept the given signal.  </w:t>
      </w:r>
      <w:del w:id="2252" w:author="Author" w:date="2015-03-27T09:09:00Z">
        <w:r w:rsidR="00FF7CAB" w:rsidDel="0029531D">
          <w:delText>If the authorization is based on a security group, t</w:delText>
        </w:r>
      </w:del>
      <w:ins w:id="2253" w:author="Author" w:date="2015-03-27T09:09:00Z">
        <w:r w:rsidR="0029531D">
          <w:t>T</w:t>
        </w:r>
      </w:ins>
      <w:r w:rsidR="00FF7CAB">
        <w:t xml:space="preserve">he consumer verifies the producer’s </w:t>
      </w:r>
      <w:del w:id="2254" w:author="Author" w:date="2015-03-27T09:09:00Z">
        <w:r w:rsidR="00FF7CAB" w:rsidDel="0029531D">
          <w:delText xml:space="preserve">membership </w:delText>
        </w:r>
      </w:del>
      <w:ins w:id="2255" w:author="Author" w:date="2015-03-27T09:09:00Z">
        <w:r w:rsidR="0029531D">
          <w:t xml:space="preserve">manifest </w:t>
        </w:r>
      </w:ins>
      <w:del w:id="2256" w:author="Author" w:date="2015-03-27T09:09:00Z">
        <w:r w:rsidR="00FF7CAB" w:rsidDel="0029531D">
          <w:delText xml:space="preserve">ACLs </w:delText>
        </w:r>
      </w:del>
      <w:r w:rsidR="00FF7CAB">
        <w:t>for proper authorization</w:t>
      </w:r>
      <w:r w:rsidR="00513DA9">
        <w:t>.</w:t>
      </w:r>
    </w:p>
    <w:p w14:paraId="1C1FA893" w14:textId="17F811AA" w:rsidR="00473EB4" w:rsidRDefault="005E6084" w:rsidP="003522EA">
      <w:pPr>
        <w:pStyle w:val="figureanchor"/>
        <w:ind w:left="0"/>
      </w:pPr>
      <w:ins w:id="2257" w:author="Author" w:date="2015-03-31T13:20:00Z">
        <w:r>
          <w:object w:dxaOrig="11066" w:dyaOrig="11386" w14:anchorId="0D6E3785">
            <v:shape id="_x0000_i1104" type="#_x0000_t75" style="width:467.25pt;height:480.75pt" o:ole="">
              <v:imagedata r:id="rId149" o:title=""/>
            </v:shape>
            <o:OLEObject Type="Embed" ProgID="Visio.Drawing.11" ShapeID="_x0000_i1104" DrawAspect="Content" ObjectID="_1489315271" r:id="rId150"/>
          </w:object>
        </w:r>
      </w:ins>
      <w:ins w:id="2258" w:author="Author" w:date="2015-03-27T09:30:00Z">
        <w:del w:id="2259" w:author="Author" w:date="2015-03-31T13:20:00Z">
          <w:r w:rsidR="00565465" w:rsidDel="005E6084">
            <w:object w:dxaOrig="11066" w:dyaOrig="11386" w14:anchorId="3863A9CD">
              <v:shape id="_x0000_i1079" type="#_x0000_t75" style="width:467.25pt;height:480.75pt" o:ole="">
                <v:imagedata r:id="rId151" o:title=""/>
              </v:shape>
              <o:OLEObject Type="Embed" ProgID="Visio.Drawing.11" ShapeID="_x0000_i1079" DrawAspect="Content" ObjectID="_1489315272" r:id="rId152"/>
            </w:object>
          </w:r>
        </w:del>
      </w:ins>
      <w:del w:id="2260" w:author="Author" w:date="2015-03-27T09:30:00Z">
        <w:r w:rsidR="00C10D26" w:rsidDel="00565465">
          <w:object w:dxaOrig="11451" w:dyaOrig="11818" w14:anchorId="2385EBE4">
            <v:shape id="_x0000_i1080" type="#_x0000_t75" style="width:467.25pt;height:482.25pt" o:ole="">
              <v:imagedata r:id="rId153" o:title=""/>
            </v:shape>
            <o:OLEObject Type="Embed" ProgID="Visio.Drawing.11" ShapeID="_x0000_i1080" DrawAspect="Content" ObjectID="_1489315273" r:id="rId154"/>
          </w:object>
        </w:r>
      </w:del>
    </w:p>
    <w:p w14:paraId="0592D5D7" w14:textId="454BE598" w:rsidR="00473EB4" w:rsidRPr="00473EB4" w:rsidRDefault="00473EB4" w:rsidP="00473EB4">
      <w:pPr>
        <w:pStyle w:val="Caption"/>
      </w:pPr>
      <w:bookmarkStart w:id="2261" w:name="_Toc415571902"/>
      <w:r>
        <w:t xml:space="preserve">Figure </w:t>
      </w:r>
      <w:ins w:id="2262" w:author="Author" w:date="2015-03-27T12:41:00Z">
        <w:r w:rsidR="00013A2F">
          <w:fldChar w:fldCharType="begin"/>
        </w:r>
        <w:r w:rsidR="00013A2F">
          <w:instrText xml:space="preserve"> STYLEREF 1 \s </w:instrText>
        </w:r>
      </w:ins>
      <w:r w:rsidR="00013A2F">
        <w:fldChar w:fldCharType="separate"/>
      </w:r>
      <w:r w:rsidR="00497D04">
        <w:rPr>
          <w:noProof/>
        </w:rPr>
        <w:t>2</w:t>
      </w:r>
      <w:ins w:id="2263"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264" w:author="Author" w:date="2015-03-31T12:33:00Z">
        <w:r w:rsidR="00497D04">
          <w:rPr>
            <w:noProof/>
          </w:rPr>
          <w:t>16</w:t>
        </w:r>
      </w:ins>
      <w:ins w:id="2265" w:author="Author" w:date="2015-03-27T12:41:00Z">
        <w:r w:rsidR="00013A2F">
          <w:fldChar w:fldCharType="end"/>
        </w:r>
      </w:ins>
      <w:ins w:id="2266" w:author="Author" w:date="2015-03-26T14:41:00Z">
        <w:del w:id="2267" w:author="Author" w:date="2015-03-27T12:41:00Z">
          <w:r w:rsidR="005B3AAC" w:rsidDel="00013A2F">
            <w:fldChar w:fldCharType="begin"/>
          </w:r>
          <w:r w:rsidR="005B3AAC" w:rsidDel="00013A2F">
            <w:delInstrText xml:space="preserve"> STYLEREF 1 \s </w:delInstrText>
          </w:r>
        </w:del>
      </w:ins>
      <w:del w:id="2268" w:author="Author" w:date="2015-03-27T12:41:00Z">
        <w:r w:rsidR="005B3AAC" w:rsidDel="00013A2F">
          <w:fldChar w:fldCharType="separate"/>
        </w:r>
        <w:r w:rsidR="005B3AAC" w:rsidDel="00013A2F">
          <w:rPr>
            <w:noProof/>
          </w:rPr>
          <w:delText>2</w:delText>
        </w:r>
      </w:del>
      <w:ins w:id="2269" w:author="Author" w:date="2015-03-26T14:41:00Z">
        <w:del w:id="2270"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271" w:author="Author" w:date="2015-03-27T12:41:00Z">
        <w:r w:rsidR="005B3AAC" w:rsidDel="00013A2F">
          <w:fldChar w:fldCharType="separate"/>
        </w:r>
      </w:del>
      <w:ins w:id="2272" w:author="Author" w:date="2015-03-26T14:41:00Z">
        <w:del w:id="2273" w:author="Author" w:date="2015-03-27T12:41:00Z">
          <w:r w:rsidR="005B3AAC" w:rsidDel="00013A2F">
            <w:rPr>
              <w:noProof/>
            </w:rPr>
            <w:delText>16</w:delText>
          </w:r>
          <w:r w:rsidR="005B3AAC" w:rsidDel="00013A2F">
            <w:fldChar w:fldCharType="end"/>
          </w:r>
        </w:del>
      </w:ins>
      <w:del w:id="2274"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15</w:delText>
        </w:r>
        <w:r w:rsidR="004E4364" w:rsidDel="005B3AAC">
          <w:fldChar w:fldCharType="end"/>
        </w:r>
      </w:del>
      <w:r>
        <w:t xml:space="preserve">. </w:t>
      </w:r>
      <w:r w:rsidRPr="00473EB4">
        <w:t>Validating</w:t>
      </w:r>
      <w:r w:rsidR="005E6BED">
        <w:t xml:space="preserve"> a</w:t>
      </w:r>
      <w:r w:rsidRPr="00473EB4">
        <w:t xml:space="preserve"> session-based signal</w:t>
      </w:r>
      <w:bookmarkEnd w:id="2261"/>
    </w:p>
    <w:p w14:paraId="6D2242B0" w14:textId="77777777" w:rsidR="006D2D6C" w:rsidRDefault="00473EB4" w:rsidP="006D2D6C">
      <w:pPr>
        <w:pStyle w:val="Heading2"/>
      </w:pPr>
      <w:bookmarkStart w:id="2275" w:name="_Ref393891371"/>
      <w:bookmarkStart w:id="2276" w:name="_Toc415571939"/>
      <w:r>
        <w:t>Authorization data format</w:t>
      </w:r>
      <w:bookmarkEnd w:id="2275"/>
      <w:bookmarkEnd w:id="2276"/>
    </w:p>
    <w:p w14:paraId="566552DF" w14:textId="2C27EB47" w:rsidR="000E1906" w:rsidRDefault="000E1906" w:rsidP="002B7CB7">
      <w:pPr>
        <w:pStyle w:val="Heading3"/>
      </w:pPr>
      <w:bookmarkStart w:id="2277" w:name="_Toc415571940"/>
      <w:r>
        <w:t xml:space="preserve">The </w:t>
      </w:r>
      <w:r w:rsidR="002B7CB7">
        <w:t>format is binary and exchanged between peers using AllJoyn marshalling</w:t>
      </w:r>
      <w:bookmarkEnd w:id="2277"/>
    </w:p>
    <w:p w14:paraId="08291573" w14:textId="77777777" w:rsidR="002B7CB7" w:rsidRDefault="000E1906" w:rsidP="007851A4">
      <w:pPr>
        <w:pStyle w:val="body"/>
      </w:pPr>
      <w:r>
        <w:t xml:space="preserve">The </w:t>
      </w:r>
      <w:r w:rsidR="002B7CB7">
        <w:t>authorization data will be in binary format.  The following guidelines are used for exchanging and persisting the authorization data:</w:t>
      </w:r>
    </w:p>
    <w:p w14:paraId="2B28877D" w14:textId="77777777" w:rsidR="002B7CB7" w:rsidRDefault="002B7CB7" w:rsidP="007851A4">
      <w:pPr>
        <w:pStyle w:val="body"/>
        <w:numPr>
          <w:ilvl w:val="0"/>
          <w:numId w:val="83"/>
        </w:numPr>
      </w:pPr>
      <w:r>
        <w:lastRenderedPageBreak/>
        <w:t>The authorization data will use AllJoyn marshalling to exchange with other peers</w:t>
      </w:r>
      <w:r w:rsidR="00B116B0">
        <w:t>.</w:t>
      </w:r>
    </w:p>
    <w:p w14:paraId="4CE28E6A" w14:textId="472DAF3B" w:rsidR="002B7CB7" w:rsidRDefault="002B7CB7" w:rsidP="007851A4">
      <w:pPr>
        <w:pStyle w:val="body"/>
        <w:numPr>
          <w:ilvl w:val="0"/>
          <w:numId w:val="83"/>
        </w:numPr>
      </w:pPr>
      <w:r>
        <w:t>The AllJoyn marshalling will be used to generate buffer</w:t>
      </w:r>
      <w:r w:rsidR="00C10D26">
        <w:t>s</w:t>
      </w:r>
      <w:r w:rsidR="00B21C7C">
        <w:t xml:space="preserve"> to be signed</w:t>
      </w:r>
      <w:r w:rsidR="00B116B0">
        <w:t>.</w:t>
      </w:r>
    </w:p>
    <w:p w14:paraId="2A7E67B4" w14:textId="1CCC81E1" w:rsidR="002B7CB7" w:rsidRDefault="002B7CB7" w:rsidP="007851A4">
      <w:pPr>
        <w:pStyle w:val="body"/>
        <w:numPr>
          <w:ilvl w:val="0"/>
          <w:numId w:val="83"/>
        </w:numPr>
      </w:pPr>
      <w:r>
        <w:t>The AllJoyn marshalling will be used to serialize the data for persistence</w:t>
      </w:r>
      <w:r w:rsidR="00B116B0">
        <w:t>.</w:t>
      </w:r>
    </w:p>
    <w:p w14:paraId="4E5D2D25" w14:textId="77777777" w:rsidR="00B116B0" w:rsidRDefault="00B116B0" w:rsidP="007851A4">
      <w:pPr>
        <w:pStyle w:val="body"/>
        <w:numPr>
          <w:ilvl w:val="0"/>
          <w:numId w:val="83"/>
        </w:numPr>
      </w:pPr>
      <w:r>
        <w:t>The parser will ignore any field that it does not support.</w:t>
      </w:r>
    </w:p>
    <w:p w14:paraId="55471C85" w14:textId="2EDDE284" w:rsidR="009266DC" w:rsidRDefault="009266DC" w:rsidP="007851A4">
      <w:pPr>
        <w:pStyle w:val="body"/>
      </w:pPr>
    </w:p>
    <w:p w14:paraId="4FA9E8CA" w14:textId="77777777" w:rsidR="00473EB4" w:rsidRDefault="00473EB4" w:rsidP="00473EB4">
      <w:pPr>
        <w:pStyle w:val="Heading3"/>
      </w:pPr>
      <w:bookmarkStart w:id="2278" w:name="_Toc397606009"/>
      <w:bookmarkStart w:id="2279" w:name="_Toc397607375"/>
      <w:bookmarkStart w:id="2280" w:name="_Toc397675095"/>
      <w:bookmarkStart w:id="2281" w:name="_Toc402426205"/>
      <w:bookmarkStart w:id="2282" w:name="_Toc407091993"/>
      <w:bookmarkStart w:id="2283" w:name="_Toc407106162"/>
      <w:bookmarkStart w:id="2284" w:name="_Toc407107262"/>
      <w:bookmarkStart w:id="2285" w:name="_Toc408820890"/>
      <w:bookmarkStart w:id="2286" w:name="_Toc408922051"/>
      <w:bookmarkStart w:id="2287" w:name="_Toc409079283"/>
      <w:bookmarkStart w:id="2288" w:name="_Toc397606010"/>
      <w:bookmarkStart w:id="2289" w:name="_Toc397607376"/>
      <w:bookmarkStart w:id="2290" w:name="_Toc397675096"/>
      <w:bookmarkStart w:id="2291" w:name="_Toc402426206"/>
      <w:bookmarkStart w:id="2292" w:name="_Toc407091994"/>
      <w:bookmarkStart w:id="2293" w:name="_Toc407106163"/>
      <w:bookmarkStart w:id="2294" w:name="_Toc407107263"/>
      <w:bookmarkStart w:id="2295" w:name="_Toc408820891"/>
      <w:bookmarkStart w:id="2296" w:name="_Toc408922052"/>
      <w:bookmarkStart w:id="2297" w:name="_Toc409079284"/>
      <w:bookmarkStart w:id="2298" w:name="_Toc415571941"/>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r>
        <w:t>Format</w:t>
      </w:r>
      <w:r w:rsidR="00AE3393">
        <w:t xml:space="preserve"> Structure</w:t>
      </w:r>
      <w:bookmarkEnd w:id="2298"/>
    </w:p>
    <w:p w14:paraId="44547AC7" w14:textId="6C9F504E" w:rsidR="00AE3393" w:rsidRDefault="00AE3393" w:rsidP="002B7CB7">
      <w:pPr>
        <w:pStyle w:val="body"/>
      </w:pPr>
      <w:r>
        <w:t xml:space="preserve">The following diagram describes the format structure of the </w:t>
      </w:r>
      <w:r w:rsidR="00B21C7C">
        <w:t xml:space="preserve">ACL </w:t>
      </w:r>
      <w:r>
        <w:t>data.</w:t>
      </w:r>
    </w:p>
    <w:p w14:paraId="77F7059F" w14:textId="41933E04" w:rsidR="0011033B" w:rsidRDefault="007D15DE" w:rsidP="00B453FF">
      <w:pPr>
        <w:pStyle w:val="body"/>
        <w:keepNext/>
      </w:pPr>
      <w:r>
        <w:object w:dxaOrig="9934" w:dyaOrig="6170" w14:anchorId="78DF461D">
          <v:shape id="_x0000_i1081" type="#_x0000_t75" style="width:467.25pt;height:290.25pt" o:ole="">
            <v:imagedata r:id="rId155" o:title=""/>
          </v:shape>
          <o:OLEObject Type="Embed" ProgID="Visio.Drawing.11" ShapeID="_x0000_i1081" DrawAspect="Content" ObjectID="_1489315274" r:id="rId156"/>
        </w:object>
      </w:r>
    </w:p>
    <w:p w14:paraId="5A9FA317" w14:textId="22700F3D" w:rsidR="0011033B" w:rsidRDefault="0011033B">
      <w:pPr>
        <w:pStyle w:val="Caption"/>
      </w:pPr>
      <w:bookmarkStart w:id="2299" w:name="_Toc415571903"/>
      <w:r>
        <w:t xml:space="preserve">Figure </w:t>
      </w:r>
      <w:ins w:id="2300" w:author="Author" w:date="2015-03-27T12:41:00Z">
        <w:r w:rsidR="00013A2F">
          <w:fldChar w:fldCharType="begin"/>
        </w:r>
        <w:r w:rsidR="00013A2F">
          <w:instrText xml:space="preserve"> STYLEREF 1 \s </w:instrText>
        </w:r>
      </w:ins>
      <w:r w:rsidR="00013A2F">
        <w:fldChar w:fldCharType="separate"/>
      </w:r>
      <w:r w:rsidR="00497D04">
        <w:rPr>
          <w:noProof/>
        </w:rPr>
        <w:t>2</w:t>
      </w:r>
      <w:ins w:id="2301"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302" w:author="Author" w:date="2015-03-31T12:33:00Z">
        <w:r w:rsidR="00497D04">
          <w:rPr>
            <w:noProof/>
          </w:rPr>
          <w:t>17</w:t>
        </w:r>
      </w:ins>
      <w:ins w:id="2303" w:author="Author" w:date="2015-03-27T12:41:00Z">
        <w:r w:rsidR="00013A2F">
          <w:fldChar w:fldCharType="end"/>
        </w:r>
      </w:ins>
      <w:ins w:id="2304" w:author="Author" w:date="2015-03-26T14:41:00Z">
        <w:del w:id="2305" w:author="Author" w:date="2015-03-27T12:41:00Z">
          <w:r w:rsidR="005B3AAC" w:rsidDel="00013A2F">
            <w:fldChar w:fldCharType="begin"/>
          </w:r>
          <w:r w:rsidR="005B3AAC" w:rsidDel="00013A2F">
            <w:delInstrText xml:space="preserve"> STYLEREF 1 \s </w:delInstrText>
          </w:r>
        </w:del>
      </w:ins>
      <w:del w:id="2306" w:author="Author" w:date="2015-03-27T12:41:00Z">
        <w:r w:rsidR="005B3AAC" w:rsidDel="00013A2F">
          <w:fldChar w:fldCharType="separate"/>
        </w:r>
        <w:r w:rsidR="005B3AAC" w:rsidDel="00013A2F">
          <w:rPr>
            <w:noProof/>
          </w:rPr>
          <w:delText>2</w:delText>
        </w:r>
      </w:del>
      <w:ins w:id="2307" w:author="Author" w:date="2015-03-26T14:41:00Z">
        <w:del w:id="2308"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309" w:author="Author" w:date="2015-03-27T12:41:00Z">
        <w:r w:rsidR="005B3AAC" w:rsidDel="00013A2F">
          <w:fldChar w:fldCharType="separate"/>
        </w:r>
      </w:del>
      <w:ins w:id="2310" w:author="Author" w:date="2015-03-26T14:41:00Z">
        <w:del w:id="2311" w:author="Author" w:date="2015-03-27T12:41:00Z">
          <w:r w:rsidR="005B3AAC" w:rsidDel="00013A2F">
            <w:rPr>
              <w:noProof/>
            </w:rPr>
            <w:delText>17</w:delText>
          </w:r>
          <w:r w:rsidR="005B3AAC" w:rsidDel="00013A2F">
            <w:fldChar w:fldCharType="end"/>
          </w:r>
        </w:del>
      </w:ins>
      <w:del w:id="2312"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16</w:delText>
        </w:r>
        <w:r w:rsidR="004E4364" w:rsidDel="005B3AAC">
          <w:fldChar w:fldCharType="end"/>
        </w:r>
      </w:del>
      <w:r>
        <w:t>: Authorization Data Format Structure</w:t>
      </w:r>
      <w:bookmarkEnd w:id="2299"/>
    </w:p>
    <w:p w14:paraId="39408CC9" w14:textId="77777777" w:rsidR="00473EB4" w:rsidRPr="00473EB4" w:rsidRDefault="00473EB4" w:rsidP="002B7CB7">
      <w:pPr>
        <w:pStyle w:val="body"/>
      </w:pPr>
    </w:p>
    <w:p w14:paraId="7C65D647" w14:textId="77777777" w:rsidR="0010408C" w:rsidRDefault="000A2B02" w:rsidP="00473EB4">
      <w:pPr>
        <w:pStyle w:val="Heading4"/>
      </w:pPr>
      <w:r>
        <w:t xml:space="preserve">Authorization data </w:t>
      </w:r>
      <w:r w:rsidR="00473EB4">
        <w:t>field definition</w:t>
      </w:r>
    </w:p>
    <w:p w14:paraId="69DA6B22" w14:textId="77777777" w:rsidR="00473EB4" w:rsidRPr="00473EB4" w:rsidRDefault="00473EB4" w:rsidP="00473EB4">
      <w:pPr>
        <w:pStyle w:val="subheadindented"/>
      </w:pPr>
      <w:r>
        <w:t>Root level</w:t>
      </w:r>
    </w:p>
    <w:tbl>
      <w:tblPr>
        <w:tblStyle w:val="TableGrid"/>
        <w:tblW w:w="8640" w:type="dxa"/>
        <w:tblInd w:w="835" w:type="dxa"/>
        <w:tblLayout w:type="fixed"/>
        <w:tblLook w:val="04A0" w:firstRow="1" w:lastRow="0" w:firstColumn="1" w:lastColumn="0" w:noHBand="0" w:noVBand="1"/>
      </w:tblPr>
      <w:tblGrid>
        <w:gridCol w:w="1350"/>
        <w:gridCol w:w="985"/>
        <w:gridCol w:w="1076"/>
        <w:gridCol w:w="5229"/>
      </w:tblGrid>
      <w:tr w:rsidR="00473EB4" w14:paraId="1E2EAC09"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350" w:type="dxa"/>
          </w:tcPr>
          <w:p w14:paraId="7B4CF59A" w14:textId="77777777" w:rsidR="00473EB4" w:rsidRDefault="00473EB4" w:rsidP="00473EB4">
            <w:pPr>
              <w:pStyle w:val="tableheading"/>
            </w:pPr>
            <w:r>
              <w:t>Name</w:t>
            </w:r>
          </w:p>
        </w:tc>
        <w:tc>
          <w:tcPr>
            <w:tcW w:w="985" w:type="dxa"/>
          </w:tcPr>
          <w:p w14:paraId="5277179F" w14:textId="77777777" w:rsidR="00473EB4" w:rsidRDefault="00473EB4" w:rsidP="00473EB4">
            <w:pPr>
              <w:pStyle w:val="tableheading"/>
            </w:pPr>
            <w:r>
              <w:t>Data type</w:t>
            </w:r>
          </w:p>
        </w:tc>
        <w:tc>
          <w:tcPr>
            <w:tcW w:w="1076" w:type="dxa"/>
          </w:tcPr>
          <w:p w14:paraId="3DD20036" w14:textId="77777777" w:rsidR="00473EB4" w:rsidRDefault="00473EB4" w:rsidP="00473EB4">
            <w:pPr>
              <w:pStyle w:val="tableheading"/>
            </w:pPr>
            <w:r>
              <w:t>Required</w:t>
            </w:r>
          </w:p>
        </w:tc>
        <w:tc>
          <w:tcPr>
            <w:tcW w:w="5229" w:type="dxa"/>
          </w:tcPr>
          <w:p w14:paraId="3C5EDC1A" w14:textId="77777777" w:rsidR="00473EB4" w:rsidRDefault="00473EB4" w:rsidP="00473EB4">
            <w:pPr>
              <w:pStyle w:val="tableheading"/>
            </w:pPr>
            <w:r>
              <w:t>Description</w:t>
            </w:r>
          </w:p>
        </w:tc>
      </w:tr>
      <w:tr w:rsidR="00473EB4" w14:paraId="4B3D2A8B" w14:textId="77777777" w:rsidTr="007851A4">
        <w:tc>
          <w:tcPr>
            <w:tcW w:w="1350" w:type="dxa"/>
          </w:tcPr>
          <w:p w14:paraId="7F8A9FE5" w14:textId="77777777" w:rsidR="00473EB4" w:rsidRPr="00073BE6" w:rsidRDefault="00572C5F" w:rsidP="00473EB4">
            <w:pPr>
              <w:pStyle w:val="tableentry"/>
            </w:pPr>
            <w:r>
              <w:t>version</w:t>
            </w:r>
          </w:p>
        </w:tc>
        <w:tc>
          <w:tcPr>
            <w:tcW w:w="985" w:type="dxa"/>
          </w:tcPr>
          <w:p w14:paraId="0425111A" w14:textId="77777777" w:rsidR="00473EB4" w:rsidRPr="00073BE6" w:rsidRDefault="00572C5F" w:rsidP="007D1AAA">
            <w:pPr>
              <w:pStyle w:val="tableentry"/>
            </w:pPr>
            <w:r>
              <w:t>number</w:t>
            </w:r>
          </w:p>
        </w:tc>
        <w:tc>
          <w:tcPr>
            <w:tcW w:w="1076" w:type="dxa"/>
          </w:tcPr>
          <w:p w14:paraId="1D0DBE22" w14:textId="77777777" w:rsidR="00473EB4" w:rsidRPr="00073BE6" w:rsidRDefault="00572C5F" w:rsidP="00473EB4">
            <w:pPr>
              <w:pStyle w:val="tableentry"/>
            </w:pPr>
            <w:r>
              <w:t>yes</w:t>
            </w:r>
          </w:p>
        </w:tc>
        <w:tc>
          <w:tcPr>
            <w:tcW w:w="5229" w:type="dxa"/>
          </w:tcPr>
          <w:p w14:paraId="3343CDDB" w14:textId="5A474869" w:rsidR="00473EB4" w:rsidRPr="00073BE6" w:rsidRDefault="00572C5F">
            <w:pPr>
              <w:pStyle w:val="tableentry"/>
            </w:pPr>
            <w:r>
              <w:t xml:space="preserve">The </w:t>
            </w:r>
            <w:r w:rsidR="00B116B0">
              <w:t xml:space="preserve">specification </w:t>
            </w:r>
            <w:r>
              <w:t>version number</w:t>
            </w:r>
            <w:r w:rsidR="00B116B0">
              <w:t>.  The current spec version number is 1.</w:t>
            </w:r>
          </w:p>
        </w:tc>
      </w:tr>
      <w:tr w:rsidR="00B116B0" w14:paraId="3FC6FDC3" w14:textId="77777777" w:rsidTr="007851A4">
        <w:tc>
          <w:tcPr>
            <w:tcW w:w="1350" w:type="dxa"/>
          </w:tcPr>
          <w:p w14:paraId="0495E420" w14:textId="77777777" w:rsidR="00B116B0" w:rsidRDefault="00B116B0" w:rsidP="00473EB4">
            <w:pPr>
              <w:pStyle w:val="tableentry"/>
            </w:pPr>
            <w:r>
              <w:lastRenderedPageBreak/>
              <w:t>serialNumber</w:t>
            </w:r>
          </w:p>
        </w:tc>
        <w:tc>
          <w:tcPr>
            <w:tcW w:w="985" w:type="dxa"/>
          </w:tcPr>
          <w:p w14:paraId="055D5A00" w14:textId="77777777" w:rsidR="00B116B0" w:rsidRDefault="00B116B0" w:rsidP="007D1AAA">
            <w:pPr>
              <w:pStyle w:val="tableentry"/>
            </w:pPr>
            <w:r>
              <w:t>number</w:t>
            </w:r>
          </w:p>
        </w:tc>
        <w:tc>
          <w:tcPr>
            <w:tcW w:w="1076" w:type="dxa"/>
          </w:tcPr>
          <w:p w14:paraId="69525238" w14:textId="77777777" w:rsidR="00B116B0" w:rsidRDefault="00B116B0" w:rsidP="00473EB4">
            <w:pPr>
              <w:pStyle w:val="tableentry"/>
            </w:pPr>
            <w:r>
              <w:t>yes</w:t>
            </w:r>
          </w:p>
        </w:tc>
        <w:tc>
          <w:tcPr>
            <w:tcW w:w="5229" w:type="dxa"/>
          </w:tcPr>
          <w:p w14:paraId="16290C3B" w14:textId="29BAA22B" w:rsidR="00B116B0" w:rsidRDefault="00B116B0">
            <w:pPr>
              <w:pStyle w:val="tableentry"/>
            </w:pPr>
            <w:r>
              <w:t>The serial number of the policy</w:t>
            </w:r>
            <w:r w:rsidR="00E95EC0">
              <w:t xml:space="preserve">.  The serial number is used to detect of </w:t>
            </w:r>
            <w:r w:rsidR="00F01EBD">
              <w:t xml:space="preserve">an </w:t>
            </w:r>
            <w:r w:rsidR="00E95EC0">
              <w:t xml:space="preserve">update to an older </w:t>
            </w:r>
            <w:r w:rsidR="00F01EBD">
              <w:t>policy</w:t>
            </w:r>
            <w:r w:rsidR="00E95EC0">
              <w:t>.</w:t>
            </w:r>
          </w:p>
        </w:tc>
      </w:tr>
      <w:tr w:rsidR="00572C5F" w14:paraId="2B00F66F" w14:textId="77777777" w:rsidTr="007851A4">
        <w:tc>
          <w:tcPr>
            <w:tcW w:w="1350" w:type="dxa"/>
          </w:tcPr>
          <w:p w14:paraId="36E93E00" w14:textId="3C55518F" w:rsidR="00572C5F" w:rsidRPr="00073BE6" w:rsidRDefault="00E95EC0" w:rsidP="00572C5F">
            <w:pPr>
              <w:pStyle w:val="tableentry"/>
            </w:pPr>
            <w:r>
              <w:t>ACLs</w:t>
            </w:r>
          </w:p>
        </w:tc>
        <w:tc>
          <w:tcPr>
            <w:tcW w:w="985" w:type="dxa"/>
          </w:tcPr>
          <w:p w14:paraId="2CFC5B45" w14:textId="799C08F7" w:rsidR="00572C5F" w:rsidRDefault="00572C5F" w:rsidP="00572C5F">
            <w:pPr>
              <w:pStyle w:val="tableentry"/>
            </w:pPr>
            <w:r>
              <w:t>A</w:t>
            </w:r>
            <w:r w:rsidRPr="00073BE6">
              <w:t xml:space="preserve">rray of </w:t>
            </w:r>
            <w:r>
              <w:t xml:space="preserve"> </w:t>
            </w:r>
            <w:r w:rsidR="00E95EC0">
              <w:t>ACLs</w:t>
            </w:r>
          </w:p>
        </w:tc>
        <w:tc>
          <w:tcPr>
            <w:tcW w:w="1076" w:type="dxa"/>
          </w:tcPr>
          <w:p w14:paraId="684634AA" w14:textId="7210F7B2" w:rsidR="00572C5F" w:rsidRDefault="00F01EBD" w:rsidP="00572C5F">
            <w:pPr>
              <w:pStyle w:val="tableentry"/>
            </w:pPr>
            <w:r>
              <w:t>yes</w:t>
            </w:r>
          </w:p>
        </w:tc>
        <w:tc>
          <w:tcPr>
            <w:tcW w:w="5229" w:type="dxa"/>
          </w:tcPr>
          <w:p w14:paraId="685F4C5A" w14:textId="1C6A43F8" w:rsidR="00572C5F" w:rsidRDefault="00572C5F" w:rsidP="00B453FF">
            <w:pPr>
              <w:pStyle w:val="tableentry"/>
            </w:pPr>
            <w:r>
              <w:t>L</w:t>
            </w:r>
            <w:r w:rsidRPr="00073BE6">
              <w:t xml:space="preserve">ist of </w:t>
            </w:r>
            <w:r w:rsidR="00E95EC0">
              <w:t>access control lists</w:t>
            </w:r>
            <w:r w:rsidR="001C324A">
              <w:t xml:space="preserve">.  </w:t>
            </w:r>
          </w:p>
        </w:tc>
      </w:tr>
    </w:tbl>
    <w:p w14:paraId="4FB900A6" w14:textId="11068AD5" w:rsidR="00473EB4" w:rsidRPr="00473EB4" w:rsidRDefault="00E95EC0" w:rsidP="00473EB4">
      <w:pPr>
        <w:pStyle w:val="subheadindented"/>
      </w:pPr>
      <w:r>
        <w:t>Access Control List</w:t>
      </w:r>
    </w:p>
    <w:tbl>
      <w:tblPr>
        <w:tblStyle w:val="TableGrid"/>
        <w:tblW w:w="8640" w:type="dxa"/>
        <w:tblInd w:w="835" w:type="dxa"/>
        <w:tblLayout w:type="fixed"/>
        <w:tblLook w:val="04A0" w:firstRow="1" w:lastRow="0" w:firstColumn="1" w:lastColumn="0" w:noHBand="0" w:noVBand="1"/>
      </w:tblPr>
      <w:tblGrid>
        <w:gridCol w:w="777"/>
        <w:gridCol w:w="990"/>
        <w:gridCol w:w="1080"/>
        <w:gridCol w:w="5793"/>
      </w:tblGrid>
      <w:tr w:rsidR="00473EB4" w14:paraId="41D6D923" w14:textId="77777777" w:rsidTr="003522EA">
        <w:trPr>
          <w:cnfStyle w:val="100000000000" w:firstRow="1" w:lastRow="0" w:firstColumn="0" w:lastColumn="0" w:oddVBand="0" w:evenVBand="0" w:oddHBand="0" w:evenHBand="0" w:firstRowFirstColumn="0" w:firstRowLastColumn="0" w:lastRowFirstColumn="0" w:lastRowLastColumn="0"/>
          <w:tblHeader/>
        </w:trPr>
        <w:tc>
          <w:tcPr>
            <w:tcW w:w="777" w:type="dxa"/>
          </w:tcPr>
          <w:p w14:paraId="075AC3BD" w14:textId="77777777" w:rsidR="00473EB4" w:rsidRDefault="00473EB4" w:rsidP="00473EB4">
            <w:pPr>
              <w:pStyle w:val="tableheading"/>
            </w:pPr>
            <w:r>
              <w:t>Name</w:t>
            </w:r>
          </w:p>
        </w:tc>
        <w:tc>
          <w:tcPr>
            <w:tcW w:w="990" w:type="dxa"/>
          </w:tcPr>
          <w:p w14:paraId="4013DE8F" w14:textId="77777777" w:rsidR="00473EB4" w:rsidRDefault="00473EB4" w:rsidP="00473EB4">
            <w:pPr>
              <w:pStyle w:val="tableheading"/>
            </w:pPr>
            <w:r>
              <w:t>Data type</w:t>
            </w:r>
          </w:p>
        </w:tc>
        <w:tc>
          <w:tcPr>
            <w:tcW w:w="1080" w:type="dxa"/>
          </w:tcPr>
          <w:p w14:paraId="554DF6EE" w14:textId="77777777" w:rsidR="00473EB4" w:rsidRDefault="00473EB4" w:rsidP="00473EB4">
            <w:pPr>
              <w:pStyle w:val="tableheading"/>
            </w:pPr>
            <w:r>
              <w:t>Required</w:t>
            </w:r>
          </w:p>
        </w:tc>
        <w:tc>
          <w:tcPr>
            <w:tcW w:w="5793" w:type="dxa"/>
          </w:tcPr>
          <w:p w14:paraId="2B06E047" w14:textId="77777777" w:rsidR="00473EB4" w:rsidRDefault="00473EB4" w:rsidP="00473EB4">
            <w:pPr>
              <w:pStyle w:val="tableheading"/>
            </w:pPr>
            <w:r>
              <w:t>Description</w:t>
            </w:r>
          </w:p>
        </w:tc>
      </w:tr>
      <w:tr w:rsidR="00473EB4" w14:paraId="02724EAC" w14:textId="77777777" w:rsidTr="003522EA">
        <w:trPr>
          <w:trHeight w:val="7287"/>
        </w:trPr>
        <w:tc>
          <w:tcPr>
            <w:tcW w:w="777" w:type="dxa"/>
          </w:tcPr>
          <w:p w14:paraId="6A54E948" w14:textId="5C4EC633" w:rsidR="00473EB4" w:rsidRPr="00C854D0" w:rsidRDefault="00473EB4" w:rsidP="00473EB4">
            <w:pPr>
              <w:pStyle w:val="tableentry"/>
            </w:pPr>
            <w:r w:rsidRPr="00C854D0">
              <w:t>peer</w:t>
            </w:r>
            <w:r w:rsidR="001B16E3">
              <w:t>s</w:t>
            </w:r>
          </w:p>
        </w:tc>
        <w:tc>
          <w:tcPr>
            <w:tcW w:w="990" w:type="dxa"/>
          </w:tcPr>
          <w:p w14:paraId="568659A1" w14:textId="77777777" w:rsidR="00473EB4" w:rsidRPr="00C854D0" w:rsidRDefault="008E1E87">
            <w:pPr>
              <w:pStyle w:val="tableentry"/>
            </w:pPr>
            <w:r>
              <w:t>ar</w:t>
            </w:r>
            <w:r w:rsidR="00473EB4" w:rsidRPr="00C854D0">
              <w:t xml:space="preserve">ray of </w:t>
            </w:r>
            <w:r>
              <w:t>objects</w:t>
            </w:r>
          </w:p>
        </w:tc>
        <w:tc>
          <w:tcPr>
            <w:tcW w:w="1080" w:type="dxa"/>
          </w:tcPr>
          <w:p w14:paraId="7B295398" w14:textId="77777777" w:rsidR="00473EB4" w:rsidRPr="00C854D0" w:rsidRDefault="00473EB4" w:rsidP="00473EB4">
            <w:pPr>
              <w:pStyle w:val="tableentry"/>
            </w:pPr>
            <w:r w:rsidRPr="00C854D0">
              <w:t>no</w:t>
            </w:r>
          </w:p>
        </w:tc>
        <w:tc>
          <w:tcPr>
            <w:tcW w:w="5793" w:type="dxa"/>
          </w:tcPr>
          <w:p w14:paraId="7B78F3D0" w14:textId="77777777" w:rsidR="008E1E87" w:rsidRPr="001D32B6" w:rsidRDefault="005E6BED" w:rsidP="005E6BED">
            <w:pPr>
              <w:pStyle w:val="tableentry"/>
            </w:pPr>
            <w:r w:rsidRPr="001D32B6">
              <w:t>L</w:t>
            </w:r>
            <w:r w:rsidR="00473EB4" w:rsidRPr="001D32B6">
              <w:t xml:space="preserve">ist of peers. </w:t>
            </w:r>
            <w:r w:rsidR="008E1E87" w:rsidRPr="001D32B6">
              <w:t xml:space="preserve"> There are multiple types of peers.  A peer object has the following fields:</w:t>
            </w:r>
          </w:p>
          <w:p w14:paraId="6A2E6DAB" w14:textId="77777777" w:rsidR="008E1E87" w:rsidRPr="001D32B6" w:rsidRDefault="008E1E87" w:rsidP="005E6BED">
            <w:pPr>
              <w:pStyle w:val="tableentry"/>
            </w:pPr>
          </w:p>
          <w:tbl>
            <w:tblPr>
              <w:tblStyle w:val="TableGrid"/>
              <w:tblW w:w="5580" w:type="dxa"/>
              <w:tblInd w:w="0" w:type="dxa"/>
              <w:tblLayout w:type="fixed"/>
              <w:tblLook w:val="04A0" w:firstRow="1" w:lastRow="0" w:firstColumn="1" w:lastColumn="0" w:noHBand="0" w:noVBand="1"/>
              <w:tblPrChange w:id="2313" w:author="Author" w:date="2015-03-26T12:40:00Z">
                <w:tblPr>
                  <w:tblStyle w:val="TableGrid"/>
                  <w:tblW w:w="0" w:type="auto"/>
                  <w:tblInd w:w="0" w:type="dxa"/>
                  <w:tblLayout w:type="fixed"/>
                  <w:tblLook w:val="04A0" w:firstRow="1" w:lastRow="0" w:firstColumn="1" w:lastColumn="0" w:noHBand="0" w:noVBand="1"/>
                </w:tblPr>
              </w:tblPrChange>
            </w:tblPr>
            <w:tblGrid>
              <w:gridCol w:w="1047"/>
              <w:gridCol w:w="900"/>
              <w:gridCol w:w="1080"/>
              <w:gridCol w:w="2553"/>
              <w:tblGridChange w:id="2314">
                <w:tblGrid>
                  <w:gridCol w:w="834"/>
                  <w:gridCol w:w="990"/>
                  <w:gridCol w:w="1023"/>
                  <w:gridCol w:w="2700"/>
                </w:tblGrid>
              </w:tblGridChange>
            </w:tblGrid>
            <w:tr w:rsidR="008E1E87" w:rsidRPr="001D32B6" w14:paraId="2E52B5CA" w14:textId="77777777" w:rsidTr="00943425">
              <w:trPr>
                <w:cnfStyle w:val="100000000000" w:firstRow="1" w:lastRow="0" w:firstColumn="0" w:lastColumn="0" w:oddVBand="0" w:evenVBand="0" w:oddHBand="0" w:evenHBand="0" w:firstRowFirstColumn="0" w:firstRowLastColumn="0" w:lastRowFirstColumn="0" w:lastRowLastColumn="0"/>
              </w:trPr>
              <w:tc>
                <w:tcPr>
                  <w:tcW w:w="1047" w:type="dxa"/>
                  <w:tcPrChange w:id="2315" w:author="Author" w:date="2015-03-26T12:40:00Z">
                    <w:tcPr>
                      <w:tcW w:w="834" w:type="dxa"/>
                    </w:tcPr>
                  </w:tcPrChange>
                </w:tcPr>
                <w:p w14:paraId="123223BF"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Name</w:t>
                  </w:r>
                </w:p>
              </w:tc>
              <w:tc>
                <w:tcPr>
                  <w:tcW w:w="900" w:type="dxa"/>
                  <w:tcPrChange w:id="2316" w:author="Author" w:date="2015-03-26T12:40:00Z">
                    <w:tcPr>
                      <w:tcW w:w="990" w:type="dxa"/>
                    </w:tcPr>
                  </w:tcPrChange>
                </w:tcPr>
                <w:p w14:paraId="28921C12"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 xml:space="preserve">Data </w:t>
                  </w:r>
                </w:p>
                <w:p w14:paraId="084BB589"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Type</w:t>
                  </w:r>
                </w:p>
              </w:tc>
              <w:tc>
                <w:tcPr>
                  <w:tcW w:w="1080" w:type="dxa"/>
                  <w:tcPrChange w:id="2317" w:author="Author" w:date="2015-03-26T12:40:00Z">
                    <w:tcPr>
                      <w:tcW w:w="1023" w:type="dxa"/>
                    </w:tcPr>
                  </w:tcPrChange>
                </w:tcPr>
                <w:p w14:paraId="5B7FF7D3"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Required</w:t>
                  </w:r>
                </w:p>
              </w:tc>
              <w:tc>
                <w:tcPr>
                  <w:tcW w:w="2553" w:type="dxa"/>
                  <w:tcPrChange w:id="2318" w:author="Author" w:date="2015-03-26T12:40:00Z">
                    <w:tcPr>
                      <w:tcW w:w="2700" w:type="dxa"/>
                    </w:tcPr>
                  </w:tcPrChange>
                </w:tcPr>
                <w:p w14:paraId="57533630"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Description</w:t>
                  </w:r>
                </w:p>
              </w:tc>
            </w:tr>
            <w:tr w:rsidR="008E1E87" w:rsidRPr="001D32B6" w14:paraId="52F8D7F0" w14:textId="77777777" w:rsidTr="00943425">
              <w:tc>
                <w:tcPr>
                  <w:tcW w:w="1047" w:type="dxa"/>
                  <w:tcPrChange w:id="2319" w:author="Author" w:date="2015-03-26T12:40:00Z">
                    <w:tcPr>
                      <w:tcW w:w="834" w:type="dxa"/>
                    </w:tcPr>
                  </w:tcPrChange>
                </w:tcPr>
                <w:p w14:paraId="3614E4DE" w14:textId="77777777" w:rsidR="008E1E87" w:rsidRPr="001D32B6" w:rsidRDefault="008E1E87" w:rsidP="005E6BED">
                  <w:pPr>
                    <w:pStyle w:val="tableentry"/>
                  </w:pPr>
                  <w:r w:rsidRPr="001D32B6">
                    <w:t>type</w:t>
                  </w:r>
                </w:p>
              </w:tc>
              <w:tc>
                <w:tcPr>
                  <w:tcW w:w="900" w:type="dxa"/>
                  <w:tcPrChange w:id="2320" w:author="Author" w:date="2015-03-26T12:40:00Z">
                    <w:tcPr>
                      <w:tcW w:w="990" w:type="dxa"/>
                    </w:tcPr>
                  </w:tcPrChange>
                </w:tcPr>
                <w:p w14:paraId="5A9CF45C" w14:textId="691A1995" w:rsidR="008E1E87" w:rsidRPr="001D32B6" w:rsidRDefault="00B116B0" w:rsidP="005E6BED">
                  <w:pPr>
                    <w:pStyle w:val="tableentry"/>
                  </w:pPr>
                  <w:r>
                    <w:t>number</w:t>
                  </w:r>
                </w:p>
              </w:tc>
              <w:tc>
                <w:tcPr>
                  <w:tcW w:w="1080" w:type="dxa"/>
                  <w:tcPrChange w:id="2321" w:author="Author" w:date="2015-03-26T12:40:00Z">
                    <w:tcPr>
                      <w:tcW w:w="1023" w:type="dxa"/>
                    </w:tcPr>
                  </w:tcPrChange>
                </w:tcPr>
                <w:p w14:paraId="525753D9" w14:textId="77777777" w:rsidR="008E1E87" w:rsidRPr="001D32B6" w:rsidRDefault="008E1E87" w:rsidP="005E6BED">
                  <w:pPr>
                    <w:pStyle w:val="tableentry"/>
                  </w:pPr>
                  <w:r w:rsidRPr="001D32B6">
                    <w:t>yes</w:t>
                  </w:r>
                </w:p>
              </w:tc>
              <w:tc>
                <w:tcPr>
                  <w:tcW w:w="2553" w:type="dxa"/>
                  <w:tcPrChange w:id="2322" w:author="Author" w:date="2015-03-26T12:40:00Z">
                    <w:tcPr>
                      <w:tcW w:w="2700" w:type="dxa"/>
                    </w:tcPr>
                  </w:tcPrChange>
                </w:tcPr>
                <w:p w14:paraId="7B389148" w14:textId="77777777" w:rsidR="008E1E87" w:rsidRPr="001D32B6" w:rsidRDefault="008E1E87" w:rsidP="005E6BED">
                  <w:pPr>
                    <w:pStyle w:val="tableentry"/>
                  </w:pPr>
                  <w:r w:rsidRPr="001D32B6">
                    <w:t>The peer type.  The followings are the valid type of peers:</w:t>
                  </w:r>
                </w:p>
                <w:p w14:paraId="442A751C" w14:textId="590E94C0" w:rsidR="008E1E87" w:rsidRDefault="008E1E87" w:rsidP="00373FF5">
                  <w:pPr>
                    <w:pStyle w:val="tableentry"/>
                    <w:numPr>
                      <w:ilvl w:val="0"/>
                      <w:numId w:val="77"/>
                    </w:numPr>
                  </w:pPr>
                  <w:r w:rsidRPr="001D32B6">
                    <w:t>AN</w:t>
                  </w:r>
                  <w:r w:rsidR="00E95EC0">
                    <w:t>ONYMOUS</w:t>
                  </w:r>
                  <w:r w:rsidR="00447BF2">
                    <w:t>_USER</w:t>
                  </w:r>
                  <w:r w:rsidR="00F01EBD">
                    <w:t xml:space="preserve">  (unauthenticated peer)</w:t>
                  </w:r>
                </w:p>
                <w:p w14:paraId="0302B343" w14:textId="03BE240F" w:rsidR="00E95EC0" w:rsidRDefault="00E95EC0" w:rsidP="00373FF5">
                  <w:pPr>
                    <w:pStyle w:val="tableentry"/>
                    <w:numPr>
                      <w:ilvl w:val="0"/>
                      <w:numId w:val="77"/>
                    </w:numPr>
                    <w:rPr>
                      <w:ins w:id="2323" w:author="Author" w:date="2015-03-26T12:33:00Z"/>
                    </w:rPr>
                  </w:pPr>
                  <w:r>
                    <w:t>ANY</w:t>
                  </w:r>
                  <w:r w:rsidR="00F01EBD">
                    <w:t>_USER (authenticated peer)</w:t>
                  </w:r>
                </w:p>
                <w:p w14:paraId="70B166E6" w14:textId="14055CAC" w:rsidR="006A5C87" w:rsidRPr="001D32B6" w:rsidRDefault="006A5C87" w:rsidP="00373FF5">
                  <w:pPr>
                    <w:pStyle w:val="tableentry"/>
                    <w:numPr>
                      <w:ilvl w:val="0"/>
                      <w:numId w:val="77"/>
                    </w:numPr>
                  </w:pPr>
                  <w:ins w:id="2324" w:author="Author" w:date="2015-03-26T12:33:00Z">
                    <w:r>
                      <w:t>RESTRICTED_USER (authenticated user validated by a specific certificate authority)</w:t>
                    </w:r>
                  </w:ins>
                </w:p>
                <w:p w14:paraId="22B1A743" w14:textId="42513DEE" w:rsidR="008E1E87" w:rsidRPr="001D32B6" w:rsidRDefault="00E95EC0">
                  <w:pPr>
                    <w:pStyle w:val="tableentry"/>
                    <w:numPr>
                      <w:ilvl w:val="0"/>
                      <w:numId w:val="77"/>
                    </w:numPr>
                  </w:pPr>
                  <w:r>
                    <w:t>PUBLIC_KEY</w:t>
                  </w:r>
                </w:p>
                <w:p w14:paraId="146A7435" w14:textId="41C19D57" w:rsidR="008E1E87" w:rsidRPr="001D32B6" w:rsidRDefault="00E95EC0" w:rsidP="00373FF5">
                  <w:pPr>
                    <w:pStyle w:val="tableentry"/>
                    <w:numPr>
                      <w:ilvl w:val="0"/>
                      <w:numId w:val="77"/>
                    </w:numPr>
                  </w:pPr>
                  <w:r>
                    <w:t>SECURITY_GROUP</w:t>
                  </w:r>
                </w:p>
              </w:tc>
            </w:tr>
            <w:tr w:rsidR="008E1E87" w:rsidRPr="001D32B6" w14:paraId="275B847F" w14:textId="77777777" w:rsidTr="00943425">
              <w:tc>
                <w:tcPr>
                  <w:tcW w:w="1047" w:type="dxa"/>
                  <w:tcPrChange w:id="2325" w:author="Author" w:date="2015-03-26T12:40:00Z">
                    <w:tcPr>
                      <w:tcW w:w="834" w:type="dxa"/>
                    </w:tcPr>
                  </w:tcPrChange>
                </w:tcPr>
                <w:p w14:paraId="2F81055B" w14:textId="436B4CA6" w:rsidR="008E1E87" w:rsidRPr="001D32B6" w:rsidRDefault="00377EAF" w:rsidP="005E6BED">
                  <w:pPr>
                    <w:pStyle w:val="tableentry"/>
                  </w:pPr>
                  <w:del w:id="2326" w:author="Author" w:date="2015-03-26T12:38:00Z">
                    <w:r w:rsidDel="00F76756">
                      <w:delText>keyInfo</w:delText>
                    </w:r>
                  </w:del>
                  <w:ins w:id="2327" w:author="Author" w:date="2015-03-26T12:38:00Z">
                    <w:r w:rsidR="00F76756">
                      <w:t>publicKey</w:t>
                    </w:r>
                  </w:ins>
                </w:p>
              </w:tc>
              <w:tc>
                <w:tcPr>
                  <w:tcW w:w="900" w:type="dxa"/>
                  <w:tcPrChange w:id="2328" w:author="Author" w:date="2015-03-26T12:40:00Z">
                    <w:tcPr>
                      <w:tcW w:w="990" w:type="dxa"/>
                    </w:tcPr>
                  </w:tcPrChange>
                </w:tcPr>
                <w:p w14:paraId="03B72E82" w14:textId="0F6094B9" w:rsidR="008E1E87" w:rsidRPr="001D32B6" w:rsidRDefault="00377EAF" w:rsidP="005E6BED">
                  <w:pPr>
                    <w:pStyle w:val="tableentry"/>
                  </w:pPr>
                  <w:del w:id="2329" w:author="Author" w:date="2015-03-26T12:38:00Z">
                    <w:r w:rsidDel="00F76756">
                      <w:delText xml:space="preserve">structure of </w:delText>
                    </w:r>
                    <w:r w:rsidR="00F01EBD" w:rsidDel="00F76756">
                      <w:delText xml:space="preserve">Authentication </w:delText>
                    </w:r>
                    <w:r w:rsidDel="00F76756">
                      <w:delText xml:space="preserve">GUID and </w:delText>
                    </w:r>
                  </w:del>
                  <w:r>
                    <w:t>Public Key</w:t>
                  </w:r>
                </w:p>
              </w:tc>
              <w:tc>
                <w:tcPr>
                  <w:tcW w:w="1080" w:type="dxa"/>
                  <w:tcPrChange w:id="2330" w:author="Author" w:date="2015-03-26T12:40:00Z">
                    <w:tcPr>
                      <w:tcW w:w="1023" w:type="dxa"/>
                    </w:tcPr>
                  </w:tcPrChange>
                </w:tcPr>
                <w:p w14:paraId="257FD86A" w14:textId="77777777" w:rsidR="008E1E87" w:rsidRPr="001D32B6" w:rsidRDefault="008E1E87" w:rsidP="005E6BED">
                  <w:pPr>
                    <w:pStyle w:val="tableentry"/>
                  </w:pPr>
                  <w:r w:rsidRPr="001D32B6">
                    <w:t>no</w:t>
                  </w:r>
                </w:p>
              </w:tc>
              <w:tc>
                <w:tcPr>
                  <w:tcW w:w="2553" w:type="dxa"/>
                  <w:tcPrChange w:id="2331" w:author="Author" w:date="2015-03-26T12:40:00Z">
                    <w:tcPr>
                      <w:tcW w:w="2700" w:type="dxa"/>
                    </w:tcPr>
                  </w:tcPrChange>
                </w:tcPr>
                <w:p w14:paraId="349E3446" w14:textId="2EFA0D93" w:rsidR="001D32B6" w:rsidRPr="001D32B6" w:rsidRDefault="008E1E87" w:rsidP="005E6BED">
                  <w:pPr>
                    <w:pStyle w:val="tableentry"/>
                  </w:pPr>
                  <w:r w:rsidRPr="001D32B6">
                    <w:t xml:space="preserve">The peer </w:t>
                  </w:r>
                  <w:r w:rsidR="00377EAF">
                    <w:t xml:space="preserve">key info data. </w:t>
                  </w:r>
                  <w:r w:rsidR="000D255A">
                    <w:t xml:space="preserve">Depending on </w:t>
                  </w:r>
                  <w:r w:rsidR="001D32B6" w:rsidRPr="001D32B6">
                    <w:t xml:space="preserve">peer type, the </w:t>
                  </w:r>
                  <w:del w:id="2332" w:author="Author" w:date="2015-03-26T12:41:00Z">
                    <w:r w:rsidR="007239EA" w:rsidDel="00943425">
                      <w:delText>keyInfo</w:delText>
                    </w:r>
                    <w:r w:rsidR="001D32B6" w:rsidRPr="001D32B6" w:rsidDel="00943425">
                      <w:delText xml:space="preserve"> </w:delText>
                    </w:r>
                  </w:del>
                  <w:ins w:id="2333" w:author="Author" w:date="2015-03-26T12:41:00Z">
                    <w:r w:rsidR="00943425">
                      <w:t>publicKey</w:t>
                    </w:r>
                    <w:r w:rsidR="00943425" w:rsidRPr="001D32B6">
                      <w:t xml:space="preserve"> </w:t>
                    </w:r>
                  </w:ins>
                  <w:r w:rsidR="001D32B6" w:rsidRPr="001D32B6">
                    <w:t>is:</w:t>
                  </w:r>
                </w:p>
                <w:p w14:paraId="66AAD981" w14:textId="1F6D6D7B" w:rsidR="00E95EC0" w:rsidRDefault="00E95EC0" w:rsidP="00373FF5">
                  <w:pPr>
                    <w:pStyle w:val="tableentry"/>
                    <w:numPr>
                      <w:ilvl w:val="0"/>
                      <w:numId w:val="78"/>
                    </w:numPr>
                  </w:pPr>
                  <w:r>
                    <w:t>ANONYMOUS</w:t>
                  </w:r>
                  <w:r w:rsidR="00447BF2">
                    <w:t>_USER</w:t>
                  </w:r>
                  <w:r>
                    <w:t xml:space="preserve"> – not </w:t>
                  </w:r>
                  <w:r w:rsidR="00F01EBD">
                    <w:t>applicable</w:t>
                  </w:r>
                </w:p>
                <w:p w14:paraId="3A9E2ED4" w14:textId="77777777" w:rsidR="00F76756" w:rsidRDefault="001D32B6">
                  <w:pPr>
                    <w:pStyle w:val="tableentry"/>
                    <w:numPr>
                      <w:ilvl w:val="0"/>
                      <w:numId w:val="78"/>
                    </w:numPr>
                    <w:rPr>
                      <w:ins w:id="2334" w:author="Author" w:date="2015-03-26T12:38:00Z"/>
                    </w:rPr>
                  </w:pPr>
                  <w:r w:rsidRPr="001D32B6">
                    <w:t>ANY</w:t>
                  </w:r>
                  <w:r w:rsidR="00F01EBD">
                    <w:t>_USER</w:t>
                  </w:r>
                  <w:r w:rsidRPr="001D32B6">
                    <w:t xml:space="preserve"> – not applicable</w:t>
                  </w:r>
                </w:p>
                <w:p w14:paraId="028A51B1" w14:textId="7406267E" w:rsidR="00F76756" w:rsidRPr="001D32B6" w:rsidRDefault="00F76756">
                  <w:pPr>
                    <w:pStyle w:val="tableentry"/>
                    <w:numPr>
                      <w:ilvl w:val="0"/>
                      <w:numId w:val="78"/>
                    </w:numPr>
                  </w:pPr>
                  <w:ins w:id="2335" w:author="Author" w:date="2015-03-26T12:38:00Z">
                    <w:r>
                      <w:t xml:space="preserve">RESTRICTED_USER </w:t>
                    </w:r>
                    <w:r w:rsidRPr="001D32B6">
                      <w:t>– the public key</w:t>
                    </w:r>
                    <w:r>
                      <w:t xml:space="preserve"> of the </w:t>
                    </w:r>
                  </w:ins>
                  <w:ins w:id="2336" w:author="Author" w:date="2015-03-26T12:39:00Z">
                    <w:r>
                      <w:t>certificate authority</w:t>
                    </w:r>
                  </w:ins>
                </w:p>
                <w:p w14:paraId="44387923" w14:textId="45FEEF59" w:rsidR="001D32B6" w:rsidRPr="001D32B6" w:rsidRDefault="00E95EC0" w:rsidP="00373FF5">
                  <w:pPr>
                    <w:pStyle w:val="tableentry"/>
                    <w:numPr>
                      <w:ilvl w:val="0"/>
                      <w:numId w:val="78"/>
                    </w:numPr>
                  </w:pPr>
                  <w:r>
                    <w:t>PUBLIC_KEY</w:t>
                  </w:r>
                  <w:r w:rsidRPr="001D32B6">
                    <w:t xml:space="preserve"> </w:t>
                  </w:r>
                  <w:r w:rsidR="001D32B6" w:rsidRPr="001D32B6">
                    <w:t xml:space="preserve">– the </w:t>
                  </w:r>
                  <w:del w:id="2337" w:author="Author" w:date="2015-03-26T12:38:00Z">
                    <w:r w:rsidR="00F01EBD" w:rsidDel="00F76756">
                      <w:delText xml:space="preserve">authentication </w:delText>
                    </w:r>
                    <w:r w:rsidR="00377EAF" w:rsidDel="00F76756">
                      <w:delText xml:space="preserve">GUID and </w:delText>
                    </w:r>
                  </w:del>
                  <w:r w:rsidR="001D32B6" w:rsidRPr="001D32B6">
                    <w:t>public key</w:t>
                  </w:r>
                  <w:r w:rsidR="00377EAF">
                    <w:t xml:space="preserve"> of the peer</w:t>
                  </w:r>
                </w:p>
                <w:p w14:paraId="458C02FD" w14:textId="71F0D30E" w:rsidR="001D32B6" w:rsidRPr="001D32B6" w:rsidRDefault="00E95EC0">
                  <w:pPr>
                    <w:pStyle w:val="tableentry"/>
                    <w:numPr>
                      <w:ilvl w:val="0"/>
                      <w:numId w:val="78"/>
                    </w:numPr>
                  </w:pPr>
                  <w:r>
                    <w:t>SECURITY_GROUP</w:t>
                  </w:r>
                  <w:r w:rsidRPr="001D32B6">
                    <w:t xml:space="preserve"> </w:t>
                  </w:r>
                  <w:r w:rsidR="001D32B6" w:rsidRPr="001D32B6">
                    <w:t xml:space="preserve">– </w:t>
                  </w:r>
                  <w:del w:id="2338" w:author="Author" w:date="2015-03-26T12:39:00Z">
                    <w:r w:rsidR="001D32B6" w:rsidRPr="001D32B6" w:rsidDel="00F76756">
                      <w:delText xml:space="preserve">the </w:delText>
                    </w:r>
                    <w:r w:rsidR="00F01EBD" w:rsidDel="00F76756">
                      <w:delText xml:space="preserve">authentication </w:delText>
                    </w:r>
                    <w:r w:rsidR="001D32B6" w:rsidRPr="001D32B6" w:rsidDel="00F76756">
                      <w:delText xml:space="preserve">GUID </w:delText>
                    </w:r>
                    <w:r w:rsidR="00377EAF" w:rsidDel="00F76756">
                      <w:delText xml:space="preserve">and </w:delText>
                    </w:r>
                  </w:del>
                  <w:r w:rsidR="00377EAF">
                    <w:t xml:space="preserve">the public key of the </w:t>
                  </w:r>
                  <w:r>
                    <w:t xml:space="preserve">security group </w:t>
                  </w:r>
                  <w:r w:rsidR="00377EAF">
                    <w:t>authority</w:t>
                  </w:r>
                </w:p>
              </w:tc>
            </w:tr>
            <w:tr w:rsidR="00F01EBD" w:rsidRPr="001D32B6" w14:paraId="537EAD33" w14:textId="77777777" w:rsidTr="00943425">
              <w:tc>
                <w:tcPr>
                  <w:tcW w:w="1047" w:type="dxa"/>
                  <w:tcPrChange w:id="2339" w:author="Author" w:date="2015-03-26T12:40:00Z">
                    <w:tcPr>
                      <w:tcW w:w="834" w:type="dxa"/>
                    </w:tcPr>
                  </w:tcPrChange>
                </w:tcPr>
                <w:p w14:paraId="04758F00" w14:textId="13BBD91A" w:rsidR="00F01EBD" w:rsidRDefault="00F01EBD" w:rsidP="005E6BED">
                  <w:pPr>
                    <w:pStyle w:val="tableentry"/>
                  </w:pPr>
                  <w:r>
                    <w:t>sgID</w:t>
                  </w:r>
                </w:p>
              </w:tc>
              <w:tc>
                <w:tcPr>
                  <w:tcW w:w="900" w:type="dxa"/>
                  <w:tcPrChange w:id="2340" w:author="Author" w:date="2015-03-26T12:40:00Z">
                    <w:tcPr>
                      <w:tcW w:w="990" w:type="dxa"/>
                    </w:tcPr>
                  </w:tcPrChange>
                </w:tcPr>
                <w:p w14:paraId="2CFBA6ED" w14:textId="288476EA" w:rsidR="00F01EBD" w:rsidRDefault="00F01EBD" w:rsidP="005E6BED">
                  <w:pPr>
                    <w:pStyle w:val="tableentry"/>
                  </w:pPr>
                  <w:r>
                    <w:t>GUID</w:t>
                  </w:r>
                </w:p>
              </w:tc>
              <w:tc>
                <w:tcPr>
                  <w:tcW w:w="1080" w:type="dxa"/>
                  <w:tcPrChange w:id="2341" w:author="Author" w:date="2015-03-26T12:40:00Z">
                    <w:tcPr>
                      <w:tcW w:w="1023" w:type="dxa"/>
                    </w:tcPr>
                  </w:tcPrChange>
                </w:tcPr>
                <w:p w14:paraId="4D3FA737" w14:textId="4BED599E" w:rsidR="00F01EBD" w:rsidRPr="001D32B6" w:rsidRDefault="00F01EBD" w:rsidP="005E6BED">
                  <w:pPr>
                    <w:pStyle w:val="tableentry"/>
                  </w:pPr>
                  <w:r>
                    <w:t>No</w:t>
                  </w:r>
                </w:p>
              </w:tc>
              <w:tc>
                <w:tcPr>
                  <w:tcW w:w="2553" w:type="dxa"/>
                  <w:tcPrChange w:id="2342" w:author="Author" w:date="2015-03-26T12:40:00Z">
                    <w:tcPr>
                      <w:tcW w:w="2700" w:type="dxa"/>
                    </w:tcPr>
                  </w:tcPrChange>
                </w:tcPr>
                <w:p w14:paraId="1DFED002" w14:textId="5CAB02CA" w:rsidR="00F01EBD" w:rsidRPr="001D32B6" w:rsidRDefault="00F01EBD" w:rsidP="005E6BED">
                  <w:pPr>
                    <w:pStyle w:val="tableentry"/>
                  </w:pPr>
                  <w:r>
                    <w:t>Security group ID.  This is applica</w:t>
                  </w:r>
                  <w:r w:rsidR="00447BF2">
                    <w:t xml:space="preserve">ble </w:t>
                  </w:r>
                  <w:r>
                    <w:t>only the type SECURITY_GROUP.</w:t>
                  </w:r>
                </w:p>
              </w:tc>
            </w:tr>
          </w:tbl>
          <w:p w14:paraId="4303C390" w14:textId="77777777" w:rsidR="00473EB4" w:rsidRPr="00373FF5" w:rsidRDefault="00473EB4" w:rsidP="005E6BED">
            <w:pPr>
              <w:pStyle w:val="tableentry"/>
              <w:rPr>
                <w:i/>
              </w:rPr>
            </w:pPr>
          </w:p>
        </w:tc>
      </w:tr>
      <w:tr w:rsidR="00473EB4" w14:paraId="498A4B1F" w14:textId="77777777" w:rsidTr="003522EA">
        <w:tc>
          <w:tcPr>
            <w:tcW w:w="777" w:type="dxa"/>
          </w:tcPr>
          <w:p w14:paraId="7640CA6A" w14:textId="22728847" w:rsidR="00473EB4" w:rsidRPr="00763A7A" w:rsidRDefault="001B16E3" w:rsidP="00473EB4">
            <w:pPr>
              <w:pStyle w:val="tableentry"/>
            </w:pPr>
            <w:r>
              <w:t>rules</w:t>
            </w:r>
          </w:p>
        </w:tc>
        <w:tc>
          <w:tcPr>
            <w:tcW w:w="990" w:type="dxa"/>
          </w:tcPr>
          <w:p w14:paraId="2EA22B9D" w14:textId="77777777" w:rsidR="00473EB4" w:rsidRPr="00763A7A" w:rsidRDefault="008E1E87" w:rsidP="00C07A1B">
            <w:pPr>
              <w:pStyle w:val="tableentry"/>
            </w:pPr>
            <w:r>
              <w:t>a</w:t>
            </w:r>
            <w:r w:rsidR="00473EB4" w:rsidRPr="00763A7A">
              <w:t>rray of rules</w:t>
            </w:r>
          </w:p>
        </w:tc>
        <w:tc>
          <w:tcPr>
            <w:tcW w:w="1080" w:type="dxa"/>
          </w:tcPr>
          <w:p w14:paraId="1E6FEE32" w14:textId="77777777" w:rsidR="00473EB4" w:rsidRPr="00763A7A" w:rsidRDefault="00473EB4" w:rsidP="00473EB4">
            <w:pPr>
              <w:pStyle w:val="tableentry"/>
            </w:pPr>
            <w:r w:rsidRPr="00763A7A">
              <w:t>no</w:t>
            </w:r>
          </w:p>
        </w:tc>
        <w:tc>
          <w:tcPr>
            <w:tcW w:w="5793" w:type="dxa"/>
          </w:tcPr>
          <w:p w14:paraId="4711A491" w14:textId="77777777" w:rsidR="00473EB4" w:rsidRDefault="005E6BED" w:rsidP="00A851F1">
            <w:pPr>
              <w:pStyle w:val="tableentry"/>
            </w:pPr>
            <w:r>
              <w:t>L</w:t>
            </w:r>
            <w:r w:rsidR="00473EB4" w:rsidRPr="00FC5926">
              <w:t xml:space="preserve">ist of allowed rules. The </w:t>
            </w:r>
            <w:r w:rsidR="00A851F1">
              <w:t>application</w:t>
            </w:r>
            <w:r w:rsidR="00A851F1" w:rsidRPr="00FC5926">
              <w:t xml:space="preserve"> </w:t>
            </w:r>
            <w:r w:rsidR="00473EB4" w:rsidRPr="00FC5926">
              <w:t xml:space="preserve">is allowed to perform the actions specified in the given rules.  </w:t>
            </w:r>
          </w:p>
          <w:p w14:paraId="0AE3358E" w14:textId="77777777" w:rsidR="0025653B" w:rsidRPr="00FC5926" w:rsidRDefault="0025653B" w:rsidP="00373FF5">
            <w:pPr>
              <w:pStyle w:val="B-Body"/>
              <w:ind w:left="0"/>
            </w:pPr>
            <w:r w:rsidRPr="00373FF5">
              <w:rPr>
                <w:rFonts w:ascii="Arial" w:hAnsi="Arial" w:cs="Arial"/>
                <w:sz w:val="18"/>
                <w:szCs w:val="18"/>
                <w:lang w:eastAsia="ja-JP"/>
              </w:rPr>
              <w:t>The default rule is to allow nothing.</w:t>
            </w:r>
          </w:p>
        </w:tc>
      </w:tr>
    </w:tbl>
    <w:p w14:paraId="42BAC4DB" w14:textId="03C0F8E6" w:rsidR="00473EB4" w:rsidRPr="00473EB4" w:rsidRDefault="00473EB4" w:rsidP="00473EB4">
      <w:pPr>
        <w:pStyle w:val="subheadindented"/>
      </w:pPr>
      <w:r>
        <w:lastRenderedPageBreak/>
        <w:t>Rule</w:t>
      </w:r>
      <w:r w:rsidR="00EB2CFA">
        <w:t xml:space="preserve"> R</w:t>
      </w:r>
      <w:r>
        <w:t>ecord</w:t>
      </w:r>
    </w:p>
    <w:tbl>
      <w:tblPr>
        <w:tblStyle w:val="TableGrid"/>
        <w:tblW w:w="8755" w:type="dxa"/>
        <w:tblInd w:w="835" w:type="dxa"/>
        <w:tblLook w:val="04A0" w:firstRow="1" w:lastRow="0" w:firstColumn="1" w:lastColumn="0" w:noHBand="0" w:noVBand="1"/>
      </w:tblPr>
      <w:tblGrid>
        <w:gridCol w:w="1141"/>
        <w:gridCol w:w="1281"/>
        <w:gridCol w:w="1040"/>
        <w:gridCol w:w="1866"/>
        <w:gridCol w:w="3427"/>
      </w:tblGrid>
      <w:tr w:rsidR="00BD54B2" w14:paraId="6CA2FA55"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141" w:type="dxa"/>
          </w:tcPr>
          <w:p w14:paraId="121ED044" w14:textId="77777777" w:rsidR="00BD54B2" w:rsidRDefault="00BD54B2" w:rsidP="00473EB4">
            <w:pPr>
              <w:pStyle w:val="tableheading"/>
            </w:pPr>
            <w:r>
              <w:t>Name</w:t>
            </w:r>
          </w:p>
        </w:tc>
        <w:tc>
          <w:tcPr>
            <w:tcW w:w="1281" w:type="dxa"/>
          </w:tcPr>
          <w:p w14:paraId="432877DA" w14:textId="77777777" w:rsidR="00BD54B2" w:rsidRDefault="00BD54B2" w:rsidP="00473EB4">
            <w:pPr>
              <w:pStyle w:val="tableheading"/>
            </w:pPr>
            <w:r>
              <w:t>Data type</w:t>
            </w:r>
          </w:p>
        </w:tc>
        <w:tc>
          <w:tcPr>
            <w:tcW w:w="1040" w:type="dxa"/>
          </w:tcPr>
          <w:p w14:paraId="028AB40D" w14:textId="77777777" w:rsidR="00BD54B2" w:rsidRDefault="00BD54B2" w:rsidP="00473EB4">
            <w:pPr>
              <w:pStyle w:val="tableheading"/>
            </w:pPr>
            <w:r>
              <w:t>Required</w:t>
            </w:r>
          </w:p>
        </w:tc>
        <w:tc>
          <w:tcPr>
            <w:tcW w:w="1866" w:type="dxa"/>
          </w:tcPr>
          <w:p w14:paraId="1E29FFA3" w14:textId="77777777" w:rsidR="00BD54B2" w:rsidRDefault="00BD54B2" w:rsidP="00473EB4">
            <w:pPr>
              <w:pStyle w:val="tableheading"/>
            </w:pPr>
            <w:r>
              <w:t>List of values</w:t>
            </w:r>
          </w:p>
        </w:tc>
        <w:tc>
          <w:tcPr>
            <w:tcW w:w="3427" w:type="dxa"/>
          </w:tcPr>
          <w:p w14:paraId="4C40CA70" w14:textId="77777777" w:rsidR="00BD54B2" w:rsidRDefault="00BD54B2" w:rsidP="00473EB4">
            <w:pPr>
              <w:pStyle w:val="tableheading"/>
            </w:pPr>
            <w:r>
              <w:t>Description</w:t>
            </w:r>
          </w:p>
        </w:tc>
      </w:tr>
      <w:tr w:rsidR="00BD54B2" w14:paraId="24ADDDC1" w14:textId="77777777" w:rsidTr="007851A4">
        <w:tc>
          <w:tcPr>
            <w:tcW w:w="1141" w:type="dxa"/>
          </w:tcPr>
          <w:p w14:paraId="436A924E" w14:textId="77777777" w:rsidR="00BD54B2" w:rsidRPr="00FC0477" w:rsidRDefault="00BD54B2" w:rsidP="00BD54B2">
            <w:pPr>
              <w:pStyle w:val="tableentry"/>
            </w:pPr>
            <w:r w:rsidRPr="00FC0477">
              <w:t>obj</w:t>
            </w:r>
          </w:p>
        </w:tc>
        <w:tc>
          <w:tcPr>
            <w:tcW w:w="1281" w:type="dxa"/>
          </w:tcPr>
          <w:p w14:paraId="6A7B84E3" w14:textId="77777777" w:rsidR="00BD54B2" w:rsidRPr="00FC0477" w:rsidRDefault="00BD54B2" w:rsidP="00BD54B2">
            <w:pPr>
              <w:pStyle w:val="tableentry"/>
            </w:pPr>
            <w:r w:rsidRPr="00FC0477">
              <w:t>string</w:t>
            </w:r>
          </w:p>
        </w:tc>
        <w:tc>
          <w:tcPr>
            <w:tcW w:w="1040" w:type="dxa"/>
          </w:tcPr>
          <w:p w14:paraId="1FA5EE67" w14:textId="77777777" w:rsidR="00BD54B2" w:rsidRPr="00FC0477" w:rsidRDefault="00BD54B2" w:rsidP="00BD54B2">
            <w:pPr>
              <w:pStyle w:val="tableentry"/>
            </w:pPr>
            <w:r w:rsidRPr="00FC0477">
              <w:t>no</w:t>
            </w:r>
          </w:p>
        </w:tc>
        <w:tc>
          <w:tcPr>
            <w:tcW w:w="1866" w:type="dxa"/>
          </w:tcPr>
          <w:p w14:paraId="3BB7BB83" w14:textId="77777777" w:rsidR="00BD54B2" w:rsidRPr="00FC0477" w:rsidRDefault="00BD54B2" w:rsidP="00BD54B2">
            <w:pPr>
              <w:pStyle w:val="tableentry"/>
            </w:pPr>
          </w:p>
        </w:tc>
        <w:tc>
          <w:tcPr>
            <w:tcW w:w="3427" w:type="dxa"/>
          </w:tcPr>
          <w:p w14:paraId="53CAC329" w14:textId="1526ED6B" w:rsidR="008A2535" w:rsidRPr="00373FF5" w:rsidRDefault="005E6BED" w:rsidP="005E6BED">
            <w:pPr>
              <w:pStyle w:val="tableentry"/>
              <w:rPr>
                <w:b/>
              </w:rPr>
            </w:pPr>
            <w:r>
              <w:t>O</w:t>
            </w:r>
            <w:r w:rsidR="00BD54B2" w:rsidRPr="009D2DDB">
              <w:t>bje</w:t>
            </w:r>
            <w:r>
              <w:t xml:space="preserve">ct path of the secured object. </w:t>
            </w:r>
            <w:r w:rsidR="00BD54B2" w:rsidRPr="009D2DDB">
              <w:t>A *</w:t>
            </w:r>
            <w:r w:rsidR="00176D2F">
              <w:t xml:space="preserve"> at the end</w:t>
            </w:r>
            <w:r w:rsidR="00BD54B2" w:rsidRPr="009D2DDB">
              <w:t xml:space="preserve"> indicates a prefix match</w:t>
            </w:r>
            <w:r w:rsidR="00713F0E">
              <w:t>.  When there is no *</w:t>
            </w:r>
            <w:r w:rsidR="00B66698">
              <w:t>,</w:t>
            </w:r>
            <w:r w:rsidR="00713F0E">
              <w:t xml:space="preserve"> it is an exact match.</w:t>
            </w:r>
          </w:p>
        </w:tc>
      </w:tr>
      <w:tr w:rsidR="00BD54B2" w14:paraId="4ACDF835" w14:textId="77777777" w:rsidTr="007851A4">
        <w:tc>
          <w:tcPr>
            <w:tcW w:w="1141" w:type="dxa"/>
          </w:tcPr>
          <w:p w14:paraId="3D20F122" w14:textId="77777777" w:rsidR="00BD54B2" w:rsidRPr="00FC0477" w:rsidRDefault="00BD54B2" w:rsidP="00BD54B2">
            <w:pPr>
              <w:pStyle w:val="tableentry"/>
            </w:pPr>
            <w:r w:rsidRPr="00FC0477">
              <w:t>ifn</w:t>
            </w:r>
          </w:p>
        </w:tc>
        <w:tc>
          <w:tcPr>
            <w:tcW w:w="1281" w:type="dxa"/>
          </w:tcPr>
          <w:p w14:paraId="33CF6BC9" w14:textId="77777777" w:rsidR="00BD54B2" w:rsidRPr="00FC0477" w:rsidRDefault="00BD54B2" w:rsidP="00BD54B2">
            <w:pPr>
              <w:pStyle w:val="tableentry"/>
            </w:pPr>
            <w:r w:rsidRPr="00FC0477">
              <w:t>string</w:t>
            </w:r>
          </w:p>
        </w:tc>
        <w:tc>
          <w:tcPr>
            <w:tcW w:w="1040" w:type="dxa"/>
          </w:tcPr>
          <w:p w14:paraId="3766CDF8" w14:textId="77777777" w:rsidR="00BD54B2" w:rsidRPr="00FC0477" w:rsidRDefault="00BD54B2" w:rsidP="00BD54B2">
            <w:pPr>
              <w:pStyle w:val="tableentry"/>
            </w:pPr>
            <w:r w:rsidRPr="00FC0477">
              <w:t>no</w:t>
            </w:r>
          </w:p>
        </w:tc>
        <w:tc>
          <w:tcPr>
            <w:tcW w:w="1866" w:type="dxa"/>
          </w:tcPr>
          <w:p w14:paraId="7DF875A9" w14:textId="77777777" w:rsidR="00BD54B2" w:rsidRPr="00FC0477" w:rsidRDefault="00BD54B2" w:rsidP="00BD54B2">
            <w:pPr>
              <w:pStyle w:val="tableentry"/>
            </w:pPr>
          </w:p>
        </w:tc>
        <w:tc>
          <w:tcPr>
            <w:tcW w:w="3427" w:type="dxa"/>
          </w:tcPr>
          <w:p w14:paraId="3FC6DB0A" w14:textId="2796F266" w:rsidR="00BD54B2" w:rsidRPr="009D2DDB" w:rsidRDefault="005E6BED" w:rsidP="00BD54B2">
            <w:pPr>
              <w:pStyle w:val="tableentry"/>
            </w:pPr>
            <w:r>
              <w:t xml:space="preserve">Interface name. </w:t>
            </w:r>
            <w:r w:rsidR="00BD54B2" w:rsidRPr="009D2DDB">
              <w:t>A *</w:t>
            </w:r>
            <w:r w:rsidR="00447BF2">
              <w:t xml:space="preserve"> at the end </w:t>
            </w:r>
            <w:r w:rsidR="00BD54B2" w:rsidRPr="009D2DDB">
              <w:t>indicates a prefix match.</w:t>
            </w:r>
            <w:r w:rsidR="00713F0E">
              <w:t xml:space="preserve">  When there is no *</w:t>
            </w:r>
            <w:r w:rsidR="00B66698">
              <w:t>,</w:t>
            </w:r>
            <w:r w:rsidR="00713F0E">
              <w:t xml:space="preserve"> it is an exact match.</w:t>
            </w:r>
          </w:p>
        </w:tc>
      </w:tr>
    </w:tbl>
    <w:p w14:paraId="568DCD4E" w14:textId="77777777" w:rsidR="00D37FDB" w:rsidRDefault="00D37FDB" w:rsidP="002B7CB7">
      <w:pPr>
        <w:pStyle w:val="body"/>
      </w:pPr>
    </w:p>
    <w:p w14:paraId="54314F20" w14:textId="48E8783C" w:rsidR="00EB2CFA" w:rsidRPr="00473EB4" w:rsidRDefault="00EB2CFA" w:rsidP="00EB2CFA">
      <w:pPr>
        <w:pStyle w:val="subheadindented"/>
      </w:pPr>
      <w:r>
        <w:t>Interface Member Record</w:t>
      </w:r>
    </w:p>
    <w:tbl>
      <w:tblPr>
        <w:tblStyle w:val="TableGrid"/>
        <w:tblW w:w="8755" w:type="dxa"/>
        <w:tblInd w:w="835" w:type="dxa"/>
        <w:tblLook w:val="04A0" w:firstRow="1" w:lastRow="0" w:firstColumn="1" w:lastColumn="0" w:noHBand="0" w:noVBand="1"/>
      </w:tblPr>
      <w:tblGrid>
        <w:gridCol w:w="1141"/>
        <w:gridCol w:w="991"/>
        <w:gridCol w:w="1043"/>
        <w:gridCol w:w="1955"/>
        <w:gridCol w:w="3625"/>
      </w:tblGrid>
      <w:tr w:rsidR="00EB2CFA" w14:paraId="60FE7C27" w14:textId="77777777" w:rsidTr="006C04EC">
        <w:trPr>
          <w:cnfStyle w:val="100000000000" w:firstRow="1" w:lastRow="0" w:firstColumn="0" w:lastColumn="0" w:oddVBand="0" w:evenVBand="0" w:oddHBand="0" w:evenHBand="0" w:firstRowFirstColumn="0" w:firstRowLastColumn="0" w:lastRowFirstColumn="0" w:lastRowLastColumn="0"/>
          <w:tblHeader/>
        </w:trPr>
        <w:tc>
          <w:tcPr>
            <w:tcW w:w="1141" w:type="dxa"/>
          </w:tcPr>
          <w:p w14:paraId="02B56E46" w14:textId="77777777" w:rsidR="00EB2CFA" w:rsidRDefault="00EB2CFA" w:rsidP="006C04EC">
            <w:pPr>
              <w:pStyle w:val="tableheading"/>
            </w:pPr>
            <w:r>
              <w:t>Name</w:t>
            </w:r>
          </w:p>
        </w:tc>
        <w:tc>
          <w:tcPr>
            <w:tcW w:w="991" w:type="dxa"/>
          </w:tcPr>
          <w:p w14:paraId="05541946" w14:textId="77777777" w:rsidR="00EB2CFA" w:rsidRDefault="00EB2CFA" w:rsidP="006C04EC">
            <w:pPr>
              <w:pStyle w:val="tableheading"/>
            </w:pPr>
            <w:r>
              <w:t>Data type</w:t>
            </w:r>
          </w:p>
        </w:tc>
        <w:tc>
          <w:tcPr>
            <w:tcW w:w="1043" w:type="dxa"/>
          </w:tcPr>
          <w:p w14:paraId="065A3B7F" w14:textId="77777777" w:rsidR="00EB2CFA" w:rsidRDefault="00EB2CFA" w:rsidP="006C04EC">
            <w:pPr>
              <w:pStyle w:val="tableheading"/>
            </w:pPr>
            <w:r>
              <w:t>Required</w:t>
            </w:r>
          </w:p>
        </w:tc>
        <w:tc>
          <w:tcPr>
            <w:tcW w:w="1955" w:type="dxa"/>
          </w:tcPr>
          <w:p w14:paraId="4EA92FEC" w14:textId="77777777" w:rsidR="00EB2CFA" w:rsidRDefault="00EB2CFA" w:rsidP="006C04EC">
            <w:pPr>
              <w:pStyle w:val="tableheading"/>
            </w:pPr>
            <w:r>
              <w:t>List of values</w:t>
            </w:r>
          </w:p>
        </w:tc>
        <w:tc>
          <w:tcPr>
            <w:tcW w:w="3625" w:type="dxa"/>
          </w:tcPr>
          <w:p w14:paraId="4BA0558A" w14:textId="77777777" w:rsidR="00EB2CFA" w:rsidRDefault="00EB2CFA" w:rsidP="006C04EC">
            <w:pPr>
              <w:pStyle w:val="tableheading"/>
            </w:pPr>
            <w:r>
              <w:t>Description</w:t>
            </w:r>
          </w:p>
        </w:tc>
      </w:tr>
      <w:tr w:rsidR="00EB2CFA" w14:paraId="632475B7" w14:textId="77777777" w:rsidTr="006C04EC">
        <w:tc>
          <w:tcPr>
            <w:tcW w:w="1141" w:type="dxa"/>
          </w:tcPr>
          <w:p w14:paraId="7B37AC61" w14:textId="77777777" w:rsidR="00EB2CFA" w:rsidRPr="00FC0477" w:rsidRDefault="00EB2CFA" w:rsidP="006C04EC">
            <w:pPr>
              <w:pStyle w:val="tableentry"/>
            </w:pPr>
            <w:r w:rsidRPr="00FC0477">
              <w:t>mbr</w:t>
            </w:r>
          </w:p>
        </w:tc>
        <w:tc>
          <w:tcPr>
            <w:tcW w:w="991" w:type="dxa"/>
          </w:tcPr>
          <w:p w14:paraId="21DCEED0" w14:textId="77777777" w:rsidR="00EB2CFA" w:rsidRPr="00FC0477" w:rsidRDefault="00EB2CFA" w:rsidP="006C04EC">
            <w:pPr>
              <w:pStyle w:val="tableentry"/>
            </w:pPr>
            <w:r w:rsidRPr="00FC0477">
              <w:t>string</w:t>
            </w:r>
          </w:p>
        </w:tc>
        <w:tc>
          <w:tcPr>
            <w:tcW w:w="1043" w:type="dxa"/>
          </w:tcPr>
          <w:p w14:paraId="33C278DB" w14:textId="77777777" w:rsidR="00EB2CFA" w:rsidRPr="00FC0477" w:rsidRDefault="00EB2CFA" w:rsidP="006C04EC">
            <w:pPr>
              <w:pStyle w:val="tableentry"/>
            </w:pPr>
            <w:r w:rsidRPr="00FC0477">
              <w:t>no</w:t>
            </w:r>
          </w:p>
        </w:tc>
        <w:tc>
          <w:tcPr>
            <w:tcW w:w="1955" w:type="dxa"/>
          </w:tcPr>
          <w:p w14:paraId="46A3347D" w14:textId="77777777" w:rsidR="00EB2CFA" w:rsidRPr="00FC0477" w:rsidRDefault="00EB2CFA" w:rsidP="006C04EC">
            <w:pPr>
              <w:pStyle w:val="tableentry"/>
            </w:pPr>
          </w:p>
        </w:tc>
        <w:tc>
          <w:tcPr>
            <w:tcW w:w="3625" w:type="dxa"/>
          </w:tcPr>
          <w:p w14:paraId="7E216B75" w14:textId="45EC8051" w:rsidR="00EB2CFA" w:rsidRDefault="00EB2CFA" w:rsidP="006C04EC">
            <w:pPr>
              <w:pStyle w:val="tableentry"/>
            </w:pPr>
            <w:r>
              <w:t>M</w:t>
            </w:r>
            <w:r w:rsidRPr="009D2DDB">
              <w:t>ember name</w:t>
            </w:r>
            <w:r w:rsidR="00B66698">
              <w:t xml:space="preserve">.  </w:t>
            </w:r>
            <w:r w:rsidR="00B66698" w:rsidRPr="009D2DDB">
              <w:t xml:space="preserve">A * </w:t>
            </w:r>
            <w:r w:rsidR="00447BF2">
              <w:t xml:space="preserve">at the end </w:t>
            </w:r>
            <w:r w:rsidR="00B66698" w:rsidRPr="009D2DDB">
              <w:t>indicates a prefix match</w:t>
            </w:r>
            <w:r w:rsidR="00B66698">
              <w:t>.  When there is no *, it is an exact match.</w:t>
            </w:r>
          </w:p>
        </w:tc>
      </w:tr>
      <w:tr w:rsidR="00EB2CFA" w14:paraId="75B4402C" w14:textId="77777777" w:rsidTr="006C04EC">
        <w:tc>
          <w:tcPr>
            <w:tcW w:w="1141" w:type="dxa"/>
          </w:tcPr>
          <w:p w14:paraId="08C4E465" w14:textId="77777777" w:rsidR="00EB2CFA" w:rsidRPr="00F74188" w:rsidRDefault="00EB2CFA" w:rsidP="006C04EC">
            <w:pPr>
              <w:pStyle w:val="tableentry"/>
            </w:pPr>
            <w:r w:rsidRPr="00F74188">
              <w:t>type</w:t>
            </w:r>
          </w:p>
        </w:tc>
        <w:tc>
          <w:tcPr>
            <w:tcW w:w="991" w:type="dxa"/>
          </w:tcPr>
          <w:p w14:paraId="047AB449" w14:textId="77777777" w:rsidR="00EB2CFA" w:rsidRPr="00F74188" w:rsidRDefault="00EB2CFA" w:rsidP="006C04EC">
            <w:pPr>
              <w:pStyle w:val="tableentry"/>
            </w:pPr>
            <w:r>
              <w:t>number</w:t>
            </w:r>
          </w:p>
        </w:tc>
        <w:tc>
          <w:tcPr>
            <w:tcW w:w="1043" w:type="dxa"/>
          </w:tcPr>
          <w:p w14:paraId="726313D5" w14:textId="77777777" w:rsidR="00EB2CFA" w:rsidRPr="00F74188" w:rsidRDefault="00EB2CFA" w:rsidP="006C04EC">
            <w:pPr>
              <w:pStyle w:val="tableentry"/>
            </w:pPr>
            <w:r w:rsidRPr="00F74188">
              <w:t>no</w:t>
            </w:r>
          </w:p>
        </w:tc>
        <w:tc>
          <w:tcPr>
            <w:tcW w:w="1955" w:type="dxa"/>
          </w:tcPr>
          <w:p w14:paraId="1D036AAF" w14:textId="2B73CC45" w:rsidR="00447BF2" w:rsidRDefault="00447BF2" w:rsidP="006C04EC">
            <w:pPr>
              <w:pStyle w:val="tablebulletlvl1"/>
            </w:pPr>
            <w:r>
              <w:t>0: any</w:t>
            </w:r>
          </w:p>
          <w:p w14:paraId="5DFCBEE0" w14:textId="47E19E58" w:rsidR="00EB2CFA" w:rsidRDefault="00553169" w:rsidP="006C04EC">
            <w:pPr>
              <w:pStyle w:val="tablebulletlvl1"/>
            </w:pPr>
            <w:r>
              <w:t>1</w:t>
            </w:r>
            <w:r w:rsidR="00EB2CFA">
              <w:t>: method call</w:t>
            </w:r>
          </w:p>
          <w:p w14:paraId="443371D0" w14:textId="3584841D" w:rsidR="00EB2CFA" w:rsidRDefault="00553169" w:rsidP="006C04EC">
            <w:pPr>
              <w:pStyle w:val="tablebulletlvl1"/>
            </w:pPr>
            <w:r>
              <w:t>2</w:t>
            </w:r>
            <w:r w:rsidR="00EB2CFA">
              <w:t>: signal</w:t>
            </w:r>
          </w:p>
          <w:p w14:paraId="04A21B9F" w14:textId="37CD26D3" w:rsidR="00EB2CFA" w:rsidRPr="00073BE6" w:rsidRDefault="00553169" w:rsidP="006C04EC">
            <w:pPr>
              <w:pStyle w:val="tablebulletlvl1"/>
            </w:pPr>
            <w:r>
              <w:t>3</w:t>
            </w:r>
            <w:r w:rsidR="00EB2CFA">
              <w:t>: property</w:t>
            </w:r>
          </w:p>
        </w:tc>
        <w:tc>
          <w:tcPr>
            <w:tcW w:w="3625" w:type="dxa"/>
          </w:tcPr>
          <w:p w14:paraId="5F1B0518" w14:textId="77777777" w:rsidR="009C3615" w:rsidRDefault="00EB2CFA" w:rsidP="003522EA">
            <w:pPr>
              <w:pStyle w:val="tableentry"/>
            </w:pPr>
            <w:r>
              <w:t>Message type</w:t>
            </w:r>
            <w:r w:rsidR="009C3615">
              <w:t>.</w:t>
            </w:r>
          </w:p>
          <w:p w14:paraId="2047988E" w14:textId="64DE05EC" w:rsidR="00EB2CFA" w:rsidRPr="00073BE6" w:rsidRDefault="009C3615" w:rsidP="003522EA">
            <w:pPr>
              <w:pStyle w:val="tableentry"/>
            </w:pPr>
            <w:r>
              <w:t xml:space="preserve">Default is </w:t>
            </w:r>
            <w:r w:rsidR="00447BF2">
              <w:t>any</w:t>
            </w:r>
          </w:p>
        </w:tc>
      </w:tr>
      <w:tr w:rsidR="00EB2CFA" w14:paraId="05094E37" w14:textId="77777777" w:rsidTr="006C04EC">
        <w:tc>
          <w:tcPr>
            <w:tcW w:w="1141" w:type="dxa"/>
          </w:tcPr>
          <w:p w14:paraId="1F0EC7DB" w14:textId="2A9F4EA6" w:rsidR="00EB2CFA" w:rsidRPr="00F74188" w:rsidRDefault="00EB2CFA" w:rsidP="006C04EC">
            <w:pPr>
              <w:pStyle w:val="tableentry"/>
            </w:pPr>
            <w:r>
              <w:t>action</w:t>
            </w:r>
          </w:p>
        </w:tc>
        <w:tc>
          <w:tcPr>
            <w:tcW w:w="991" w:type="dxa"/>
          </w:tcPr>
          <w:p w14:paraId="1515D761" w14:textId="65604145" w:rsidR="00EB2CFA" w:rsidRPr="00F74188" w:rsidRDefault="00EB2CFA" w:rsidP="006C04EC">
            <w:pPr>
              <w:pStyle w:val="tableentry"/>
            </w:pPr>
            <w:r>
              <w:t>byte</w:t>
            </w:r>
          </w:p>
        </w:tc>
        <w:tc>
          <w:tcPr>
            <w:tcW w:w="1043" w:type="dxa"/>
          </w:tcPr>
          <w:p w14:paraId="01F46E46" w14:textId="77777777" w:rsidR="00EB2CFA" w:rsidRPr="00F74188" w:rsidRDefault="00EB2CFA" w:rsidP="006C04EC">
            <w:pPr>
              <w:pStyle w:val="tableentry"/>
            </w:pPr>
            <w:r w:rsidRPr="00F74188">
              <w:t>no</w:t>
            </w:r>
          </w:p>
        </w:tc>
        <w:tc>
          <w:tcPr>
            <w:tcW w:w="1955" w:type="dxa"/>
          </w:tcPr>
          <w:p w14:paraId="1937123A" w14:textId="77777777" w:rsidR="00EB2CFA" w:rsidRPr="00073BE6" w:rsidRDefault="00EB2CFA" w:rsidP="006C04EC">
            <w:pPr>
              <w:pStyle w:val="tableentry"/>
            </w:pPr>
          </w:p>
        </w:tc>
        <w:tc>
          <w:tcPr>
            <w:tcW w:w="3625" w:type="dxa"/>
          </w:tcPr>
          <w:p w14:paraId="64373E15" w14:textId="77777777" w:rsidR="00EB2CFA" w:rsidRPr="007851A4" w:rsidRDefault="00EB2CFA" w:rsidP="007851A4">
            <w:pPr>
              <w:ind w:left="0"/>
              <w:rPr>
                <w:szCs w:val="18"/>
              </w:rPr>
            </w:pPr>
            <w:r w:rsidRPr="007851A4">
              <w:rPr>
                <w:sz w:val="18"/>
                <w:szCs w:val="18"/>
              </w:rPr>
              <w:t>The action mask flag. The list of valid masks:</w:t>
            </w:r>
          </w:p>
          <w:p w14:paraId="1B5C81F0" w14:textId="24E9DD1D" w:rsidR="00EB2CFA" w:rsidRPr="009F7B80" w:rsidRDefault="00EB2CFA" w:rsidP="007851A4">
            <w:pPr>
              <w:pStyle w:val="ListParagraph"/>
              <w:numPr>
                <w:ilvl w:val="0"/>
                <w:numId w:val="86"/>
              </w:numPr>
              <w:rPr>
                <w:szCs w:val="18"/>
              </w:rPr>
            </w:pPr>
            <w:r w:rsidRPr="007851A4">
              <w:rPr>
                <w:rFonts w:ascii="Arial" w:hAnsi="Arial" w:cs="Arial"/>
                <w:sz w:val="18"/>
                <w:szCs w:val="18"/>
              </w:rPr>
              <w:t>0x01: Denie</w:t>
            </w:r>
            <w:r>
              <w:rPr>
                <w:rFonts w:ascii="Arial" w:hAnsi="Arial" w:cs="Arial"/>
                <w:sz w:val="18"/>
                <w:szCs w:val="18"/>
              </w:rPr>
              <w:t>d</w:t>
            </w:r>
          </w:p>
          <w:p w14:paraId="28ADBCF9" w14:textId="6159DC67" w:rsidR="00EB2CFA" w:rsidRPr="009F7B80" w:rsidRDefault="00EB2CFA" w:rsidP="007851A4">
            <w:pPr>
              <w:pStyle w:val="ListParagraph"/>
              <w:numPr>
                <w:ilvl w:val="0"/>
                <w:numId w:val="86"/>
              </w:numPr>
              <w:rPr>
                <w:szCs w:val="18"/>
              </w:rPr>
            </w:pPr>
            <w:r w:rsidRPr="007851A4">
              <w:rPr>
                <w:rFonts w:ascii="Arial" w:hAnsi="Arial" w:cs="Arial"/>
                <w:sz w:val="18"/>
                <w:szCs w:val="18"/>
              </w:rPr>
              <w:t>0x02: Provide – allows send</w:t>
            </w:r>
            <w:r w:rsidR="00273F25">
              <w:rPr>
                <w:rFonts w:ascii="Arial" w:hAnsi="Arial" w:cs="Arial"/>
                <w:sz w:val="18"/>
                <w:szCs w:val="18"/>
              </w:rPr>
              <w:t>ing</w:t>
            </w:r>
            <w:r w:rsidRPr="007851A4">
              <w:rPr>
                <w:rFonts w:ascii="Arial" w:hAnsi="Arial" w:cs="Arial"/>
                <w:sz w:val="18"/>
                <w:szCs w:val="18"/>
              </w:rPr>
              <w:t xml:space="preserve"> signal, </w:t>
            </w:r>
            <w:r w:rsidR="00273F25">
              <w:rPr>
                <w:rFonts w:ascii="Arial" w:hAnsi="Arial" w:cs="Arial"/>
                <w:sz w:val="18"/>
                <w:szCs w:val="18"/>
              </w:rPr>
              <w:t>exposing</w:t>
            </w:r>
            <w:r w:rsidR="00273F25" w:rsidRPr="007851A4">
              <w:rPr>
                <w:rFonts w:ascii="Arial" w:hAnsi="Arial" w:cs="Arial"/>
                <w:sz w:val="18"/>
                <w:szCs w:val="18"/>
              </w:rPr>
              <w:t xml:space="preserve"> </w:t>
            </w:r>
            <w:r w:rsidRPr="007851A4">
              <w:rPr>
                <w:rFonts w:ascii="Arial" w:hAnsi="Arial" w:cs="Arial"/>
                <w:sz w:val="18"/>
                <w:szCs w:val="18"/>
              </w:rPr>
              <w:t>method calls and produc</w:t>
            </w:r>
            <w:r w:rsidR="00273F25">
              <w:rPr>
                <w:rFonts w:ascii="Arial" w:hAnsi="Arial" w:cs="Arial"/>
                <w:sz w:val="18"/>
                <w:szCs w:val="18"/>
              </w:rPr>
              <w:t>ing</w:t>
            </w:r>
            <w:r w:rsidRPr="007851A4">
              <w:rPr>
                <w:rFonts w:ascii="Arial" w:hAnsi="Arial" w:cs="Arial"/>
                <w:sz w:val="18"/>
                <w:szCs w:val="18"/>
              </w:rPr>
              <w:t xml:space="preserve"> properties</w:t>
            </w:r>
          </w:p>
          <w:p w14:paraId="4C1D1818" w14:textId="1385E722" w:rsidR="00EB2CFA" w:rsidRPr="009F7B80" w:rsidRDefault="00EB2CFA" w:rsidP="007851A4">
            <w:pPr>
              <w:pStyle w:val="ListParagraph"/>
              <w:numPr>
                <w:ilvl w:val="0"/>
                <w:numId w:val="86"/>
              </w:numPr>
              <w:rPr>
                <w:szCs w:val="18"/>
              </w:rPr>
            </w:pPr>
            <w:r w:rsidRPr="007851A4">
              <w:rPr>
                <w:rFonts w:ascii="Arial" w:hAnsi="Arial" w:cs="Arial"/>
                <w:sz w:val="18"/>
                <w:szCs w:val="18"/>
              </w:rPr>
              <w:t>0x04: Observe – allows receiv</w:t>
            </w:r>
            <w:r w:rsidR="00273F25">
              <w:rPr>
                <w:rFonts w:ascii="Arial" w:hAnsi="Arial" w:cs="Arial"/>
                <w:sz w:val="18"/>
                <w:szCs w:val="18"/>
              </w:rPr>
              <w:t xml:space="preserve">ing </w:t>
            </w:r>
            <w:r w:rsidRPr="007851A4">
              <w:rPr>
                <w:rFonts w:ascii="Arial" w:hAnsi="Arial" w:cs="Arial"/>
                <w:sz w:val="18"/>
                <w:szCs w:val="18"/>
              </w:rPr>
              <w:t>signals and get</w:t>
            </w:r>
            <w:r w:rsidR="00273F25">
              <w:rPr>
                <w:rFonts w:ascii="Arial" w:hAnsi="Arial" w:cs="Arial"/>
                <w:sz w:val="18"/>
                <w:szCs w:val="18"/>
              </w:rPr>
              <w:t>ting</w:t>
            </w:r>
            <w:r w:rsidRPr="007851A4">
              <w:rPr>
                <w:rFonts w:ascii="Arial" w:hAnsi="Arial" w:cs="Arial"/>
                <w:sz w:val="18"/>
                <w:szCs w:val="18"/>
              </w:rPr>
              <w:t xml:space="preserve"> properties</w:t>
            </w:r>
          </w:p>
          <w:p w14:paraId="70C307A6" w14:textId="5E4B4BDC" w:rsidR="00EB2CFA" w:rsidRPr="009F7B80" w:rsidRDefault="00EB2CFA" w:rsidP="007851A4">
            <w:pPr>
              <w:pStyle w:val="ListParagraph"/>
              <w:numPr>
                <w:ilvl w:val="0"/>
                <w:numId w:val="86"/>
              </w:numPr>
              <w:rPr>
                <w:szCs w:val="18"/>
              </w:rPr>
            </w:pPr>
            <w:r w:rsidRPr="007851A4">
              <w:rPr>
                <w:rFonts w:ascii="Arial" w:hAnsi="Arial" w:cs="Arial"/>
                <w:sz w:val="18"/>
                <w:szCs w:val="18"/>
              </w:rPr>
              <w:t xml:space="preserve">0x08: Modify – </w:t>
            </w:r>
            <w:r w:rsidR="00273F25">
              <w:rPr>
                <w:rFonts w:ascii="Arial" w:hAnsi="Arial" w:cs="Arial"/>
                <w:sz w:val="18"/>
                <w:szCs w:val="18"/>
              </w:rPr>
              <w:t>s</w:t>
            </w:r>
            <w:r w:rsidRPr="007851A4">
              <w:rPr>
                <w:rFonts w:ascii="Arial" w:hAnsi="Arial" w:cs="Arial"/>
                <w:sz w:val="18"/>
                <w:szCs w:val="18"/>
              </w:rPr>
              <w:t xml:space="preserve">et properties </w:t>
            </w:r>
            <w:r w:rsidR="00273F25">
              <w:rPr>
                <w:rFonts w:ascii="Arial" w:hAnsi="Arial" w:cs="Arial"/>
                <w:sz w:val="18"/>
                <w:szCs w:val="18"/>
              </w:rPr>
              <w:t xml:space="preserve">and make </w:t>
            </w:r>
            <w:r w:rsidRPr="007851A4">
              <w:rPr>
                <w:rFonts w:ascii="Arial" w:hAnsi="Arial" w:cs="Arial"/>
                <w:sz w:val="18"/>
                <w:szCs w:val="18"/>
              </w:rPr>
              <w:t>method calls</w:t>
            </w:r>
          </w:p>
        </w:tc>
      </w:tr>
    </w:tbl>
    <w:p w14:paraId="5AD5B944" w14:textId="77777777" w:rsidR="00EB2CFA" w:rsidRDefault="00EB2CFA" w:rsidP="002B7CB7">
      <w:pPr>
        <w:pStyle w:val="body"/>
      </w:pPr>
    </w:p>
    <w:p w14:paraId="0BE1A42B" w14:textId="77777777" w:rsidR="00D37FDB" w:rsidRDefault="00D37FDB" w:rsidP="002B7CB7">
      <w:pPr>
        <w:pStyle w:val="body"/>
      </w:pPr>
    </w:p>
    <w:p w14:paraId="6A63CD40" w14:textId="1D965986" w:rsidR="00473EB4" w:rsidRPr="00473EB4" w:rsidRDefault="00DB35FB" w:rsidP="00BD54B2">
      <w:pPr>
        <w:pStyle w:val="Heading4"/>
      </w:pPr>
      <w:r>
        <w:t>Enforcing the rules at message creation or receipt</w:t>
      </w:r>
    </w:p>
    <w:p w14:paraId="11C602F8" w14:textId="7B681DDA" w:rsidR="00BD54B2" w:rsidRDefault="00BD54B2" w:rsidP="001F03FC">
      <w:pPr>
        <w:pStyle w:val="figureanchor"/>
      </w:pPr>
      <w:r w:rsidRPr="00BD54B2">
        <w:t xml:space="preserve">The following table </w:t>
      </w:r>
      <w:r w:rsidR="00144F5E">
        <w:t>lists the required action mask base on the message.</w:t>
      </w:r>
      <w:r w:rsidR="00144F5E" w:rsidRPr="00BD54B2">
        <w:t xml:space="preserve"> </w:t>
      </w:r>
    </w:p>
    <w:p w14:paraId="00874F78" w14:textId="644E2D0E" w:rsidR="00CF28F7" w:rsidRDefault="00CF28F7" w:rsidP="007851A4">
      <w:pPr>
        <w:pStyle w:val="Caption"/>
        <w:keepNext/>
      </w:pPr>
      <w:bookmarkStart w:id="2343" w:name="_Ref409079083"/>
      <w:bookmarkStart w:id="2344" w:name="_Toc415571882"/>
      <w:r>
        <w:t xml:space="preserve">Table </w:t>
      </w:r>
      <w:fldSimple w:instr=" SEQ Table \* ARABIC ">
        <w:r w:rsidR="00497D04">
          <w:rPr>
            <w:noProof/>
          </w:rPr>
          <w:t>2</w:t>
        </w:r>
      </w:fldSimple>
      <w:r>
        <w:t xml:space="preserve">-2: </w:t>
      </w:r>
      <w:r w:rsidR="00144F5E">
        <w:t xml:space="preserve">Action Mask </w:t>
      </w:r>
      <w:r>
        <w:t>Matrix</w:t>
      </w:r>
      <w:bookmarkEnd w:id="2343"/>
      <w:bookmarkEnd w:id="2344"/>
    </w:p>
    <w:tbl>
      <w:tblPr>
        <w:tblStyle w:val="TableGrid"/>
        <w:tblW w:w="0" w:type="auto"/>
        <w:tblInd w:w="720" w:type="dxa"/>
        <w:tblLook w:val="04A0" w:firstRow="1" w:lastRow="0" w:firstColumn="1" w:lastColumn="0" w:noHBand="0" w:noVBand="1"/>
      </w:tblPr>
      <w:tblGrid>
        <w:gridCol w:w="2864"/>
        <w:gridCol w:w="2847"/>
        <w:gridCol w:w="2913"/>
      </w:tblGrid>
      <w:tr w:rsidR="002848E6" w14:paraId="776FE8A9" w14:textId="77777777" w:rsidTr="002848E6">
        <w:trPr>
          <w:cnfStyle w:val="100000000000" w:firstRow="1" w:lastRow="0" w:firstColumn="0" w:lastColumn="0" w:oddVBand="0" w:evenVBand="0" w:oddHBand="0" w:evenHBand="0" w:firstRowFirstColumn="0" w:firstRowLastColumn="0" w:lastRowFirstColumn="0" w:lastRowLastColumn="0"/>
        </w:trPr>
        <w:tc>
          <w:tcPr>
            <w:tcW w:w="2864" w:type="dxa"/>
          </w:tcPr>
          <w:p w14:paraId="40E8C314" w14:textId="2510C553" w:rsidR="002848E6" w:rsidRPr="003522EA" w:rsidRDefault="002848E6" w:rsidP="00DF0AF6">
            <w:pPr>
              <w:pStyle w:val="body"/>
              <w:ind w:left="0"/>
              <w:rPr>
                <w:b/>
                <w:sz w:val="18"/>
                <w:szCs w:val="18"/>
              </w:rPr>
            </w:pPr>
            <w:r w:rsidRPr="003522EA">
              <w:rPr>
                <w:b/>
                <w:sz w:val="18"/>
                <w:szCs w:val="18"/>
              </w:rPr>
              <w:t>Message Action</w:t>
            </w:r>
          </w:p>
        </w:tc>
        <w:tc>
          <w:tcPr>
            <w:tcW w:w="2847" w:type="dxa"/>
          </w:tcPr>
          <w:p w14:paraId="0F6EB694" w14:textId="77777777" w:rsidR="002848E6" w:rsidRPr="003522EA" w:rsidRDefault="002848E6" w:rsidP="00DF0AF6">
            <w:pPr>
              <w:pStyle w:val="body"/>
              <w:ind w:left="0"/>
              <w:rPr>
                <w:b/>
                <w:sz w:val="18"/>
                <w:szCs w:val="18"/>
              </w:rPr>
            </w:pPr>
            <w:r w:rsidRPr="003522EA">
              <w:rPr>
                <w:b/>
                <w:sz w:val="18"/>
                <w:szCs w:val="18"/>
              </w:rPr>
              <w:t>Local Policy</w:t>
            </w:r>
          </w:p>
          <w:p w14:paraId="2F9173BA" w14:textId="442BC347" w:rsidR="00447BF2" w:rsidDel="00FA1337" w:rsidRDefault="002848E6" w:rsidP="00DF0AF6">
            <w:pPr>
              <w:pStyle w:val="body"/>
              <w:ind w:left="0"/>
              <w:rPr>
                <w:del w:id="2345" w:author="Author" w:date="2015-03-27T13:51:00Z"/>
                <w:b/>
                <w:sz w:val="18"/>
                <w:szCs w:val="18"/>
              </w:rPr>
            </w:pPr>
            <w:del w:id="2346" w:author="Author" w:date="2015-03-27T13:51:00Z">
              <w:r w:rsidRPr="003522EA" w:rsidDel="00FA1337">
                <w:rPr>
                  <w:b/>
                  <w:sz w:val="18"/>
                  <w:szCs w:val="18"/>
                </w:rPr>
                <w:delText>If there is no local policy, the default action is denied</w:delText>
              </w:r>
              <w:r w:rsidR="00447BF2" w:rsidDel="00FA1337">
                <w:rPr>
                  <w:b/>
                  <w:sz w:val="18"/>
                  <w:szCs w:val="18"/>
                </w:rPr>
                <w:delText xml:space="preserve"> for incoming message and allowed for outgoing message.</w:delText>
              </w:r>
            </w:del>
          </w:p>
          <w:p w14:paraId="3C90A82A" w14:textId="5DEF5F92" w:rsidR="002848E6" w:rsidRPr="003522EA" w:rsidRDefault="002848E6" w:rsidP="00DF0AF6">
            <w:pPr>
              <w:pStyle w:val="body"/>
              <w:ind w:left="0"/>
              <w:rPr>
                <w:b/>
                <w:sz w:val="18"/>
                <w:szCs w:val="18"/>
              </w:rPr>
            </w:pPr>
            <w:del w:id="2347" w:author="Author" w:date="2015-03-27T13:51:00Z">
              <w:r w:rsidRPr="003522EA" w:rsidDel="00FA1337">
                <w:rPr>
                  <w:b/>
                  <w:sz w:val="18"/>
                  <w:szCs w:val="18"/>
                </w:rPr>
                <w:delText>Admin user has full access.</w:delText>
              </w:r>
            </w:del>
          </w:p>
        </w:tc>
        <w:tc>
          <w:tcPr>
            <w:tcW w:w="2913" w:type="dxa"/>
          </w:tcPr>
          <w:p w14:paraId="408A0478" w14:textId="7FB6D179" w:rsidR="002848E6" w:rsidRPr="003522EA" w:rsidRDefault="002848E6" w:rsidP="00DF0AF6">
            <w:pPr>
              <w:pStyle w:val="body"/>
              <w:ind w:left="0"/>
              <w:rPr>
                <w:b/>
                <w:sz w:val="18"/>
                <w:szCs w:val="18"/>
              </w:rPr>
            </w:pPr>
            <w:r w:rsidRPr="003522EA">
              <w:rPr>
                <w:b/>
                <w:sz w:val="18"/>
                <w:szCs w:val="18"/>
              </w:rPr>
              <w:t xml:space="preserve">Remote peer’s </w:t>
            </w:r>
            <w:del w:id="2348" w:author="Author" w:date="2015-03-27T12:56:00Z">
              <w:r w:rsidRPr="003522EA" w:rsidDel="005B42D4">
                <w:rPr>
                  <w:b/>
                  <w:sz w:val="18"/>
                  <w:szCs w:val="18"/>
                </w:rPr>
                <w:delText xml:space="preserve">membership </w:delText>
              </w:r>
              <w:r w:rsidR="00844EB4" w:rsidDel="005B42D4">
                <w:rPr>
                  <w:b/>
                  <w:sz w:val="18"/>
                  <w:szCs w:val="18"/>
                </w:rPr>
                <w:delText xml:space="preserve">ACL </w:delText>
              </w:r>
              <w:r w:rsidRPr="003522EA" w:rsidDel="005B42D4">
                <w:rPr>
                  <w:b/>
                  <w:sz w:val="18"/>
                  <w:szCs w:val="18"/>
                </w:rPr>
                <w:delText>data</w:delText>
              </w:r>
              <w:r w:rsidR="002E11C7" w:rsidRPr="003522EA" w:rsidDel="005B42D4">
                <w:rPr>
                  <w:b/>
                  <w:sz w:val="18"/>
                  <w:szCs w:val="18"/>
                </w:rPr>
                <w:delText>.</w:delText>
              </w:r>
            </w:del>
            <w:ins w:id="2349" w:author="Author" w:date="2015-03-27T12:56:00Z">
              <w:r w:rsidR="005B42D4">
                <w:rPr>
                  <w:b/>
                  <w:sz w:val="18"/>
                  <w:szCs w:val="18"/>
                </w:rPr>
                <w:t>manifest</w:t>
              </w:r>
            </w:ins>
          </w:p>
          <w:p w14:paraId="14901B31" w14:textId="0BE46817" w:rsidR="002E11C7" w:rsidRPr="003522EA" w:rsidRDefault="002E11C7" w:rsidP="00B453FF">
            <w:pPr>
              <w:pStyle w:val="body"/>
              <w:ind w:left="0"/>
              <w:rPr>
                <w:b/>
                <w:sz w:val="18"/>
                <w:szCs w:val="18"/>
              </w:rPr>
            </w:pPr>
            <w:del w:id="2350" w:author="Author" w:date="2015-03-27T12:56:00Z">
              <w:r w:rsidRPr="003522EA" w:rsidDel="005B42D4">
                <w:rPr>
                  <w:b/>
                  <w:sz w:val="18"/>
                  <w:szCs w:val="18"/>
                </w:rPr>
                <w:delText xml:space="preserve">Check when the authorization is </w:delText>
              </w:r>
              <w:r w:rsidR="00B66698" w:rsidDel="005B42D4">
                <w:rPr>
                  <w:b/>
                  <w:sz w:val="18"/>
                  <w:szCs w:val="18"/>
                </w:rPr>
                <w:delText>security group</w:delText>
              </w:r>
              <w:r w:rsidRPr="003522EA" w:rsidDel="005B42D4">
                <w:rPr>
                  <w:b/>
                  <w:sz w:val="18"/>
                  <w:szCs w:val="18"/>
                </w:rPr>
                <w:delText xml:space="preserve"> specific.</w:delText>
              </w:r>
            </w:del>
          </w:p>
        </w:tc>
      </w:tr>
      <w:tr w:rsidR="002848E6" w14:paraId="0D066E4B" w14:textId="77777777" w:rsidTr="002848E6">
        <w:tc>
          <w:tcPr>
            <w:tcW w:w="2864" w:type="dxa"/>
          </w:tcPr>
          <w:p w14:paraId="1B3D8EA3" w14:textId="09DA4A8F" w:rsidR="002848E6" w:rsidRPr="003522EA" w:rsidRDefault="002848E6" w:rsidP="00DF0AF6">
            <w:pPr>
              <w:pStyle w:val="body"/>
              <w:ind w:left="0"/>
              <w:rPr>
                <w:sz w:val="18"/>
                <w:szCs w:val="18"/>
              </w:rPr>
            </w:pPr>
            <w:r w:rsidRPr="003522EA">
              <w:rPr>
                <w:sz w:val="18"/>
                <w:szCs w:val="18"/>
              </w:rPr>
              <w:lastRenderedPageBreak/>
              <w:t>send GetProperty</w:t>
            </w:r>
          </w:p>
        </w:tc>
        <w:tc>
          <w:tcPr>
            <w:tcW w:w="2847" w:type="dxa"/>
          </w:tcPr>
          <w:p w14:paraId="2395C4C7" w14:textId="388519D7" w:rsidR="002848E6" w:rsidRPr="003522EA" w:rsidRDefault="00144F5E" w:rsidP="00DF0AF6">
            <w:pPr>
              <w:pStyle w:val="body"/>
              <w:ind w:left="0"/>
              <w:rPr>
                <w:sz w:val="18"/>
                <w:szCs w:val="18"/>
              </w:rPr>
            </w:pPr>
            <w:r>
              <w:rPr>
                <w:sz w:val="18"/>
                <w:szCs w:val="18"/>
              </w:rPr>
              <w:t>Remote peer</w:t>
            </w:r>
            <w:r w:rsidR="002E11C7" w:rsidRPr="003522EA">
              <w:rPr>
                <w:sz w:val="18"/>
                <w:szCs w:val="18"/>
              </w:rPr>
              <w:t xml:space="preserve"> has PROVIDE permission for </w:t>
            </w:r>
            <w:r w:rsidR="002848E6" w:rsidRPr="003522EA">
              <w:rPr>
                <w:sz w:val="18"/>
                <w:szCs w:val="18"/>
              </w:rPr>
              <w:t>this property</w:t>
            </w:r>
          </w:p>
        </w:tc>
        <w:tc>
          <w:tcPr>
            <w:tcW w:w="2913" w:type="dxa"/>
          </w:tcPr>
          <w:p w14:paraId="43AADDA9" w14:textId="653D1449"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r>
      <w:tr w:rsidR="002848E6" w14:paraId="2313CC92" w14:textId="77777777" w:rsidTr="002848E6">
        <w:tc>
          <w:tcPr>
            <w:tcW w:w="2864" w:type="dxa"/>
          </w:tcPr>
          <w:p w14:paraId="4AC1FB2D" w14:textId="68A03698" w:rsidR="002848E6" w:rsidRPr="003522EA" w:rsidRDefault="002848E6" w:rsidP="00DF0AF6">
            <w:pPr>
              <w:pStyle w:val="body"/>
              <w:ind w:left="0"/>
              <w:rPr>
                <w:sz w:val="18"/>
                <w:szCs w:val="18"/>
              </w:rPr>
            </w:pPr>
            <w:r w:rsidRPr="003522EA">
              <w:rPr>
                <w:sz w:val="18"/>
                <w:szCs w:val="18"/>
              </w:rPr>
              <w:t>receive GetProperty</w:t>
            </w:r>
          </w:p>
        </w:tc>
        <w:tc>
          <w:tcPr>
            <w:tcW w:w="2847" w:type="dxa"/>
          </w:tcPr>
          <w:p w14:paraId="0ECDD594" w14:textId="734023C9"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OBSERVE permission for this property</w:t>
            </w:r>
          </w:p>
        </w:tc>
        <w:tc>
          <w:tcPr>
            <w:tcW w:w="2913" w:type="dxa"/>
          </w:tcPr>
          <w:p w14:paraId="09873548" w14:textId="7EA9CC1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OBSERVE permission for this property</w:t>
            </w:r>
          </w:p>
        </w:tc>
      </w:tr>
      <w:tr w:rsidR="002848E6" w14:paraId="5B4299BD" w14:textId="77777777" w:rsidTr="002848E6">
        <w:tc>
          <w:tcPr>
            <w:tcW w:w="2864" w:type="dxa"/>
          </w:tcPr>
          <w:p w14:paraId="499BC678" w14:textId="655B4C78" w:rsidR="002848E6" w:rsidRPr="003522EA" w:rsidRDefault="002848E6" w:rsidP="00DF0AF6">
            <w:pPr>
              <w:pStyle w:val="body"/>
              <w:ind w:left="0"/>
              <w:rPr>
                <w:sz w:val="18"/>
                <w:szCs w:val="18"/>
              </w:rPr>
            </w:pPr>
            <w:r w:rsidRPr="003522EA">
              <w:rPr>
                <w:sz w:val="18"/>
                <w:szCs w:val="18"/>
              </w:rPr>
              <w:t>send SetProperty</w:t>
            </w:r>
          </w:p>
        </w:tc>
        <w:tc>
          <w:tcPr>
            <w:tcW w:w="2847" w:type="dxa"/>
          </w:tcPr>
          <w:p w14:paraId="7819C3BB" w14:textId="53080BD6"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c>
          <w:tcPr>
            <w:tcW w:w="2913" w:type="dxa"/>
          </w:tcPr>
          <w:p w14:paraId="0F76CA7B" w14:textId="76BAFD76"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PROVIDE permission for this property</w:t>
            </w:r>
          </w:p>
        </w:tc>
      </w:tr>
      <w:tr w:rsidR="002848E6" w14:paraId="3D57E3DF" w14:textId="77777777" w:rsidTr="002848E6">
        <w:tc>
          <w:tcPr>
            <w:tcW w:w="2864" w:type="dxa"/>
          </w:tcPr>
          <w:p w14:paraId="0A0869FF" w14:textId="6FCDC2BE" w:rsidR="002848E6" w:rsidRPr="003522EA" w:rsidRDefault="002848E6" w:rsidP="00DF0AF6">
            <w:pPr>
              <w:pStyle w:val="body"/>
              <w:ind w:left="0"/>
              <w:rPr>
                <w:sz w:val="18"/>
                <w:szCs w:val="18"/>
              </w:rPr>
            </w:pPr>
            <w:r w:rsidRPr="003522EA">
              <w:rPr>
                <w:sz w:val="18"/>
                <w:szCs w:val="18"/>
              </w:rPr>
              <w:t>receive SetProperty</w:t>
            </w:r>
          </w:p>
        </w:tc>
        <w:tc>
          <w:tcPr>
            <w:tcW w:w="2847" w:type="dxa"/>
          </w:tcPr>
          <w:p w14:paraId="7FD72224" w14:textId="7E9A8735" w:rsidR="002848E6" w:rsidRPr="003522EA" w:rsidRDefault="00144F5E">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MODIFY permission for this property</w:t>
            </w:r>
          </w:p>
        </w:tc>
        <w:tc>
          <w:tcPr>
            <w:tcW w:w="2913" w:type="dxa"/>
          </w:tcPr>
          <w:p w14:paraId="7B45BC5B" w14:textId="0941F976"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has MODIFY permission for this property</w:t>
            </w:r>
          </w:p>
        </w:tc>
      </w:tr>
      <w:tr w:rsidR="002848E6" w14:paraId="527DF0EB" w14:textId="77777777" w:rsidTr="002848E6">
        <w:tc>
          <w:tcPr>
            <w:tcW w:w="2864" w:type="dxa"/>
          </w:tcPr>
          <w:p w14:paraId="44799B67" w14:textId="44903E70" w:rsidR="002848E6" w:rsidRPr="003522EA" w:rsidRDefault="002848E6" w:rsidP="00DF0AF6">
            <w:pPr>
              <w:pStyle w:val="body"/>
              <w:ind w:left="0"/>
              <w:rPr>
                <w:sz w:val="18"/>
                <w:szCs w:val="18"/>
              </w:rPr>
            </w:pPr>
            <w:r w:rsidRPr="003522EA">
              <w:rPr>
                <w:sz w:val="18"/>
                <w:szCs w:val="18"/>
              </w:rPr>
              <w:t>send method call</w:t>
            </w:r>
          </w:p>
        </w:tc>
        <w:tc>
          <w:tcPr>
            <w:tcW w:w="2847" w:type="dxa"/>
          </w:tcPr>
          <w:p w14:paraId="084BA1B4" w14:textId="3B5379FB"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method call</w:t>
            </w:r>
          </w:p>
        </w:tc>
        <w:tc>
          <w:tcPr>
            <w:tcW w:w="2913" w:type="dxa"/>
          </w:tcPr>
          <w:p w14:paraId="58871D5A" w14:textId="771126A8"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method call</w:t>
            </w:r>
          </w:p>
        </w:tc>
      </w:tr>
      <w:tr w:rsidR="002848E6" w14:paraId="68ED8E58" w14:textId="77777777" w:rsidTr="002848E6">
        <w:tc>
          <w:tcPr>
            <w:tcW w:w="2864" w:type="dxa"/>
          </w:tcPr>
          <w:p w14:paraId="00D72536" w14:textId="7C7AC472" w:rsidR="002848E6" w:rsidRPr="003522EA" w:rsidRDefault="002848E6" w:rsidP="00DF0AF6">
            <w:pPr>
              <w:pStyle w:val="body"/>
              <w:ind w:left="0"/>
              <w:rPr>
                <w:sz w:val="18"/>
                <w:szCs w:val="18"/>
              </w:rPr>
            </w:pPr>
            <w:r w:rsidRPr="003522EA">
              <w:rPr>
                <w:sz w:val="18"/>
                <w:szCs w:val="18"/>
              </w:rPr>
              <w:t>receive method call</w:t>
            </w:r>
          </w:p>
        </w:tc>
        <w:tc>
          <w:tcPr>
            <w:tcW w:w="2847" w:type="dxa"/>
          </w:tcPr>
          <w:p w14:paraId="58BB3054" w14:textId="2254FC7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MODIFY permission for this </w:t>
            </w:r>
            <w:r w:rsidR="003A5B30">
              <w:rPr>
                <w:sz w:val="18"/>
                <w:szCs w:val="18"/>
              </w:rPr>
              <w:t>method call</w:t>
            </w:r>
          </w:p>
        </w:tc>
        <w:tc>
          <w:tcPr>
            <w:tcW w:w="2913" w:type="dxa"/>
          </w:tcPr>
          <w:p w14:paraId="2039EAB3" w14:textId="480C70E8"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MODIFY permission for this </w:t>
            </w:r>
            <w:r w:rsidR="003A5B30">
              <w:rPr>
                <w:sz w:val="18"/>
                <w:szCs w:val="18"/>
              </w:rPr>
              <w:t>method call</w:t>
            </w:r>
          </w:p>
        </w:tc>
      </w:tr>
      <w:tr w:rsidR="002848E6" w14:paraId="1F27BCB1" w14:textId="77777777" w:rsidTr="002848E6">
        <w:tc>
          <w:tcPr>
            <w:tcW w:w="2864" w:type="dxa"/>
          </w:tcPr>
          <w:p w14:paraId="779EDD05" w14:textId="527EA0E6" w:rsidR="002848E6" w:rsidRPr="003522EA" w:rsidRDefault="002848E6" w:rsidP="00DF0AF6">
            <w:pPr>
              <w:pStyle w:val="body"/>
              <w:ind w:left="0"/>
              <w:rPr>
                <w:sz w:val="18"/>
                <w:szCs w:val="18"/>
              </w:rPr>
            </w:pPr>
            <w:r w:rsidRPr="003522EA">
              <w:rPr>
                <w:sz w:val="18"/>
                <w:szCs w:val="18"/>
              </w:rPr>
              <w:t>send signal</w:t>
            </w:r>
          </w:p>
        </w:tc>
        <w:tc>
          <w:tcPr>
            <w:tcW w:w="2847" w:type="dxa"/>
          </w:tcPr>
          <w:p w14:paraId="24920918" w14:textId="5E45A16C"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OBSERVE permission for this </w:t>
            </w:r>
            <w:r w:rsidR="003A5B30">
              <w:rPr>
                <w:sz w:val="18"/>
                <w:szCs w:val="18"/>
              </w:rPr>
              <w:t>signal</w:t>
            </w:r>
          </w:p>
        </w:tc>
        <w:tc>
          <w:tcPr>
            <w:tcW w:w="2913" w:type="dxa"/>
          </w:tcPr>
          <w:p w14:paraId="1173B65D" w14:textId="51EFDC40"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OBSERVE permission for this </w:t>
            </w:r>
            <w:r w:rsidR="003A5B30">
              <w:rPr>
                <w:sz w:val="18"/>
                <w:szCs w:val="18"/>
              </w:rPr>
              <w:t>signal</w:t>
            </w:r>
          </w:p>
        </w:tc>
      </w:tr>
      <w:tr w:rsidR="002848E6" w14:paraId="104415F9" w14:textId="77777777" w:rsidTr="002848E6">
        <w:tc>
          <w:tcPr>
            <w:tcW w:w="2864" w:type="dxa"/>
          </w:tcPr>
          <w:p w14:paraId="1F0BA143" w14:textId="77777777" w:rsidR="002848E6" w:rsidRPr="003A5B30" w:rsidRDefault="002848E6" w:rsidP="002848E6">
            <w:pPr>
              <w:pStyle w:val="tableentry"/>
              <w:rPr>
                <w:szCs w:val="18"/>
              </w:rPr>
            </w:pPr>
          </w:p>
          <w:p w14:paraId="054322BE" w14:textId="1C365CD6" w:rsidR="002848E6" w:rsidRPr="003522EA" w:rsidRDefault="002848E6" w:rsidP="00DF0AF6">
            <w:pPr>
              <w:pStyle w:val="body"/>
              <w:ind w:left="0"/>
              <w:rPr>
                <w:sz w:val="18"/>
                <w:szCs w:val="18"/>
              </w:rPr>
            </w:pPr>
            <w:r w:rsidRPr="003522EA">
              <w:rPr>
                <w:sz w:val="18"/>
                <w:szCs w:val="18"/>
              </w:rPr>
              <w:t>receive signal</w:t>
            </w:r>
          </w:p>
        </w:tc>
        <w:tc>
          <w:tcPr>
            <w:tcW w:w="2847" w:type="dxa"/>
          </w:tcPr>
          <w:p w14:paraId="7B988E5D" w14:textId="58664E60"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signal</w:t>
            </w:r>
          </w:p>
        </w:tc>
        <w:tc>
          <w:tcPr>
            <w:tcW w:w="2913" w:type="dxa"/>
          </w:tcPr>
          <w:p w14:paraId="269A8098" w14:textId="23EC24FA" w:rsidR="002848E6" w:rsidRPr="003522EA" w:rsidRDefault="00144F5E" w:rsidP="00DF0AF6">
            <w:pPr>
              <w:pStyle w:val="body"/>
              <w:ind w:left="0"/>
              <w:rPr>
                <w:sz w:val="18"/>
                <w:szCs w:val="18"/>
              </w:rPr>
            </w:pPr>
            <w:r>
              <w:rPr>
                <w:sz w:val="18"/>
                <w:szCs w:val="18"/>
              </w:rPr>
              <w:t>Remote peer</w:t>
            </w:r>
            <w:r w:rsidRPr="000E3A66">
              <w:rPr>
                <w:sz w:val="18"/>
                <w:szCs w:val="18"/>
              </w:rPr>
              <w:t xml:space="preserve"> </w:t>
            </w:r>
            <w:r w:rsidR="002E11C7" w:rsidRPr="003522EA">
              <w:rPr>
                <w:sz w:val="18"/>
                <w:szCs w:val="18"/>
              </w:rPr>
              <w:t xml:space="preserve">has PROVIDE permission for this </w:t>
            </w:r>
            <w:r w:rsidR="003A5B30">
              <w:rPr>
                <w:sz w:val="18"/>
                <w:szCs w:val="18"/>
              </w:rPr>
              <w:t>signal</w:t>
            </w:r>
          </w:p>
        </w:tc>
      </w:tr>
    </w:tbl>
    <w:p w14:paraId="4B37497E" w14:textId="77777777" w:rsidR="002848E6" w:rsidRDefault="002848E6" w:rsidP="003522EA">
      <w:pPr>
        <w:pStyle w:val="body"/>
        <w:rPr>
          <w:ins w:id="2351" w:author="Author" w:date="2015-03-27T13:01:00Z"/>
        </w:rPr>
      </w:pPr>
    </w:p>
    <w:p w14:paraId="60731F6D" w14:textId="0FB05AA9" w:rsidR="00FA1337" w:rsidRDefault="00FA1337">
      <w:pPr>
        <w:pStyle w:val="Heading5"/>
        <w:rPr>
          <w:ins w:id="2352" w:author="Author" w:date="2015-03-27T13:48:00Z"/>
        </w:rPr>
        <w:pPrChange w:id="2353" w:author="Author" w:date="2015-03-27T13:48:00Z">
          <w:pPr>
            <w:pStyle w:val="body"/>
          </w:pPr>
        </w:pPrChange>
      </w:pPr>
      <w:ins w:id="2354" w:author="Author" w:date="2015-03-27T13:48:00Z">
        <w:r>
          <w:t>Initial policy after claim</w:t>
        </w:r>
      </w:ins>
    </w:p>
    <w:p w14:paraId="70D3FD7B" w14:textId="49B6730F" w:rsidR="00FA1337" w:rsidRDefault="00FA1337">
      <w:pPr>
        <w:pStyle w:val="body"/>
        <w:rPr>
          <w:ins w:id="2355" w:author="Author" w:date="2015-03-27T13:49:00Z"/>
        </w:rPr>
      </w:pPr>
      <w:ins w:id="2356" w:author="Author" w:date="2015-03-27T13:49:00Z">
        <w:r>
          <w:t>Right after the application is claimed, an initial policy is created automatically with the following feature:</w:t>
        </w:r>
      </w:ins>
    </w:p>
    <w:p w14:paraId="7B92CC59" w14:textId="3DD6EEED" w:rsidR="00FA1337" w:rsidRDefault="00FA1337">
      <w:pPr>
        <w:pStyle w:val="body"/>
        <w:numPr>
          <w:ilvl w:val="0"/>
          <w:numId w:val="123"/>
        </w:numPr>
        <w:rPr>
          <w:ins w:id="2357" w:author="Author" w:date="2015-03-27T13:49:00Z"/>
        </w:rPr>
        <w:pPrChange w:id="2358" w:author="Author" w:date="2015-03-27T13:49:00Z">
          <w:pPr>
            <w:pStyle w:val="body"/>
          </w:pPr>
        </w:pPrChange>
      </w:pPr>
      <w:ins w:id="2359" w:author="Author" w:date="2015-03-27T13:49:00Z">
        <w:r>
          <w:t>Admin group has full access</w:t>
        </w:r>
      </w:ins>
    </w:p>
    <w:p w14:paraId="1E18F0B4" w14:textId="693226B4" w:rsidR="00FA1337" w:rsidRDefault="00FA1337">
      <w:pPr>
        <w:pStyle w:val="body"/>
        <w:numPr>
          <w:ilvl w:val="0"/>
          <w:numId w:val="123"/>
        </w:numPr>
        <w:rPr>
          <w:ins w:id="2360" w:author="Author" w:date="2015-03-27T13:50:00Z"/>
        </w:rPr>
        <w:pPrChange w:id="2361" w:author="Author" w:date="2015-03-27T13:49:00Z">
          <w:pPr>
            <w:pStyle w:val="body"/>
          </w:pPr>
        </w:pPrChange>
      </w:pPr>
      <w:ins w:id="2362" w:author="Author" w:date="2015-03-27T13:50:00Z">
        <w:r>
          <w:t>Outgoing messages are authorized</w:t>
        </w:r>
      </w:ins>
    </w:p>
    <w:p w14:paraId="7998C326" w14:textId="604F00EA" w:rsidR="00FA1337" w:rsidRPr="00FA1337" w:rsidRDefault="00FA1337">
      <w:pPr>
        <w:pStyle w:val="body"/>
        <w:numPr>
          <w:ilvl w:val="0"/>
          <w:numId w:val="123"/>
        </w:numPr>
        <w:rPr>
          <w:ins w:id="2363" w:author="Author" w:date="2015-03-27T13:48:00Z"/>
        </w:rPr>
        <w:pPrChange w:id="2364" w:author="Author" w:date="2015-03-27T13:49:00Z">
          <w:pPr>
            <w:pStyle w:val="body"/>
          </w:pPr>
        </w:pPrChange>
      </w:pPr>
      <w:ins w:id="2365" w:author="Author" w:date="2015-03-27T13:50:00Z">
        <w:r>
          <w:t>Incoming messages are not authorized</w:t>
        </w:r>
      </w:ins>
    </w:p>
    <w:p w14:paraId="1437E3DC" w14:textId="51E2FEB4" w:rsidR="00BC6B0D" w:rsidRDefault="00BC6B0D" w:rsidP="003522EA">
      <w:pPr>
        <w:pStyle w:val="body"/>
        <w:rPr>
          <w:ins w:id="2366" w:author="Author" w:date="2015-03-27T13:03:00Z"/>
        </w:rPr>
      </w:pPr>
      <w:ins w:id="2367" w:author="Author" w:date="2015-03-27T13:01:00Z">
        <w:r>
          <w:t xml:space="preserve">An example of </w:t>
        </w:r>
      </w:ins>
      <w:ins w:id="2368" w:author="Author" w:date="2015-03-27T13:51:00Z">
        <w:r w:rsidR="00FA1337">
          <w:t>the initial policy</w:t>
        </w:r>
      </w:ins>
      <w:ins w:id="2369" w:author="Author" w:date="2015-03-27T13:01:00Z">
        <w:del w:id="2370" w:author="Author" w:date="2015-03-27T13:51:00Z">
          <w:r w:rsidDel="00FA1337">
            <w:delText>a default policy for outgoing message</w:delText>
          </w:r>
        </w:del>
      </w:ins>
      <w:ins w:id="2371" w:author="Author" w:date="2015-03-27T13:47:00Z">
        <w:del w:id="2372" w:author="Author" w:date="2015-03-27T13:51:00Z">
          <w:r w:rsidR="000B3FD5" w:rsidDel="00FA1337">
            <w:delText>s</w:delText>
          </w:r>
        </w:del>
      </w:ins>
      <w:ins w:id="2373" w:author="Author" w:date="2015-03-27T13:01:00Z">
        <w:r>
          <w:t xml:space="preserve"> is</w:t>
        </w:r>
      </w:ins>
      <w:ins w:id="2374" w:author="Author" w:date="2015-03-27T13:03:00Z">
        <w:r>
          <w:t>:</w:t>
        </w:r>
      </w:ins>
    </w:p>
    <w:p w14:paraId="433249A4" w14:textId="5F617DC2" w:rsidR="00FA1337" w:rsidRDefault="00BC6B0D" w:rsidP="003522EA">
      <w:pPr>
        <w:pStyle w:val="body"/>
        <w:rPr>
          <w:ins w:id="2375" w:author="Author" w:date="2015-03-27T13:51:00Z"/>
        </w:rPr>
      </w:pPr>
      <w:ins w:id="2376" w:author="Author" w:date="2015-03-27T13:03:00Z">
        <w:r>
          <w:tab/>
        </w:r>
      </w:ins>
      <w:ins w:id="2377" w:author="Author" w:date="2015-03-27T13:51:00Z">
        <w:r w:rsidR="00FA1337">
          <w:t>peer: SECURITY_GROUP</w:t>
        </w:r>
      </w:ins>
    </w:p>
    <w:p w14:paraId="6D07CD72" w14:textId="51BCDB45" w:rsidR="00FA1337" w:rsidRDefault="00FA1337" w:rsidP="003522EA">
      <w:pPr>
        <w:pStyle w:val="body"/>
        <w:rPr>
          <w:ins w:id="2378" w:author="Author" w:date="2015-03-27T13:52:00Z"/>
        </w:rPr>
      </w:pPr>
      <w:ins w:id="2379" w:author="Author" w:date="2015-03-27T13:52:00Z">
        <w:r>
          <w:t xml:space="preserve">            pubKey: admin authority key</w:t>
        </w:r>
      </w:ins>
    </w:p>
    <w:p w14:paraId="3A225252" w14:textId="482DE611" w:rsidR="00FA1337" w:rsidRDefault="00FA1337" w:rsidP="003522EA">
      <w:pPr>
        <w:pStyle w:val="body"/>
        <w:rPr>
          <w:ins w:id="2380" w:author="Author" w:date="2015-03-27T13:53:00Z"/>
        </w:rPr>
      </w:pPr>
      <w:ins w:id="2381" w:author="Author" w:date="2015-03-27T13:53:00Z">
        <w:r>
          <w:tab/>
          <w:t>sgID: admin group ID</w:t>
        </w:r>
      </w:ins>
    </w:p>
    <w:p w14:paraId="6556A612" w14:textId="1E222721" w:rsidR="00FA1337" w:rsidRDefault="00FA1337" w:rsidP="003522EA">
      <w:pPr>
        <w:pStyle w:val="body"/>
        <w:rPr>
          <w:ins w:id="2382" w:author="Author" w:date="2015-03-27T13:53:00Z"/>
        </w:rPr>
      </w:pPr>
      <w:ins w:id="2383" w:author="Author" w:date="2015-03-27T13:53:00Z">
        <w:r>
          <w:tab/>
          <w:t>ifn: *</w:t>
        </w:r>
      </w:ins>
    </w:p>
    <w:p w14:paraId="625626FA" w14:textId="3AC643D0" w:rsidR="00FA1337" w:rsidRDefault="00FA1337" w:rsidP="003522EA">
      <w:pPr>
        <w:pStyle w:val="body"/>
        <w:rPr>
          <w:ins w:id="2384" w:author="Author" w:date="2015-03-27T13:53:00Z"/>
        </w:rPr>
      </w:pPr>
      <w:ins w:id="2385" w:author="Author" w:date="2015-03-27T13:53:00Z">
        <w:r>
          <w:tab/>
          <w:t>mbr: *</w:t>
        </w:r>
      </w:ins>
    </w:p>
    <w:p w14:paraId="096D2237" w14:textId="0677FBE5" w:rsidR="00FA1337" w:rsidRDefault="00FA1337" w:rsidP="003522EA">
      <w:pPr>
        <w:pStyle w:val="body"/>
        <w:rPr>
          <w:ins w:id="2386" w:author="Author" w:date="2015-03-27T13:51:00Z"/>
        </w:rPr>
      </w:pPr>
      <w:ins w:id="2387" w:author="Author" w:date="2015-03-27T13:53:00Z">
        <w:r>
          <w:tab/>
          <w:t>action: 0x0E (PROVIDE | OBSERVE | MODIFY)</w:t>
        </w:r>
      </w:ins>
    </w:p>
    <w:p w14:paraId="442856B9" w14:textId="7B3FFE1A" w:rsidR="00BC6B0D" w:rsidRDefault="00BC6B0D">
      <w:pPr>
        <w:pStyle w:val="body"/>
        <w:ind w:firstLine="720"/>
        <w:rPr>
          <w:ins w:id="2388" w:author="Author" w:date="2015-03-27T13:03:00Z"/>
        </w:rPr>
        <w:pPrChange w:id="2389" w:author="Author" w:date="2015-03-27T13:51:00Z">
          <w:pPr>
            <w:pStyle w:val="body"/>
          </w:pPr>
        </w:pPrChange>
      </w:pPr>
      <w:ins w:id="2390" w:author="Author" w:date="2015-03-27T13:03:00Z">
        <w:r>
          <w:t>peer: ANY_USER</w:t>
        </w:r>
      </w:ins>
    </w:p>
    <w:p w14:paraId="6E879B93" w14:textId="62636785" w:rsidR="00BC6B0D" w:rsidRDefault="00BC6B0D" w:rsidP="003522EA">
      <w:pPr>
        <w:pStyle w:val="body"/>
        <w:rPr>
          <w:ins w:id="2391" w:author="Author" w:date="2015-03-27T13:06:00Z"/>
        </w:rPr>
      </w:pPr>
      <w:ins w:id="2392" w:author="Author" w:date="2015-03-27T13:04:00Z">
        <w:r>
          <w:tab/>
          <w:t>ifn: *</w:t>
        </w:r>
      </w:ins>
    </w:p>
    <w:p w14:paraId="79E596AB" w14:textId="5054F09B" w:rsidR="00BC6B0D" w:rsidRDefault="00BC6B0D" w:rsidP="003522EA">
      <w:pPr>
        <w:pStyle w:val="body"/>
        <w:rPr>
          <w:ins w:id="2393" w:author="Author" w:date="2015-03-27T13:04:00Z"/>
        </w:rPr>
      </w:pPr>
      <w:ins w:id="2394" w:author="Author" w:date="2015-03-27T13:06:00Z">
        <w:r>
          <w:tab/>
          <w:t>mbr: *</w:t>
        </w:r>
      </w:ins>
    </w:p>
    <w:p w14:paraId="73BF79B1" w14:textId="2CF475B9" w:rsidR="00BC6B0D" w:rsidRPr="003A5B30" w:rsidRDefault="00BC6B0D" w:rsidP="003522EA">
      <w:pPr>
        <w:pStyle w:val="body"/>
      </w:pPr>
      <w:ins w:id="2395" w:author="Author" w:date="2015-03-27T13:04:00Z">
        <w:r>
          <w:tab/>
          <w:t>action: 0x06   (PROVIDE | OBSERVE)</w:t>
        </w:r>
      </w:ins>
    </w:p>
    <w:p w14:paraId="26768A1B" w14:textId="0F55CE3E" w:rsidR="007565A5" w:rsidRDefault="00FE7492">
      <w:pPr>
        <w:pStyle w:val="Heading4"/>
      </w:pPr>
      <w:r>
        <w:lastRenderedPageBreak/>
        <w:t xml:space="preserve">Search </w:t>
      </w:r>
      <w:r w:rsidR="00B55323">
        <w:t>Algorithm</w:t>
      </w:r>
    </w:p>
    <w:p w14:paraId="2C9D0208" w14:textId="659042F9" w:rsidR="006735D2" w:rsidRDefault="00FE7492" w:rsidP="00FE7492">
      <w:pPr>
        <w:pStyle w:val="body"/>
      </w:pPr>
      <w:r>
        <w:t>Whenever an encrypted message is created or received, the authorization rules are searched using the message header data (object path, int</w:t>
      </w:r>
      <w:r w:rsidR="006735D2">
        <w:t>erface name, and member name)</w:t>
      </w:r>
      <w:r w:rsidR="00B25DFB">
        <w:t xml:space="preserve"> and the requested permission listed </w:t>
      </w:r>
      <w:r w:rsidR="00144F5E">
        <w:t xml:space="preserve">in </w:t>
      </w:r>
      <w:r w:rsidR="00144F5E">
        <w:fldChar w:fldCharType="begin"/>
      </w:r>
      <w:r w:rsidR="00144F5E">
        <w:instrText xml:space="preserve"> REF _Ref409079083 \h </w:instrText>
      </w:r>
      <w:r w:rsidR="00144F5E">
        <w:fldChar w:fldCharType="separate"/>
      </w:r>
      <w:r w:rsidR="00497D04">
        <w:t xml:space="preserve">Table </w:t>
      </w:r>
      <w:r w:rsidR="00497D04">
        <w:rPr>
          <w:noProof/>
        </w:rPr>
        <w:t>2</w:t>
      </w:r>
      <w:r w:rsidR="00497D04">
        <w:t>-2: Action Mask Matrix</w:t>
      </w:r>
      <w:r w:rsidR="00144F5E">
        <w:fldChar w:fldCharType="end"/>
      </w:r>
      <w:r w:rsidR="00144F5E">
        <w:t>.</w:t>
      </w:r>
    </w:p>
    <w:p w14:paraId="3550AD95" w14:textId="7FF845D7" w:rsidR="00B55323" w:rsidRDefault="00B55323" w:rsidP="00B55323">
      <w:pPr>
        <w:pStyle w:val="Heading4"/>
      </w:pPr>
      <w:r>
        <w:t>Matching Algorithm within a</w:t>
      </w:r>
      <w:r w:rsidR="00CB7449">
        <w:t>n</w:t>
      </w:r>
      <w:r>
        <w:t xml:space="preserve"> </w:t>
      </w:r>
      <w:r w:rsidR="00955553">
        <w:t>ACL</w:t>
      </w:r>
    </w:p>
    <w:p w14:paraId="241CA834" w14:textId="729C4136" w:rsidR="00B25DFB" w:rsidRDefault="00B25DFB" w:rsidP="007851A4">
      <w:pPr>
        <w:pStyle w:val="body"/>
      </w:pPr>
      <w:r>
        <w:t>The following matching algorithm is used to fi</w:t>
      </w:r>
      <w:r w:rsidR="008F424D">
        <w:t>nd a match within a</w:t>
      </w:r>
      <w:r w:rsidR="00CB7449">
        <w:t>n</w:t>
      </w:r>
      <w:r w:rsidR="008F424D">
        <w:t xml:space="preserve"> </w:t>
      </w:r>
      <w:r w:rsidR="00B66698">
        <w:t>ACL</w:t>
      </w:r>
      <w:r w:rsidR="008F424D">
        <w:t xml:space="preserve">.  Once a match </w:t>
      </w:r>
      <w:r w:rsidR="00AD0B7D">
        <w:t>or an explicit deny</w:t>
      </w:r>
      <w:r w:rsidR="00CB7449">
        <w:t xml:space="preserve"> </w:t>
      </w:r>
      <w:r w:rsidR="008F424D">
        <w:t>is found within the rules, the search stops.</w:t>
      </w:r>
    </w:p>
    <w:p w14:paraId="16A9A93C" w14:textId="421DE16B" w:rsidR="00B25DFB" w:rsidRDefault="00B25DFB" w:rsidP="007851A4">
      <w:pPr>
        <w:pStyle w:val="body"/>
        <w:numPr>
          <w:ilvl w:val="0"/>
          <w:numId w:val="91"/>
        </w:numPr>
      </w:pPr>
      <w:r>
        <w:t xml:space="preserve">If the rule </w:t>
      </w:r>
      <w:r w:rsidR="00B66698">
        <w:t xml:space="preserve">specifies </w:t>
      </w:r>
      <w:r>
        <w:t>both object path and interface name, the message must match both.</w:t>
      </w:r>
    </w:p>
    <w:p w14:paraId="7C07B8C1" w14:textId="695D48A1" w:rsidR="00B25DFB" w:rsidRDefault="00B25DFB" w:rsidP="007851A4">
      <w:pPr>
        <w:pStyle w:val="body"/>
        <w:numPr>
          <w:ilvl w:val="0"/>
          <w:numId w:val="91"/>
        </w:numPr>
      </w:pPr>
      <w:r>
        <w:t xml:space="preserve">If the rule </w:t>
      </w:r>
      <w:r w:rsidR="00B66698">
        <w:t xml:space="preserve">specifies </w:t>
      </w:r>
      <w:r>
        <w:t>object path, the message must match the object path.</w:t>
      </w:r>
    </w:p>
    <w:p w14:paraId="194C3440" w14:textId="48179F03" w:rsidR="00B25DFB" w:rsidRDefault="00B25DFB" w:rsidP="007851A4">
      <w:pPr>
        <w:pStyle w:val="body"/>
        <w:numPr>
          <w:ilvl w:val="0"/>
          <w:numId w:val="91"/>
        </w:numPr>
      </w:pPr>
      <w:r>
        <w:t xml:space="preserve">If the rule </w:t>
      </w:r>
      <w:r w:rsidR="00B66698">
        <w:t xml:space="preserve">specifies </w:t>
      </w:r>
      <w:r>
        <w:t>interface name, the message must match the interface name.</w:t>
      </w:r>
    </w:p>
    <w:p w14:paraId="7905EACE" w14:textId="7C1D5980" w:rsidR="00B25DFB" w:rsidRDefault="00B66698" w:rsidP="007851A4">
      <w:pPr>
        <w:pStyle w:val="body"/>
        <w:numPr>
          <w:ilvl w:val="0"/>
          <w:numId w:val="91"/>
        </w:numPr>
      </w:pPr>
      <w:r>
        <w:t>If the rule specifies member name, the message must match the</w:t>
      </w:r>
      <w:r w:rsidR="00B25DFB">
        <w:t xml:space="preserve"> member name</w:t>
      </w:r>
      <w:r w:rsidR="00CB7449">
        <w:t>.</w:t>
      </w:r>
    </w:p>
    <w:p w14:paraId="674FD14D" w14:textId="03EC66EE" w:rsidR="00CB7449" w:rsidRDefault="00CB7449" w:rsidP="007851A4">
      <w:pPr>
        <w:pStyle w:val="body"/>
        <w:numPr>
          <w:ilvl w:val="0"/>
          <w:numId w:val="91"/>
        </w:numPr>
      </w:pPr>
      <w:r>
        <w:t>If the rule specifies a type, the message must match the type</w:t>
      </w:r>
    </w:p>
    <w:p w14:paraId="068C4F37" w14:textId="6F7EBB69" w:rsidR="00B25DFB" w:rsidRDefault="00B25DFB" w:rsidP="007851A4">
      <w:pPr>
        <w:pStyle w:val="body"/>
        <w:numPr>
          <w:ilvl w:val="0"/>
          <w:numId w:val="91"/>
        </w:numPr>
      </w:pPr>
      <w:r>
        <w:t xml:space="preserve">Verify whether the requested permission is allowed by the </w:t>
      </w:r>
      <w:r w:rsidR="00CB7449">
        <w:t xml:space="preserve">action </w:t>
      </w:r>
      <w:r>
        <w:t>mask at the member.</w:t>
      </w:r>
    </w:p>
    <w:p w14:paraId="75336E7B" w14:textId="182DF014" w:rsidR="00B25DFB" w:rsidRDefault="00B25DFB" w:rsidP="007851A4">
      <w:pPr>
        <w:pStyle w:val="body"/>
        <w:numPr>
          <w:ilvl w:val="1"/>
          <w:numId w:val="91"/>
        </w:numPr>
      </w:pPr>
      <w:r>
        <w:t xml:space="preserve">When a member name has an exact match and </w:t>
      </w:r>
      <w:r w:rsidR="00CB7449">
        <w:t xml:space="preserve">the action mask indicates access is </w:t>
      </w:r>
      <w:r>
        <w:t>explicitly denied then t</w:t>
      </w:r>
      <w:r w:rsidR="00AD0B7D">
        <w:t xml:space="preserve">he explicit deny </w:t>
      </w:r>
      <w:r w:rsidR="00CB7449">
        <w:t>is found.</w:t>
      </w:r>
    </w:p>
    <w:p w14:paraId="6A63F124" w14:textId="3E337A89" w:rsidR="00B25DFB" w:rsidRDefault="00B25DFB" w:rsidP="007851A4">
      <w:pPr>
        <w:pStyle w:val="body"/>
        <w:numPr>
          <w:ilvl w:val="1"/>
          <w:numId w:val="91"/>
        </w:numPr>
      </w:pPr>
      <w:r>
        <w:t xml:space="preserve">When a member name has an exact match and is </w:t>
      </w:r>
      <w:r w:rsidR="00CB7449">
        <w:t xml:space="preserve">allowed by the action mask </w:t>
      </w:r>
      <w:r>
        <w:t>then a match</w:t>
      </w:r>
      <w:r w:rsidR="00CB7449">
        <w:t xml:space="preserve"> is found.</w:t>
      </w:r>
    </w:p>
    <w:p w14:paraId="424E07ED" w14:textId="3F019A67" w:rsidR="00B25DFB" w:rsidRDefault="00B25DFB" w:rsidP="007851A4">
      <w:pPr>
        <w:pStyle w:val="body"/>
        <w:numPr>
          <w:ilvl w:val="1"/>
          <w:numId w:val="91"/>
        </w:numPr>
      </w:pPr>
      <w:r>
        <w:t xml:space="preserve">When a member name has a prefix match and </w:t>
      </w:r>
      <w:r w:rsidR="00CB7449">
        <w:t xml:space="preserve">the action mask indicates access </w:t>
      </w:r>
      <w:r>
        <w:t xml:space="preserve">explicitly denied then </w:t>
      </w:r>
      <w:r w:rsidR="00AD0B7D">
        <w:t>the explicit deny</w:t>
      </w:r>
      <w:r w:rsidR="00CB7449">
        <w:t xml:space="preserve"> is found</w:t>
      </w:r>
      <w:r>
        <w:t>.</w:t>
      </w:r>
    </w:p>
    <w:p w14:paraId="5777EDEE" w14:textId="34BC9DED" w:rsidR="00B25DFB" w:rsidRPr="00CF28F7" w:rsidRDefault="00B25DFB" w:rsidP="007851A4">
      <w:pPr>
        <w:pStyle w:val="body"/>
        <w:numPr>
          <w:ilvl w:val="1"/>
          <w:numId w:val="91"/>
        </w:numPr>
      </w:pPr>
      <w:r>
        <w:t xml:space="preserve"> When a member name has a prefix match and is </w:t>
      </w:r>
      <w:r w:rsidR="00CB7449">
        <w:t xml:space="preserve">allowed by the action mask </w:t>
      </w:r>
      <w:r>
        <w:t>then is a match</w:t>
      </w:r>
      <w:r w:rsidR="00CB7449">
        <w:t xml:space="preserve"> is found.</w:t>
      </w:r>
    </w:p>
    <w:p w14:paraId="67293526" w14:textId="0F62CC77" w:rsidR="00B55323" w:rsidRDefault="00B55323" w:rsidP="00B55323">
      <w:pPr>
        <w:pStyle w:val="Heading4"/>
      </w:pPr>
      <w:r>
        <w:t xml:space="preserve">Search Priorities for Policy </w:t>
      </w:r>
      <w:r w:rsidR="00955553">
        <w:t>ACLs</w:t>
      </w:r>
    </w:p>
    <w:p w14:paraId="32E8CE4B" w14:textId="5C4AA561" w:rsidR="00B55323" w:rsidRDefault="00B55323" w:rsidP="00B55323">
      <w:pPr>
        <w:pStyle w:val="body"/>
      </w:pPr>
      <w:r>
        <w:t xml:space="preserve">Policy </w:t>
      </w:r>
      <w:r w:rsidR="00955553">
        <w:t xml:space="preserve">ACLs </w:t>
      </w:r>
      <w:r>
        <w:t xml:space="preserve">are searched in this order.  Once a match </w:t>
      </w:r>
      <w:r w:rsidR="00231A09">
        <w:t xml:space="preserve">or an explicit deny </w:t>
      </w:r>
      <w:r>
        <w:t>is found, the search stops.</w:t>
      </w:r>
    </w:p>
    <w:p w14:paraId="2D4DDAD7" w14:textId="348E3901" w:rsidR="008F76C7" w:rsidRDefault="008F76C7" w:rsidP="00B55323">
      <w:pPr>
        <w:pStyle w:val="numbrdlist"/>
        <w:numPr>
          <w:ilvl w:val="0"/>
          <w:numId w:val="74"/>
        </w:numPr>
      </w:pPr>
      <w:r>
        <w:t xml:space="preserve">All </w:t>
      </w:r>
      <w:r w:rsidR="00955553">
        <w:t>public key</w:t>
      </w:r>
      <w:r>
        <w:t xml:space="preserve"> policy </w:t>
      </w:r>
      <w:r w:rsidR="00955553">
        <w:t>ACLs</w:t>
      </w:r>
    </w:p>
    <w:p w14:paraId="03BEB024" w14:textId="6B8520D6" w:rsidR="008F76C7" w:rsidRDefault="008F76C7">
      <w:pPr>
        <w:pStyle w:val="numbrdlist"/>
        <w:numPr>
          <w:ilvl w:val="0"/>
          <w:numId w:val="74"/>
        </w:numPr>
        <w:rPr>
          <w:ins w:id="2396" w:author="Author" w:date="2015-03-31T10:33:00Z"/>
        </w:rPr>
      </w:pPr>
      <w:r>
        <w:t xml:space="preserve">All </w:t>
      </w:r>
      <w:r w:rsidR="00955553">
        <w:t xml:space="preserve">security group </w:t>
      </w:r>
      <w:r>
        <w:t xml:space="preserve">policy </w:t>
      </w:r>
      <w:r w:rsidR="00955553">
        <w:t>ACLs</w:t>
      </w:r>
      <w:r>
        <w:t xml:space="preserve"> are applied in undefined order. Per </w:t>
      </w:r>
      <w:r w:rsidR="00955553">
        <w:t>security-group</w:t>
      </w:r>
      <w:r>
        <w:t>-in-common, the materialized authorization rules are the intersection of the authorization rules between the consumer and pro</w:t>
      </w:r>
      <w:r w:rsidR="00955553">
        <w:t>ducer</w:t>
      </w:r>
      <w:r>
        <w:t>.</w:t>
      </w:r>
      <w:r w:rsidR="00AD0B7D">
        <w:t xml:space="preserve">  A match found in any of the security group policy ACLs is consider a match is found.</w:t>
      </w:r>
    </w:p>
    <w:p w14:paraId="59F8562F" w14:textId="270F2E87" w:rsidR="0011164E" w:rsidRDefault="0011164E">
      <w:pPr>
        <w:pStyle w:val="numbrdlist"/>
        <w:numPr>
          <w:ilvl w:val="0"/>
          <w:numId w:val="74"/>
        </w:numPr>
      </w:pPr>
      <w:ins w:id="2397" w:author="Author" w:date="2015-03-31T10:33:00Z">
        <w:r>
          <w:t>The restricted-user policy ACLs</w:t>
        </w:r>
      </w:ins>
    </w:p>
    <w:p w14:paraId="47FC8840" w14:textId="0F2812F8" w:rsidR="00955553" w:rsidRDefault="00B55323" w:rsidP="008F76C7">
      <w:pPr>
        <w:pStyle w:val="numbrdlist"/>
        <w:numPr>
          <w:ilvl w:val="0"/>
          <w:numId w:val="74"/>
        </w:numPr>
      </w:pPr>
      <w:r>
        <w:t xml:space="preserve">The </w:t>
      </w:r>
      <w:r w:rsidR="00955553">
        <w:t>any-user</w:t>
      </w:r>
      <w:r>
        <w:t xml:space="preserve"> policy </w:t>
      </w:r>
      <w:r w:rsidR="00955553">
        <w:t>ACLs.</w:t>
      </w:r>
    </w:p>
    <w:p w14:paraId="542CD1F9" w14:textId="3CE01E9F" w:rsidR="006A2AF2" w:rsidRDefault="00955553" w:rsidP="003522EA">
      <w:pPr>
        <w:pStyle w:val="numbrdlist"/>
        <w:numPr>
          <w:ilvl w:val="0"/>
          <w:numId w:val="74"/>
        </w:numPr>
      </w:pPr>
      <w:r>
        <w:t xml:space="preserve">The </w:t>
      </w:r>
      <w:del w:id="2398" w:author="Author" w:date="2015-03-31T10:33:00Z">
        <w:r w:rsidDel="0011164E">
          <w:delText xml:space="preserve">anonymous </w:delText>
        </w:r>
      </w:del>
      <w:ins w:id="2399" w:author="Author" w:date="2015-03-31T10:33:00Z">
        <w:r w:rsidR="0011164E">
          <w:t xml:space="preserve">anonymous-user </w:t>
        </w:r>
      </w:ins>
      <w:r>
        <w:t>policy ACLs</w:t>
      </w:r>
    </w:p>
    <w:p w14:paraId="41C61BA4" w14:textId="05E3C3F3" w:rsidR="005C7089" w:rsidRDefault="00E37DF9" w:rsidP="00E37DF9">
      <w:pPr>
        <w:pStyle w:val="Heading2"/>
      </w:pPr>
      <w:bookmarkStart w:id="2400" w:name="_Toc414630558"/>
      <w:bookmarkStart w:id="2401" w:name="_Toc414881079"/>
      <w:bookmarkStart w:id="2402" w:name="_Toc414884899"/>
      <w:bookmarkStart w:id="2403" w:name="_Toc414630559"/>
      <w:bookmarkStart w:id="2404" w:name="_Toc414881080"/>
      <w:bookmarkStart w:id="2405" w:name="_Toc414884900"/>
      <w:bookmarkStart w:id="2406" w:name="_Toc414630560"/>
      <w:bookmarkStart w:id="2407" w:name="_Toc414881081"/>
      <w:bookmarkStart w:id="2408" w:name="_Toc414884901"/>
      <w:bookmarkStart w:id="2409" w:name="_Toc414630561"/>
      <w:bookmarkStart w:id="2410" w:name="_Toc414881082"/>
      <w:bookmarkStart w:id="2411" w:name="_Toc414884902"/>
      <w:bookmarkStart w:id="2412" w:name="_Toc402426209"/>
      <w:bookmarkStart w:id="2413" w:name="_Toc407091997"/>
      <w:bookmarkStart w:id="2414" w:name="_Toc407106166"/>
      <w:bookmarkStart w:id="2415" w:name="_Toc407107266"/>
      <w:bookmarkStart w:id="2416" w:name="_Toc408820894"/>
      <w:bookmarkStart w:id="2417" w:name="_Toc408922055"/>
      <w:bookmarkStart w:id="2418" w:name="_Toc409079287"/>
      <w:bookmarkStart w:id="2419" w:name="_Toc402426210"/>
      <w:bookmarkStart w:id="2420" w:name="_Toc407091998"/>
      <w:bookmarkStart w:id="2421" w:name="_Toc407106167"/>
      <w:bookmarkStart w:id="2422" w:name="_Toc407107267"/>
      <w:bookmarkStart w:id="2423" w:name="_Toc408820895"/>
      <w:bookmarkStart w:id="2424" w:name="_Toc408922056"/>
      <w:bookmarkStart w:id="2425" w:name="_Toc409079288"/>
      <w:bookmarkStart w:id="2426" w:name="_Toc402426211"/>
      <w:bookmarkStart w:id="2427" w:name="_Toc407091999"/>
      <w:bookmarkStart w:id="2428" w:name="_Toc407106168"/>
      <w:bookmarkStart w:id="2429" w:name="_Toc407107268"/>
      <w:bookmarkStart w:id="2430" w:name="_Toc408820896"/>
      <w:bookmarkStart w:id="2431" w:name="_Toc408922057"/>
      <w:bookmarkStart w:id="2432" w:name="_Toc409079289"/>
      <w:bookmarkStart w:id="2433" w:name="_Toc402426271"/>
      <w:bookmarkStart w:id="2434" w:name="_Toc407092059"/>
      <w:bookmarkStart w:id="2435" w:name="_Toc407106228"/>
      <w:bookmarkStart w:id="2436" w:name="_Toc407107328"/>
      <w:bookmarkStart w:id="2437" w:name="_Toc408820956"/>
      <w:bookmarkStart w:id="2438" w:name="_Toc408922117"/>
      <w:bookmarkStart w:id="2439" w:name="_Toc409079349"/>
      <w:bookmarkStart w:id="2440" w:name="_Toc402426272"/>
      <w:bookmarkStart w:id="2441" w:name="_Toc407092060"/>
      <w:bookmarkStart w:id="2442" w:name="_Toc407106229"/>
      <w:bookmarkStart w:id="2443" w:name="_Toc407107329"/>
      <w:bookmarkStart w:id="2444" w:name="_Toc408820957"/>
      <w:bookmarkStart w:id="2445" w:name="_Toc408922118"/>
      <w:bookmarkStart w:id="2446" w:name="_Toc409079350"/>
      <w:bookmarkStart w:id="2447" w:name="_Toc415571942"/>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r>
        <w:lastRenderedPageBreak/>
        <w:t>Certificates</w:t>
      </w:r>
      <w:bookmarkEnd w:id="2447"/>
      <w:r w:rsidR="002208AD">
        <w:t xml:space="preserve"> </w:t>
      </w:r>
    </w:p>
    <w:p w14:paraId="207E9471" w14:textId="6B6821C3" w:rsidR="00D718F0" w:rsidRDefault="00E37DF9" w:rsidP="00E37DF9">
      <w:pPr>
        <w:pStyle w:val="body"/>
      </w:pPr>
      <w:r>
        <w:t xml:space="preserve">The following subsections detail the </w:t>
      </w:r>
      <w:r w:rsidR="0042104D">
        <w:t xml:space="preserve">supported </w:t>
      </w:r>
      <w:r>
        <w:t>certificates.</w:t>
      </w:r>
      <w:r w:rsidR="002208AD">
        <w:t xml:space="preserve">  The certificate format is X.509 v3.  </w:t>
      </w:r>
      <w:r w:rsidR="00450BA1">
        <w:t xml:space="preserve">The certificate lifetime will be considered in order to avoid having to revoke the certificate.  </w:t>
      </w:r>
      <w:r w:rsidR="001D00BA">
        <w:t>However, certain devices do not have access to a trusted real time clock.  In such cases, application</w:t>
      </w:r>
      <w:r w:rsidR="00AD0B7D">
        <w:t>s</w:t>
      </w:r>
      <w:r w:rsidR="001D00BA">
        <w:t xml:space="preserve"> on those devices will not be able to validate the certificate lifetime, thus relying on certificate revocation.</w:t>
      </w:r>
    </w:p>
    <w:p w14:paraId="6131BDF8" w14:textId="77777777" w:rsidR="00D718F0" w:rsidRDefault="00D718F0" w:rsidP="007851A4">
      <w:pPr>
        <w:pStyle w:val="Heading3"/>
      </w:pPr>
      <w:bookmarkStart w:id="2448" w:name="_Toc415571943"/>
      <w:r>
        <w:t>Main Certificate Structure</w:t>
      </w:r>
      <w:bookmarkEnd w:id="2448"/>
    </w:p>
    <w:p w14:paraId="539F0E54" w14:textId="77777777" w:rsidR="00D718F0" w:rsidRDefault="00D718F0">
      <w:pPr>
        <w:pStyle w:val="body"/>
      </w:pPr>
      <w:r>
        <w:t>All AllSeen X.509 certificates have the following ASN.1 structure.  Currently only the ECDSA (prime256v1) certificates are supported.</w:t>
      </w:r>
    </w:p>
    <w:p w14:paraId="308A6E4D" w14:textId="77777777" w:rsidR="00D718F0" w:rsidRDefault="00D718F0">
      <w:pPr>
        <w:pStyle w:val="body"/>
      </w:pPr>
    </w:p>
    <w:p w14:paraId="3718FFFB"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Certificate ::= SEQUENCE {</w:t>
      </w:r>
    </w:p>
    <w:p w14:paraId="5521112E"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tbsCertificate TBSCertificate,</w:t>
      </w:r>
    </w:p>
    <w:p w14:paraId="709CF91C"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signatureAlgorithm SEQUENCE { 1.2.840.10045.4.3.2 (ecdsa-with-sha256) },</w:t>
      </w:r>
    </w:p>
    <w:p w14:paraId="510D9A7C"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signatureValue BIT STRING</w:t>
      </w:r>
    </w:p>
    <w:p w14:paraId="11EC75DE"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w:t>
      </w:r>
    </w:p>
    <w:p w14:paraId="377291ED" w14:textId="77777777" w:rsidR="00D718F0" w:rsidRPr="007851A4" w:rsidRDefault="00D718F0" w:rsidP="007851A4">
      <w:pPr>
        <w:spacing w:before="0" w:after="0" w:line="240" w:lineRule="auto"/>
        <w:rPr>
          <w:rFonts w:ascii="Courier New" w:hAnsi="Courier New" w:cs="Courier New"/>
          <w:sz w:val="20"/>
          <w:szCs w:val="20"/>
        </w:rPr>
      </w:pPr>
    </w:p>
    <w:p w14:paraId="4155077D"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TBSCertificate ::= SEQUENCE {</w:t>
      </w:r>
    </w:p>
    <w:p w14:paraId="760D30CE"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version v3(2),</w:t>
      </w:r>
    </w:p>
    <w:p w14:paraId="73164C57"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serialNumber INTEGER,</w:t>
      </w:r>
    </w:p>
    <w:p w14:paraId="397B8909"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signature SEQUENCE { 1.2.840.10045.4.3.2 (ecdsa-with-sha256) },</w:t>
      </w:r>
    </w:p>
    <w:p w14:paraId="5344F99B"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issuer SEQUENCE { 2.5.4.3 (commonName), UTF8 STRING },</w:t>
      </w:r>
    </w:p>
    <w:p w14:paraId="18289943"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validity Validity,</w:t>
      </w:r>
    </w:p>
    <w:p w14:paraId="688C4CAB"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 Name,</w:t>
      </w:r>
    </w:p>
    <w:p w14:paraId="69663833"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subjectPublicKeyInfo SEQUENCE { 1.2.840.10045.2.1 (id-ecPublicKey), 1.2.840.10045.3.1.7 (prime256v1), BIT STRING },</w:t>
      </w:r>
    </w:p>
    <w:p w14:paraId="1186F4F1"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issuerUniqueID IMPLICIT UniqueIdentifier OPTIONAL,</w:t>
      </w:r>
    </w:p>
    <w:p w14:paraId="016F710F"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subjectUniqueID IMPLICIT UniqueIdentifier OPTIONAL,</w:t>
      </w:r>
    </w:p>
    <w:p w14:paraId="2B510612" w14:textId="77777777" w:rsidR="00D718F0" w:rsidRPr="007851A4" w:rsidRDefault="00D718F0" w:rsidP="007851A4">
      <w:pPr>
        <w:spacing w:before="0" w:after="0" w:line="240" w:lineRule="auto"/>
        <w:ind w:firstLine="720"/>
        <w:rPr>
          <w:rFonts w:ascii="Courier New" w:hAnsi="Courier New" w:cs="Courier New"/>
          <w:sz w:val="20"/>
          <w:szCs w:val="20"/>
        </w:rPr>
      </w:pPr>
      <w:r w:rsidRPr="007851A4">
        <w:rPr>
          <w:rFonts w:ascii="Courier New" w:hAnsi="Courier New" w:cs="Courier New"/>
          <w:sz w:val="20"/>
          <w:szCs w:val="20"/>
        </w:rPr>
        <w:t>extensions EXPLICIT</w:t>
      </w:r>
    </w:p>
    <w:p w14:paraId="5E62AE2A" w14:textId="6DB99DF5" w:rsidR="00D718F0" w:rsidRDefault="00CB33F8" w:rsidP="00D718F0">
      <w:pPr>
        <w:spacing w:before="0" w:after="0" w:line="240" w:lineRule="auto"/>
        <w:ind w:left="0"/>
        <w:rPr>
          <w:ins w:id="2449" w:author="Author" w:date="2015-03-31T10:43:00Z"/>
          <w:rFonts w:ascii="Courier New" w:hAnsi="Courier New" w:cs="Courier New"/>
          <w:sz w:val="20"/>
          <w:szCs w:val="20"/>
        </w:rPr>
      </w:pPr>
      <w:r w:rsidRPr="00AE6621">
        <w:rPr>
          <w:rFonts w:ascii="Courier New" w:hAnsi="Courier New" w:cs="Courier New"/>
          <w:sz w:val="20"/>
          <w:szCs w:val="20"/>
        </w:rPr>
        <w:tab/>
      </w:r>
      <w:r w:rsidR="00D718F0" w:rsidRPr="007851A4">
        <w:rPr>
          <w:rFonts w:ascii="Courier New" w:hAnsi="Courier New" w:cs="Courier New"/>
          <w:sz w:val="20"/>
          <w:szCs w:val="20"/>
        </w:rPr>
        <w:t>}</w:t>
      </w:r>
    </w:p>
    <w:p w14:paraId="20888779" w14:textId="77777777" w:rsidR="00E30ED1" w:rsidRDefault="00E30ED1" w:rsidP="00D718F0">
      <w:pPr>
        <w:spacing w:before="0" w:after="0" w:line="240" w:lineRule="auto"/>
        <w:ind w:left="0"/>
        <w:rPr>
          <w:ins w:id="2450" w:author="Author" w:date="2015-03-31T10:43:00Z"/>
          <w:rFonts w:ascii="Courier New" w:hAnsi="Courier New" w:cs="Courier New"/>
          <w:sz w:val="20"/>
          <w:szCs w:val="20"/>
        </w:rPr>
      </w:pPr>
    </w:p>
    <w:p w14:paraId="1C74E9D7" w14:textId="77777777" w:rsidR="00E30ED1" w:rsidRPr="00E940E9" w:rsidRDefault="00E30ED1" w:rsidP="00E30ED1">
      <w:pPr>
        <w:spacing w:before="0" w:after="0" w:line="240" w:lineRule="auto"/>
        <w:rPr>
          <w:ins w:id="2451" w:author="Author" w:date="2015-03-31T10:43:00Z"/>
          <w:rFonts w:ascii="Courier New" w:hAnsi="Courier New" w:cs="Courier New"/>
          <w:sz w:val="20"/>
          <w:szCs w:val="20"/>
          <w:rPrChange w:id="2452" w:author="Author" w:date="2015-03-31T13:22:00Z">
            <w:rPr>
              <w:ins w:id="2453" w:author="Author" w:date="2015-03-31T10:43:00Z"/>
              <w:rFonts w:ascii="Times New Roman" w:hAnsi="Times New Roman"/>
              <w:sz w:val="20"/>
              <w:szCs w:val="20"/>
            </w:rPr>
          </w:rPrChange>
        </w:rPr>
      </w:pPr>
      <w:ins w:id="2454" w:author="Author" w:date="2015-03-31T10:43:00Z">
        <w:r w:rsidRPr="00E940E9">
          <w:rPr>
            <w:rFonts w:ascii="Courier New" w:hAnsi="Courier New" w:cs="Courier New"/>
            <w:sz w:val="20"/>
            <w:szCs w:val="20"/>
            <w:rPrChange w:id="2455" w:author="Author" w:date="2015-03-31T13:22:00Z">
              <w:rPr>
                <w:rFonts w:ascii="Courier" w:hAnsi="Courier"/>
                <w:sz w:val="20"/>
                <w:szCs w:val="20"/>
              </w:rPr>
            </w:rPrChange>
          </w:rPr>
          <w:t>Extensions ::= SEQUENCE {</w:t>
        </w:r>
      </w:ins>
    </w:p>
    <w:p w14:paraId="4C3B8F62" w14:textId="77777777" w:rsidR="00E30ED1" w:rsidRPr="00E940E9" w:rsidRDefault="00E30ED1" w:rsidP="00E30ED1">
      <w:pPr>
        <w:spacing w:before="0" w:after="0" w:line="240" w:lineRule="auto"/>
        <w:ind w:firstLine="720"/>
        <w:rPr>
          <w:ins w:id="2456" w:author="Author" w:date="2015-03-31T10:43:00Z"/>
          <w:rFonts w:ascii="Courier New" w:hAnsi="Courier New" w:cs="Courier New"/>
          <w:sz w:val="20"/>
          <w:szCs w:val="20"/>
          <w:rPrChange w:id="2457" w:author="Author" w:date="2015-03-31T13:22:00Z">
            <w:rPr>
              <w:ins w:id="2458" w:author="Author" w:date="2015-03-31T10:43:00Z"/>
              <w:rFonts w:ascii="Times New Roman" w:hAnsi="Times New Roman"/>
              <w:sz w:val="20"/>
              <w:szCs w:val="20"/>
            </w:rPr>
          </w:rPrChange>
        </w:rPr>
      </w:pPr>
      <w:ins w:id="2459" w:author="Author" w:date="2015-03-31T10:43:00Z">
        <w:r w:rsidRPr="00E940E9">
          <w:rPr>
            <w:rFonts w:ascii="Courier New" w:hAnsi="Courier New" w:cs="Courier New"/>
            <w:sz w:val="20"/>
            <w:szCs w:val="20"/>
            <w:rPrChange w:id="2460" w:author="Author" w:date="2015-03-31T13:22:00Z">
              <w:rPr>
                <w:rFonts w:ascii="Courier" w:hAnsi="Courier"/>
                <w:sz w:val="20"/>
                <w:szCs w:val="20"/>
              </w:rPr>
            </w:rPrChange>
          </w:rPr>
          <w:t>BasicConstraints SEQUENCE { 2.5.29.19 (basicConstraints), BOOLEAN (FALSE) },</w:t>
        </w:r>
      </w:ins>
    </w:p>
    <w:p w14:paraId="0E1B749D" w14:textId="77777777" w:rsidR="00E30ED1" w:rsidRPr="00E940E9" w:rsidRDefault="00E30ED1" w:rsidP="00E30ED1">
      <w:pPr>
        <w:spacing w:before="0" w:after="0" w:line="240" w:lineRule="auto"/>
        <w:ind w:firstLine="720"/>
        <w:rPr>
          <w:ins w:id="2461" w:author="Author" w:date="2015-03-31T10:43:00Z"/>
          <w:rFonts w:ascii="Courier New" w:hAnsi="Courier New" w:cs="Courier New"/>
          <w:sz w:val="20"/>
          <w:szCs w:val="20"/>
          <w:rPrChange w:id="2462" w:author="Author" w:date="2015-03-31T13:22:00Z">
            <w:rPr>
              <w:ins w:id="2463" w:author="Author" w:date="2015-03-31T10:43:00Z"/>
              <w:rFonts w:ascii="Times New Roman" w:hAnsi="Times New Roman"/>
              <w:sz w:val="20"/>
              <w:szCs w:val="20"/>
            </w:rPr>
          </w:rPrChange>
        </w:rPr>
      </w:pPr>
      <w:ins w:id="2464" w:author="Author" w:date="2015-03-31T10:43:00Z">
        <w:r w:rsidRPr="00E940E9">
          <w:rPr>
            <w:rFonts w:ascii="Courier New" w:hAnsi="Courier New" w:cs="Courier New"/>
            <w:sz w:val="20"/>
            <w:szCs w:val="20"/>
            <w:rPrChange w:id="2465" w:author="Author" w:date="2015-03-31T13:22:00Z">
              <w:rPr>
                <w:rFonts w:ascii="Courier" w:hAnsi="Courier"/>
                <w:sz w:val="20"/>
                <w:szCs w:val="20"/>
              </w:rPr>
            </w:rPrChange>
          </w:rPr>
          <w:t>SubjectAltName SEQUENCE { 2.5.29.17 (subjectAltName), OCTET STRING },</w:t>
        </w:r>
      </w:ins>
    </w:p>
    <w:p w14:paraId="4E557344" w14:textId="3DECB1C6" w:rsidR="00E30ED1" w:rsidRPr="00E940E9" w:rsidRDefault="00E30ED1">
      <w:pPr>
        <w:pStyle w:val="HTMLPreformatted"/>
        <w:ind w:left="720" w:firstLine="720"/>
        <w:rPr>
          <w:ins w:id="2466" w:author="Author" w:date="2015-03-31T10:43:00Z"/>
          <w:rFonts w:ascii="Courier New" w:hAnsi="Courier New" w:cs="Courier New"/>
          <w:color w:val="000000"/>
          <w:rPrChange w:id="2467" w:author="Author" w:date="2015-03-31T13:22:00Z">
            <w:rPr>
              <w:ins w:id="2468" w:author="Author" w:date="2015-03-31T10:43:00Z"/>
              <w:rFonts w:ascii="Times New Roman" w:hAnsi="Times New Roman"/>
              <w:sz w:val="20"/>
              <w:szCs w:val="20"/>
            </w:rPr>
          </w:rPrChange>
        </w:rPr>
        <w:pPrChange w:id="2469" w:author="Author" w:date="2015-03-31T10:48:00Z">
          <w:pPr>
            <w:spacing w:before="0" w:after="0" w:line="240" w:lineRule="auto"/>
            <w:ind w:firstLine="720"/>
          </w:pPr>
        </w:pPrChange>
      </w:pPr>
      <w:ins w:id="2470" w:author="Author" w:date="2015-03-31T10:43:00Z">
        <w:r w:rsidRPr="00E940E9">
          <w:rPr>
            <w:rFonts w:ascii="Courier New" w:hAnsi="Courier New" w:cs="Courier New"/>
            <w:rPrChange w:id="2471" w:author="Author" w:date="2015-03-31T13:22:00Z">
              <w:rPr>
                <w:rFonts w:ascii="Courier" w:hAnsi="Courier"/>
              </w:rPr>
            </w:rPrChange>
          </w:rPr>
          <w:t>AuthorityKeyId</w:t>
        </w:r>
      </w:ins>
      <w:ins w:id="2472" w:author="Author" w:date="2015-03-31T10:44:00Z">
        <w:r w:rsidRPr="00E940E9">
          <w:rPr>
            <w:rFonts w:ascii="Courier New" w:hAnsi="Courier New" w:cs="Courier New"/>
            <w:rPrChange w:id="2473" w:author="Author" w:date="2015-03-31T13:22:00Z">
              <w:rPr>
                <w:rFonts w:ascii="Courier" w:hAnsi="Courier"/>
              </w:rPr>
            </w:rPrChange>
          </w:rPr>
          <w:t>entifier</w:t>
        </w:r>
      </w:ins>
      <w:ins w:id="2474" w:author="Author" w:date="2015-03-31T10:43:00Z">
        <w:r w:rsidRPr="00E940E9">
          <w:rPr>
            <w:rFonts w:ascii="Courier New" w:hAnsi="Courier New" w:cs="Courier New"/>
            <w:rPrChange w:id="2475" w:author="Author" w:date="2015-03-31T13:22:00Z">
              <w:rPr>
                <w:rFonts w:ascii="Courier" w:hAnsi="Courier"/>
              </w:rPr>
            </w:rPrChange>
          </w:rPr>
          <w:t xml:space="preserve"> SEQUENCE { 1.2.5.29.35</w:t>
        </w:r>
      </w:ins>
      <w:ins w:id="2476" w:author="Author" w:date="2015-03-31T10:45:00Z">
        <w:r w:rsidRPr="00E940E9">
          <w:rPr>
            <w:rFonts w:ascii="Courier New" w:hAnsi="Courier New" w:cs="Courier New"/>
            <w:rPrChange w:id="2477" w:author="Author" w:date="2015-03-31T13:22:00Z">
              <w:rPr>
                <w:rFonts w:ascii="Courier" w:hAnsi="Courier"/>
              </w:rPr>
            </w:rPrChange>
          </w:rPr>
          <w:t xml:space="preserve"> </w:t>
        </w:r>
      </w:ins>
      <w:ins w:id="2478" w:author="Author" w:date="2015-03-31T10:43:00Z">
        <w:r w:rsidRPr="00E940E9">
          <w:rPr>
            <w:rFonts w:ascii="Courier New" w:hAnsi="Courier New" w:cs="Courier New"/>
            <w:rPrChange w:id="2479" w:author="Author" w:date="2015-03-31T13:22:00Z">
              <w:rPr>
                <w:rFonts w:ascii="Courier" w:hAnsi="Courier"/>
              </w:rPr>
            </w:rPrChange>
          </w:rPr>
          <w:t xml:space="preserve"> (</w:t>
        </w:r>
      </w:ins>
      <w:ins w:id="2480" w:author="Author" w:date="2015-03-31T10:48:00Z">
        <w:r w:rsidRPr="00E940E9">
          <w:rPr>
            <w:rFonts w:ascii="Courier New" w:hAnsi="Courier New" w:cs="Courier New"/>
            <w:color w:val="000000"/>
            <w:rPrChange w:id="2481" w:author="Author" w:date="2015-03-31T13:22:00Z">
              <w:rPr>
                <w:color w:val="000000"/>
              </w:rPr>
            </w:rPrChange>
          </w:rPr>
          <w:t xml:space="preserve">id-ce-authorityKeyIdentifier), </w:t>
        </w:r>
      </w:ins>
      <w:ins w:id="2482" w:author="Author" w:date="2015-03-31T10:43:00Z">
        <w:r w:rsidRPr="00E940E9">
          <w:rPr>
            <w:rFonts w:ascii="Courier New" w:hAnsi="Courier New" w:cs="Courier New"/>
            <w:rPrChange w:id="2483" w:author="Author" w:date="2015-03-31T13:22:00Z">
              <w:rPr>
                <w:rFonts w:ascii="Courier" w:hAnsi="Courier"/>
              </w:rPr>
            </w:rPrChange>
          </w:rPr>
          <w:t>OCTET STRING }</w:t>
        </w:r>
      </w:ins>
    </w:p>
    <w:p w14:paraId="3F33D570" w14:textId="77777777" w:rsidR="00E30ED1" w:rsidRPr="00E940E9" w:rsidRDefault="00E30ED1" w:rsidP="00E30ED1">
      <w:pPr>
        <w:spacing w:before="0" w:after="0" w:line="240" w:lineRule="auto"/>
        <w:rPr>
          <w:ins w:id="2484" w:author="Author" w:date="2015-03-31T10:43:00Z"/>
          <w:rFonts w:ascii="Courier New" w:hAnsi="Courier New" w:cs="Courier New"/>
          <w:sz w:val="20"/>
          <w:szCs w:val="20"/>
          <w:rPrChange w:id="2485" w:author="Author" w:date="2015-03-31T13:22:00Z">
            <w:rPr>
              <w:ins w:id="2486" w:author="Author" w:date="2015-03-31T10:43:00Z"/>
              <w:rFonts w:ascii="Times New Roman" w:hAnsi="Times New Roman"/>
              <w:sz w:val="20"/>
              <w:szCs w:val="20"/>
            </w:rPr>
          </w:rPrChange>
        </w:rPr>
      </w:pPr>
      <w:ins w:id="2487" w:author="Author" w:date="2015-03-31T10:43:00Z">
        <w:r w:rsidRPr="00E940E9">
          <w:rPr>
            <w:rFonts w:ascii="Courier New" w:hAnsi="Courier New" w:cs="Courier New"/>
            <w:sz w:val="20"/>
            <w:szCs w:val="20"/>
            <w:rPrChange w:id="2488" w:author="Author" w:date="2015-03-31T13:22:00Z">
              <w:rPr>
                <w:rFonts w:ascii="Courier" w:hAnsi="Courier"/>
                <w:sz w:val="20"/>
                <w:szCs w:val="20"/>
              </w:rPr>
            </w:rPrChange>
          </w:rPr>
          <w:t>}</w:t>
        </w:r>
      </w:ins>
    </w:p>
    <w:p w14:paraId="30C1F8DC" w14:textId="77777777" w:rsidR="00E30ED1" w:rsidRPr="00AE6621" w:rsidRDefault="00E30ED1" w:rsidP="00D718F0">
      <w:pPr>
        <w:spacing w:before="0" w:after="0" w:line="240" w:lineRule="auto"/>
        <w:ind w:left="0"/>
        <w:rPr>
          <w:rFonts w:ascii="Courier New" w:hAnsi="Courier New" w:cs="Courier New"/>
          <w:sz w:val="20"/>
          <w:szCs w:val="20"/>
        </w:rPr>
      </w:pPr>
    </w:p>
    <w:p w14:paraId="04EDA469" w14:textId="258A3BCA" w:rsidR="00CB33F8" w:rsidRDefault="00E30ED1">
      <w:pPr>
        <w:pStyle w:val="Heading4"/>
        <w:rPr>
          <w:ins w:id="2489" w:author="Author" w:date="2015-03-31T10:49:00Z"/>
        </w:rPr>
        <w:pPrChange w:id="2490" w:author="Author" w:date="2015-03-31T10:49:00Z">
          <w:pPr>
            <w:spacing w:before="0" w:after="0" w:line="240" w:lineRule="auto"/>
            <w:ind w:left="0"/>
          </w:pPr>
        </w:pPrChange>
      </w:pPr>
      <w:ins w:id="2491" w:author="Author" w:date="2015-03-31T10:49:00Z">
        <w:r>
          <w:t>AuthorityKeyIdentifier</w:t>
        </w:r>
      </w:ins>
    </w:p>
    <w:p w14:paraId="30E392FA" w14:textId="0426F36E" w:rsidR="00E30ED1" w:rsidRPr="00BF2D87" w:rsidRDefault="00E30ED1">
      <w:pPr>
        <w:pStyle w:val="body"/>
        <w:pPrChange w:id="2492" w:author="Author" w:date="2015-03-31T10:58:00Z">
          <w:pPr>
            <w:spacing w:before="0" w:after="0" w:line="240" w:lineRule="auto"/>
            <w:ind w:left="0"/>
          </w:pPr>
        </w:pPrChange>
      </w:pPr>
      <w:ins w:id="2493" w:author="Author" w:date="2015-03-31T10:49:00Z">
        <w:r w:rsidRPr="00BF2D87">
          <w:t>The Au</w:t>
        </w:r>
        <w:r w:rsidR="004914F8" w:rsidRPr="004914F8">
          <w:rPr>
            <w:rPrChange w:id="2494" w:author="Author" w:date="2015-03-31T10:58:00Z">
              <w:rPr/>
            </w:rPrChange>
          </w:rPr>
          <w:t xml:space="preserve">thorityKeyIdentifier </w:t>
        </w:r>
      </w:ins>
      <w:ins w:id="2495" w:author="Author" w:date="2015-03-31T10:59:00Z">
        <w:r w:rsidR="004914F8">
          <w:t xml:space="preserve">standard </w:t>
        </w:r>
      </w:ins>
      <w:ins w:id="2496" w:author="Author" w:date="2015-03-31T10:49:00Z">
        <w:r w:rsidR="004914F8" w:rsidRPr="00BF2D87">
          <w:t xml:space="preserve">extension field </w:t>
        </w:r>
      </w:ins>
      <w:ins w:id="2497" w:author="Author" w:date="2015-03-31T10:59:00Z">
        <w:r w:rsidR="004914F8">
          <w:t xml:space="preserve">will hold </w:t>
        </w:r>
      </w:ins>
      <w:ins w:id="2498" w:author="Author" w:date="2015-03-31T11:00:00Z">
        <w:r w:rsidR="004914F8">
          <w:t>6</w:t>
        </w:r>
      </w:ins>
      <w:ins w:id="2499" w:author="Author" w:date="2015-03-31T10:58:00Z">
        <w:r w:rsidR="004914F8" w:rsidRPr="004914F8">
          <w:rPr>
            <w:rPrChange w:id="2500" w:author="Author" w:date="2015-03-31T10:58:00Z">
              <w:rPr>
                <w:color w:val="333333"/>
                <w:sz w:val="21"/>
                <w:szCs w:val="21"/>
                <w:shd w:val="clear" w:color="auto" w:fill="FFFFFF"/>
              </w:rPr>
            </w:rPrChange>
          </w:rPr>
          <w:t>4 bits</w:t>
        </w:r>
      </w:ins>
      <w:ins w:id="2501" w:author="Author" w:date="2015-03-31T11:00:00Z">
        <w:r w:rsidR="004914F8">
          <w:t xml:space="preserve"> of data comprising </w:t>
        </w:r>
      </w:ins>
      <w:ins w:id="2502" w:author="Author" w:date="2015-03-31T10:58:00Z">
        <w:r w:rsidR="004914F8" w:rsidRPr="004914F8">
          <w:rPr>
            <w:rPrChange w:id="2503" w:author="Author" w:date="2015-03-31T10:58:00Z">
              <w:rPr>
                <w:color w:val="333333"/>
                <w:sz w:val="21"/>
                <w:szCs w:val="21"/>
                <w:shd w:val="clear" w:color="auto" w:fill="FFFFFF"/>
              </w:rPr>
            </w:rPrChange>
          </w:rPr>
          <w:t>of a four-bit type field with the value 0100 followed by the least significant 60 bits of the SHA-256 hash of the value of the BIT STRING</w:t>
        </w:r>
      </w:ins>
      <w:ins w:id="2504" w:author="Author" w:date="2015-03-31T11:01:00Z">
        <w:r w:rsidR="004914F8">
          <w:t xml:space="preserve"> </w:t>
        </w:r>
      </w:ins>
      <w:ins w:id="2505" w:author="Author" w:date="2015-03-31T10:58:00Z">
        <w:r w:rsidR="004914F8" w:rsidRPr="004914F8">
          <w:rPr>
            <w:rPrChange w:id="2506" w:author="Author" w:date="2015-03-31T10:58:00Z">
              <w:rPr>
                <w:color w:val="333333"/>
                <w:sz w:val="21"/>
                <w:szCs w:val="21"/>
                <w:shd w:val="clear" w:color="auto" w:fill="FFFFFF"/>
              </w:rPr>
            </w:rPrChange>
          </w:rPr>
          <w:t>subjectPublicKey (excluding the tag, length, and number of unused bits).</w:t>
        </w:r>
      </w:ins>
    </w:p>
    <w:p w14:paraId="2BC912E8" w14:textId="3370DBC8" w:rsidR="00CB33F8" w:rsidRDefault="00CB33F8" w:rsidP="007851A4">
      <w:pPr>
        <w:pStyle w:val="Heading4"/>
      </w:pPr>
      <w:r>
        <w:lastRenderedPageBreak/>
        <w:t>Security 2.0 Custom OIDs</w:t>
      </w:r>
    </w:p>
    <w:p w14:paraId="4CCB6F12" w14:textId="072B80B8" w:rsidR="00CB33F8" w:rsidRPr="007851A4" w:rsidRDefault="00CB33F8" w:rsidP="007851A4">
      <w:pPr>
        <w:pStyle w:val="body"/>
      </w:pPr>
      <w:r>
        <w:t xml:space="preserve">All Security 2.0 custom OIDs will start with </w:t>
      </w:r>
      <w:r>
        <w:rPr>
          <w:rFonts w:ascii="Courier" w:hAnsi="Courier"/>
        </w:rPr>
        <w:t xml:space="preserve">1.3.6.1.4.1.44924.1 where 1.3.6.1.4.1.44924 is the </w:t>
      </w:r>
      <w:r w:rsidR="002459D4">
        <w:rPr>
          <w:rFonts w:ascii="Courier" w:hAnsi="Courier"/>
        </w:rPr>
        <w:t xml:space="preserve">registered </w:t>
      </w:r>
      <w:r>
        <w:rPr>
          <w:rFonts w:ascii="Courier" w:hAnsi="Courier"/>
        </w:rPr>
        <w:t>AllSeen Alliance Private Enterprise Number.</w:t>
      </w:r>
    </w:p>
    <w:p w14:paraId="600DB1DE" w14:textId="77777777" w:rsidR="00CB33F8" w:rsidRDefault="00CB33F8" w:rsidP="00CB33F8">
      <w:pPr>
        <w:pStyle w:val="Heading3"/>
      </w:pPr>
      <w:bookmarkStart w:id="2507" w:name="_Toc415571944"/>
      <w:r>
        <w:t>Identity certificate</w:t>
      </w:r>
      <w:bookmarkEnd w:id="2507"/>
    </w:p>
    <w:p w14:paraId="633725BD" w14:textId="29366B45" w:rsidR="00CB33F8" w:rsidRPr="00CB33F8" w:rsidRDefault="00CB33F8" w:rsidP="007851A4">
      <w:pPr>
        <w:pStyle w:val="body"/>
        <w:rPr>
          <w:rFonts w:ascii="Times New Roman" w:hAnsi="Times New Roman"/>
        </w:rPr>
      </w:pPr>
      <w:r w:rsidRPr="00CB33F8">
        <w:t>The identity certificate is used to associate application</w:t>
      </w:r>
      <w:r w:rsidR="00173AB6">
        <w:t>, user or device</w:t>
      </w:r>
      <w:r w:rsidRPr="00CB33F8">
        <w:t xml:space="preserve"> with an identity alias.</w:t>
      </w:r>
      <w:r w:rsidR="00243DE9">
        <w:t xml:space="preserve">  This allows an identity alias to have a number of identity certificates installed in different keystores.</w:t>
      </w:r>
    </w:p>
    <w:p w14:paraId="55AFB939" w14:textId="1EFFA25F" w:rsidR="00CB33F8" w:rsidRPr="00CB33F8" w:rsidRDefault="00CB33F8" w:rsidP="007851A4">
      <w:pPr>
        <w:pStyle w:val="body"/>
        <w:rPr>
          <w:rFonts w:ascii="Times New Roman" w:hAnsi="Times New Roman"/>
        </w:rPr>
      </w:pPr>
      <w:r w:rsidRPr="00CB33F8">
        <w:t xml:space="preserve">The </w:t>
      </w:r>
      <w:r w:rsidR="00AD0B7D">
        <w:t xml:space="preserve">identity </w:t>
      </w:r>
      <w:r w:rsidRPr="00CB33F8">
        <w:t>alias is encoded in the SubjectAltName field in the extensions.</w:t>
      </w:r>
    </w:p>
    <w:p w14:paraId="51619952" w14:textId="77777777" w:rsidR="00CB33F8" w:rsidRPr="00CB33F8" w:rsidRDefault="00CB33F8" w:rsidP="007851A4">
      <w:pPr>
        <w:pStyle w:val="body"/>
        <w:rPr>
          <w:rFonts w:ascii="Times New Roman" w:hAnsi="Times New Roman"/>
        </w:rPr>
      </w:pPr>
      <w:r w:rsidRPr="00CB33F8">
        <w:t>The extensions include the following fields:</w:t>
      </w:r>
    </w:p>
    <w:p w14:paraId="2843C1EC" w14:textId="466881FC" w:rsidR="00CB33F8" w:rsidRPr="00CB33F8" w:rsidRDefault="00CB33F8" w:rsidP="007851A4">
      <w:pPr>
        <w:pStyle w:val="body"/>
        <w:numPr>
          <w:ilvl w:val="0"/>
          <w:numId w:val="87"/>
        </w:numPr>
        <w:rPr>
          <w:rFonts w:ascii="Times New Roman" w:hAnsi="Times New Roman"/>
        </w:rPr>
      </w:pPr>
      <w:r w:rsidRPr="00CB33F8">
        <w:t>CertificateType: the type of certificate within the AllSeen ecosystem.</w:t>
      </w:r>
      <w:r w:rsidR="00AE6621">
        <w:t xml:space="preserve">  </w:t>
      </w:r>
      <w:r w:rsidR="002459D4">
        <w:t>An i</w:t>
      </w:r>
      <w:r w:rsidR="00AE6621">
        <w:t>dentity certificate has certificate type</w:t>
      </w:r>
      <w:r w:rsidR="001B6ED3">
        <w:t xml:space="preserve"> equal to</w:t>
      </w:r>
      <w:r w:rsidR="002459D4">
        <w:t xml:space="preserve"> 1.</w:t>
      </w:r>
      <w:r w:rsidR="00AE6621">
        <w:t xml:space="preserve"> </w:t>
      </w:r>
    </w:p>
    <w:p w14:paraId="4A733A20" w14:textId="77777777" w:rsidR="00CB33F8" w:rsidRPr="00CB33F8" w:rsidRDefault="00CB33F8" w:rsidP="007851A4">
      <w:pPr>
        <w:pStyle w:val="body"/>
        <w:numPr>
          <w:ilvl w:val="0"/>
          <w:numId w:val="87"/>
        </w:numPr>
        <w:rPr>
          <w:rFonts w:ascii="Times New Roman" w:hAnsi="Times New Roman"/>
        </w:rPr>
      </w:pPr>
      <w:r w:rsidRPr="00CB33F8">
        <w:t>SubjectAltName: the alias for the identity.</w:t>
      </w:r>
    </w:p>
    <w:p w14:paraId="4189AABA" w14:textId="7318032C" w:rsidR="00CB33F8" w:rsidRPr="00CB33F8" w:rsidRDefault="00CB33F8" w:rsidP="007851A4">
      <w:pPr>
        <w:pStyle w:val="body"/>
        <w:numPr>
          <w:ilvl w:val="0"/>
          <w:numId w:val="87"/>
        </w:numPr>
        <w:rPr>
          <w:rFonts w:ascii="Times New Roman" w:hAnsi="Times New Roman"/>
        </w:rPr>
      </w:pPr>
      <w:r w:rsidRPr="00CB33F8">
        <w:t xml:space="preserve">AssociatedDigest: the digest of the </w:t>
      </w:r>
      <w:ins w:id="2508" w:author="Author" w:date="2015-03-27T10:14:00Z">
        <w:r w:rsidR="00A53F67">
          <w:t xml:space="preserve">associated manifest </w:t>
        </w:r>
      </w:ins>
      <w:del w:id="2509" w:author="Author" w:date="2015-03-27T10:14:00Z">
        <w:r w:rsidRPr="00CB33F8" w:rsidDel="00A53F67">
          <w:delText xml:space="preserve">associated identity </w:delText>
        </w:r>
      </w:del>
      <w:r w:rsidRPr="00CB33F8">
        <w:t>data.</w:t>
      </w:r>
      <w:del w:id="2510" w:author="Author" w:date="2015-03-27T10:14:00Z">
        <w:r w:rsidRPr="00CB33F8" w:rsidDel="00A53F67">
          <w:delText xml:space="preserve"> For example, an identity VCard.</w:delText>
        </w:r>
      </w:del>
    </w:p>
    <w:p w14:paraId="596777E3" w14:textId="2C4C76BF" w:rsidR="00CB33F8" w:rsidRPr="00CB33F8" w:rsidRDefault="00CB33F8" w:rsidP="007851A4">
      <w:pPr>
        <w:pStyle w:val="body"/>
        <w:rPr>
          <w:rFonts w:ascii="Times New Roman" w:hAnsi="Times New Roman"/>
        </w:rPr>
      </w:pPr>
      <w:r w:rsidRPr="00CB33F8">
        <w:t xml:space="preserve">Both the CertificateType and AssociatedDigest have </w:t>
      </w:r>
      <w:r>
        <w:t xml:space="preserve">custom </w:t>
      </w:r>
      <w:r w:rsidRPr="00CB33F8">
        <w:t xml:space="preserve">OIDs </w:t>
      </w:r>
      <w:r>
        <w:t>under the Security 2.0 root.</w:t>
      </w:r>
    </w:p>
    <w:p w14:paraId="716F22E4" w14:textId="77777777" w:rsidR="00CB33F8" w:rsidRPr="00CB33F8" w:rsidDel="00816E8F" w:rsidRDefault="00CB33F8" w:rsidP="00816E8F">
      <w:pPr>
        <w:spacing w:before="0" w:after="0" w:line="240" w:lineRule="auto"/>
        <w:ind w:left="0"/>
        <w:rPr>
          <w:del w:id="2511" w:author="Author" w:date="2015-03-31T11:04:00Z"/>
          <w:rFonts w:ascii="Times New Roman" w:hAnsi="Times New Roman"/>
          <w:sz w:val="24"/>
        </w:rPr>
      </w:pPr>
    </w:p>
    <w:p w14:paraId="4F9A8674" w14:textId="1E6C935E" w:rsidR="00CB33F8" w:rsidRPr="007851A4" w:rsidDel="00816E8F" w:rsidRDefault="00CB33F8">
      <w:pPr>
        <w:spacing w:before="0" w:after="0" w:line="240" w:lineRule="auto"/>
        <w:ind w:left="0"/>
        <w:rPr>
          <w:del w:id="2512" w:author="Author" w:date="2015-03-31T11:04:00Z"/>
          <w:rFonts w:ascii="Times New Roman" w:hAnsi="Times New Roman"/>
          <w:sz w:val="20"/>
          <w:szCs w:val="20"/>
        </w:rPr>
        <w:pPrChange w:id="2513" w:author="Author" w:date="2015-03-31T11:04:00Z">
          <w:pPr>
            <w:spacing w:before="0" w:after="0" w:line="240" w:lineRule="auto"/>
          </w:pPr>
        </w:pPrChange>
      </w:pPr>
      <w:del w:id="2514" w:author="Author" w:date="2015-03-31T11:04:00Z">
        <w:r w:rsidRPr="007851A4" w:rsidDel="00816E8F">
          <w:rPr>
            <w:rFonts w:ascii="Courier" w:hAnsi="Courier"/>
            <w:sz w:val="20"/>
            <w:szCs w:val="20"/>
          </w:rPr>
          <w:delText>SubjectName ::= SEQUENCE { 2.5.4.3 (commonName), UTF8 STRING },</w:delText>
        </w:r>
      </w:del>
    </w:p>
    <w:p w14:paraId="7624F345" w14:textId="77777777" w:rsidR="00CB33F8" w:rsidRPr="007851A4" w:rsidRDefault="00CB33F8">
      <w:pPr>
        <w:spacing w:before="0" w:after="0" w:line="240" w:lineRule="auto"/>
        <w:ind w:left="0"/>
        <w:rPr>
          <w:rFonts w:ascii="Times New Roman" w:hAnsi="Times New Roman"/>
          <w:sz w:val="20"/>
          <w:szCs w:val="20"/>
        </w:rPr>
        <w:pPrChange w:id="2515" w:author="Author" w:date="2015-03-31T11:04:00Z">
          <w:pPr>
            <w:spacing w:before="0" w:after="0" w:line="240" w:lineRule="auto"/>
          </w:pPr>
        </w:pPrChange>
      </w:pPr>
    </w:p>
    <w:p w14:paraId="029583D3" w14:textId="77777777" w:rsidR="00CB33F8" w:rsidRPr="00E940E9" w:rsidRDefault="00CB33F8" w:rsidP="007851A4">
      <w:pPr>
        <w:spacing w:before="0" w:after="0" w:line="240" w:lineRule="auto"/>
        <w:rPr>
          <w:rFonts w:ascii="Courier New" w:hAnsi="Courier New" w:cs="Courier New"/>
          <w:sz w:val="20"/>
          <w:szCs w:val="20"/>
          <w:rPrChange w:id="2516" w:author="Author" w:date="2015-03-31T13:23:00Z">
            <w:rPr>
              <w:rFonts w:ascii="Times New Roman" w:hAnsi="Times New Roman"/>
              <w:sz w:val="20"/>
              <w:szCs w:val="20"/>
            </w:rPr>
          </w:rPrChange>
        </w:rPr>
      </w:pPr>
      <w:r w:rsidRPr="00E940E9">
        <w:rPr>
          <w:rFonts w:ascii="Courier New" w:hAnsi="Courier New" w:cs="Courier New"/>
          <w:sz w:val="20"/>
          <w:szCs w:val="20"/>
          <w:rPrChange w:id="2517" w:author="Author" w:date="2015-03-31T13:23:00Z">
            <w:rPr>
              <w:rFonts w:ascii="Courier" w:hAnsi="Courier"/>
              <w:sz w:val="20"/>
              <w:szCs w:val="20"/>
            </w:rPr>
          </w:rPrChange>
        </w:rPr>
        <w:t>Extensions ::= SEQUENCE {</w:t>
      </w:r>
    </w:p>
    <w:p w14:paraId="3CEEDC8A" w14:textId="77777777" w:rsidR="00CB33F8" w:rsidRPr="00E940E9" w:rsidDel="00816E8F" w:rsidRDefault="00CB33F8" w:rsidP="00816E8F">
      <w:pPr>
        <w:spacing w:before="0" w:after="0" w:line="240" w:lineRule="auto"/>
        <w:ind w:firstLine="720"/>
        <w:rPr>
          <w:del w:id="2518" w:author="Author" w:date="2015-03-31T11:02:00Z"/>
          <w:rFonts w:ascii="Courier New" w:hAnsi="Courier New" w:cs="Courier New"/>
          <w:sz w:val="20"/>
          <w:szCs w:val="20"/>
          <w:rPrChange w:id="2519" w:author="Author" w:date="2015-03-31T13:23:00Z">
            <w:rPr>
              <w:del w:id="2520" w:author="Author" w:date="2015-03-31T11:02:00Z"/>
              <w:rFonts w:ascii="Times New Roman" w:hAnsi="Times New Roman"/>
              <w:sz w:val="20"/>
              <w:szCs w:val="20"/>
            </w:rPr>
          </w:rPrChange>
        </w:rPr>
      </w:pPr>
      <w:r w:rsidRPr="00E940E9">
        <w:rPr>
          <w:rFonts w:ascii="Courier New" w:hAnsi="Courier New" w:cs="Courier New"/>
          <w:sz w:val="20"/>
          <w:szCs w:val="20"/>
          <w:rPrChange w:id="2521" w:author="Author" w:date="2015-03-31T13:23:00Z">
            <w:rPr>
              <w:rFonts w:ascii="Courier" w:hAnsi="Courier"/>
              <w:sz w:val="20"/>
              <w:szCs w:val="20"/>
            </w:rPr>
          </w:rPrChange>
        </w:rPr>
        <w:t>BasicConstraints SEQUENCE { 2.5.29.19 (basicConstraints), BOOLEAN (FALSE) },</w:t>
      </w:r>
    </w:p>
    <w:p w14:paraId="328F7E64" w14:textId="365C32D0" w:rsidR="00CB33F8" w:rsidRPr="00E940E9" w:rsidRDefault="00CB33F8">
      <w:pPr>
        <w:spacing w:before="0" w:after="0" w:line="240" w:lineRule="auto"/>
        <w:ind w:firstLine="720"/>
        <w:rPr>
          <w:rFonts w:ascii="Courier New" w:hAnsi="Courier New" w:cs="Courier New"/>
          <w:sz w:val="20"/>
          <w:szCs w:val="20"/>
          <w:rPrChange w:id="2522" w:author="Author" w:date="2015-03-31T13:23:00Z">
            <w:rPr>
              <w:rFonts w:ascii="Times New Roman" w:hAnsi="Times New Roman"/>
              <w:sz w:val="20"/>
              <w:szCs w:val="20"/>
            </w:rPr>
          </w:rPrChange>
        </w:rPr>
      </w:pPr>
      <w:del w:id="2523" w:author="Author" w:date="2015-03-31T11:02:00Z">
        <w:r w:rsidRPr="00E940E9" w:rsidDel="00816E8F">
          <w:rPr>
            <w:rFonts w:ascii="Courier New" w:hAnsi="Courier New" w:cs="Courier New"/>
            <w:sz w:val="20"/>
            <w:szCs w:val="20"/>
            <w:rPrChange w:id="2524" w:author="Author" w:date="2015-03-31T13:23:00Z">
              <w:rPr>
                <w:rFonts w:ascii="Courier" w:hAnsi="Courier"/>
                <w:sz w:val="20"/>
                <w:szCs w:val="20"/>
              </w:rPr>
            </w:rPrChange>
          </w:rPr>
          <w:delText>CertificateType SEQUENCE { 1.3.6.1.4.1.44924.1.1 (AllSeen Certificate Type), INTEGER (1) },</w:delText>
        </w:r>
      </w:del>
    </w:p>
    <w:p w14:paraId="45F08E28" w14:textId="77777777" w:rsidR="00CB33F8" w:rsidRPr="00E940E9" w:rsidRDefault="00CB33F8" w:rsidP="007851A4">
      <w:pPr>
        <w:spacing w:before="0" w:after="0" w:line="240" w:lineRule="auto"/>
        <w:ind w:firstLine="720"/>
        <w:rPr>
          <w:ins w:id="2525" w:author="Author" w:date="2015-03-31T11:02:00Z"/>
          <w:rFonts w:ascii="Courier New" w:hAnsi="Courier New" w:cs="Courier New"/>
          <w:sz w:val="20"/>
          <w:szCs w:val="20"/>
          <w:rPrChange w:id="2526" w:author="Author" w:date="2015-03-31T13:23:00Z">
            <w:rPr>
              <w:ins w:id="2527" w:author="Author" w:date="2015-03-31T11:02:00Z"/>
              <w:rFonts w:ascii="Courier" w:hAnsi="Courier"/>
              <w:sz w:val="20"/>
              <w:szCs w:val="20"/>
            </w:rPr>
          </w:rPrChange>
        </w:rPr>
      </w:pPr>
      <w:r w:rsidRPr="00E940E9">
        <w:rPr>
          <w:rFonts w:ascii="Courier New" w:hAnsi="Courier New" w:cs="Courier New"/>
          <w:sz w:val="20"/>
          <w:szCs w:val="20"/>
          <w:rPrChange w:id="2528" w:author="Author" w:date="2015-03-31T13:23:00Z">
            <w:rPr>
              <w:rFonts w:ascii="Courier" w:hAnsi="Courier"/>
              <w:sz w:val="20"/>
              <w:szCs w:val="20"/>
            </w:rPr>
          </w:rPrChange>
        </w:rPr>
        <w:t>SubjectAltName SEQUENCE { 2.5.29.17 (subjectAltName), OCTET STRING },</w:t>
      </w:r>
    </w:p>
    <w:p w14:paraId="06CD6590" w14:textId="0A161DDF" w:rsidR="00816E8F" w:rsidRPr="00E940E9" w:rsidRDefault="00816E8F" w:rsidP="00816E8F">
      <w:pPr>
        <w:pStyle w:val="HTMLPreformatted"/>
        <w:ind w:left="720" w:firstLine="720"/>
        <w:rPr>
          <w:ins w:id="2529" w:author="Author" w:date="2015-03-31T11:02:00Z"/>
          <w:rFonts w:ascii="Courier New" w:hAnsi="Courier New" w:cs="Courier New"/>
          <w:color w:val="000000"/>
          <w:rPrChange w:id="2530" w:author="Author" w:date="2015-03-31T13:23:00Z">
            <w:rPr>
              <w:ins w:id="2531" w:author="Author" w:date="2015-03-31T11:02:00Z"/>
              <w:rFonts w:ascii="Courier New" w:hAnsi="Courier New"/>
              <w:color w:val="000000"/>
            </w:rPr>
          </w:rPrChange>
        </w:rPr>
      </w:pPr>
      <w:ins w:id="2532" w:author="Author" w:date="2015-03-31T11:02:00Z">
        <w:r w:rsidRPr="00E940E9">
          <w:rPr>
            <w:rFonts w:ascii="Courier New" w:hAnsi="Courier New" w:cs="Courier New"/>
            <w:rPrChange w:id="2533" w:author="Author" w:date="2015-03-31T13:23:00Z">
              <w:rPr>
                <w:rFonts w:ascii="Courier" w:hAnsi="Courier"/>
              </w:rPr>
            </w:rPrChange>
          </w:rPr>
          <w:t>AuthorityKeyIdentifier SEQUENCE { 1.2.5.29.35  (</w:t>
        </w:r>
        <w:r w:rsidRPr="00E940E9">
          <w:rPr>
            <w:rFonts w:ascii="Courier New" w:hAnsi="Courier New" w:cs="Courier New"/>
            <w:color w:val="000000"/>
            <w:rPrChange w:id="2534" w:author="Author" w:date="2015-03-31T13:23:00Z">
              <w:rPr>
                <w:color w:val="000000"/>
              </w:rPr>
            </w:rPrChange>
          </w:rPr>
          <w:t xml:space="preserve">id-ce-authorityKeyIdentifier), </w:t>
        </w:r>
        <w:r w:rsidRPr="00E940E9">
          <w:rPr>
            <w:rFonts w:ascii="Courier New" w:hAnsi="Courier New" w:cs="Courier New"/>
            <w:rPrChange w:id="2535" w:author="Author" w:date="2015-03-31T13:23:00Z">
              <w:rPr>
                <w:rFonts w:ascii="Courier" w:hAnsi="Courier"/>
              </w:rPr>
            </w:rPrChange>
          </w:rPr>
          <w:t>OCTET STRING },</w:t>
        </w:r>
      </w:ins>
    </w:p>
    <w:p w14:paraId="651D769C" w14:textId="77777777" w:rsidR="00816E8F" w:rsidRPr="00E940E9" w:rsidRDefault="00816E8F" w:rsidP="00816E8F">
      <w:pPr>
        <w:spacing w:before="0" w:after="0" w:line="240" w:lineRule="auto"/>
        <w:ind w:firstLine="720"/>
        <w:rPr>
          <w:ins w:id="2536" w:author="Author" w:date="2015-03-31T11:02:00Z"/>
          <w:rFonts w:ascii="Courier New" w:hAnsi="Courier New" w:cs="Courier New"/>
          <w:sz w:val="20"/>
          <w:szCs w:val="20"/>
          <w:rPrChange w:id="2537" w:author="Author" w:date="2015-03-31T13:23:00Z">
            <w:rPr>
              <w:ins w:id="2538" w:author="Author" w:date="2015-03-31T11:02:00Z"/>
              <w:rFonts w:ascii="Times New Roman" w:hAnsi="Times New Roman"/>
              <w:sz w:val="20"/>
              <w:szCs w:val="20"/>
            </w:rPr>
          </w:rPrChange>
        </w:rPr>
      </w:pPr>
      <w:ins w:id="2539" w:author="Author" w:date="2015-03-31T11:02:00Z">
        <w:r w:rsidRPr="00E940E9">
          <w:rPr>
            <w:rFonts w:ascii="Courier New" w:hAnsi="Courier New" w:cs="Courier New"/>
            <w:sz w:val="20"/>
            <w:szCs w:val="20"/>
            <w:rPrChange w:id="2540" w:author="Author" w:date="2015-03-31T13:23:00Z">
              <w:rPr>
                <w:rFonts w:ascii="Courier" w:hAnsi="Courier"/>
                <w:sz w:val="20"/>
                <w:szCs w:val="20"/>
              </w:rPr>
            </w:rPrChange>
          </w:rPr>
          <w:t>CertificateType SEQUENCE { 1.3.6.1.4.1.44924.1.1 (AllSeen Certificate Type), INTEGER (1) },</w:t>
        </w:r>
      </w:ins>
    </w:p>
    <w:p w14:paraId="3B6E0548" w14:textId="0D84B25B" w:rsidR="00816E8F" w:rsidRPr="00E940E9" w:rsidDel="00816E8F" w:rsidRDefault="00816E8F" w:rsidP="007851A4">
      <w:pPr>
        <w:spacing w:before="0" w:after="0" w:line="240" w:lineRule="auto"/>
        <w:ind w:firstLine="720"/>
        <w:rPr>
          <w:del w:id="2541" w:author="Author" w:date="2015-03-31T11:02:00Z"/>
          <w:rFonts w:ascii="Courier New" w:hAnsi="Courier New" w:cs="Courier New"/>
          <w:sz w:val="20"/>
          <w:szCs w:val="20"/>
          <w:rPrChange w:id="2542" w:author="Author" w:date="2015-03-31T13:23:00Z">
            <w:rPr>
              <w:del w:id="2543" w:author="Author" w:date="2015-03-31T11:02:00Z"/>
              <w:rFonts w:ascii="Times New Roman" w:hAnsi="Times New Roman"/>
              <w:sz w:val="20"/>
              <w:szCs w:val="20"/>
            </w:rPr>
          </w:rPrChange>
        </w:rPr>
      </w:pPr>
    </w:p>
    <w:p w14:paraId="388A677A" w14:textId="324F84E1" w:rsidR="00CB33F8" w:rsidRPr="00E940E9" w:rsidRDefault="00CB33F8" w:rsidP="007851A4">
      <w:pPr>
        <w:spacing w:before="0" w:after="0" w:line="240" w:lineRule="auto"/>
        <w:ind w:firstLine="720"/>
        <w:rPr>
          <w:rFonts w:ascii="Courier New" w:hAnsi="Courier New" w:cs="Courier New"/>
          <w:sz w:val="20"/>
          <w:szCs w:val="20"/>
          <w:rPrChange w:id="2544" w:author="Author" w:date="2015-03-31T13:23:00Z">
            <w:rPr>
              <w:rFonts w:ascii="Times New Roman" w:hAnsi="Times New Roman"/>
              <w:sz w:val="20"/>
              <w:szCs w:val="20"/>
            </w:rPr>
          </w:rPrChange>
        </w:rPr>
      </w:pPr>
      <w:r w:rsidRPr="00E940E9">
        <w:rPr>
          <w:rFonts w:ascii="Courier New" w:hAnsi="Courier New" w:cs="Courier New"/>
          <w:sz w:val="20"/>
          <w:szCs w:val="20"/>
          <w:rPrChange w:id="2545" w:author="Author" w:date="2015-03-31T13:23:00Z">
            <w:rPr>
              <w:rFonts w:ascii="Courier" w:hAnsi="Courier"/>
              <w:sz w:val="20"/>
              <w:szCs w:val="20"/>
            </w:rPr>
          </w:rPrChange>
        </w:rPr>
        <w:t>AssociatedDigest SEQUENCE { 1.3.6.1.4.1.44924.1.2 (AllSeen Certificate Digest), 2.16.840.1.101.3.4.2.1 (sha-256), OCTET STRING }</w:t>
      </w:r>
    </w:p>
    <w:p w14:paraId="30B09015" w14:textId="77777777" w:rsidR="00CB33F8" w:rsidRPr="00E940E9" w:rsidRDefault="00CB33F8" w:rsidP="007851A4">
      <w:pPr>
        <w:spacing w:before="0" w:after="0" w:line="240" w:lineRule="auto"/>
        <w:rPr>
          <w:rFonts w:ascii="Courier New" w:hAnsi="Courier New" w:cs="Courier New"/>
          <w:sz w:val="20"/>
          <w:szCs w:val="20"/>
          <w:rPrChange w:id="2546" w:author="Author" w:date="2015-03-31T13:23:00Z">
            <w:rPr>
              <w:rFonts w:ascii="Times New Roman" w:hAnsi="Times New Roman"/>
              <w:sz w:val="20"/>
              <w:szCs w:val="20"/>
            </w:rPr>
          </w:rPrChange>
        </w:rPr>
      </w:pPr>
      <w:r w:rsidRPr="00E940E9">
        <w:rPr>
          <w:rFonts w:ascii="Courier New" w:hAnsi="Courier New" w:cs="Courier New"/>
          <w:sz w:val="20"/>
          <w:szCs w:val="20"/>
          <w:rPrChange w:id="2547" w:author="Author" w:date="2015-03-31T13:23:00Z">
            <w:rPr>
              <w:rFonts w:ascii="Courier" w:hAnsi="Courier"/>
              <w:sz w:val="20"/>
              <w:szCs w:val="20"/>
            </w:rPr>
          </w:rPrChange>
        </w:rPr>
        <w:t>}</w:t>
      </w:r>
    </w:p>
    <w:p w14:paraId="58F5EA82" w14:textId="77777777" w:rsidR="00E37DF9" w:rsidRDefault="00F14159" w:rsidP="00E37DF9">
      <w:pPr>
        <w:pStyle w:val="Heading3"/>
      </w:pPr>
      <w:bookmarkStart w:id="2548" w:name="_Toc413769284"/>
      <w:bookmarkStart w:id="2549" w:name="_Toc413829252"/>
      <w:bookmarkStart w:id="2550" w:name="_Toc413849896"/>
      <w:bookmarkStart w:id="2551" w:name="_Toc413850032"/>
      <w:bookmarkStart w:id="2552" w:name="_Toc407106233"/>
      <w:bookmarkStart w:id="2553" w:name="_Toc407107333"/>
      <w:bookmarkStart w:id="2554" w:name="_Toc408820961"/>
      <w:bookmarkStart w:id="2555" w:name="_Toc408922122"/>
      <w:bookmarkStart w:id="2556" w:name="_Toc409079354"/>
      <w:bookmarkStart w:id="2557" w:name="_Toc407106234"/>
      <w:bookmarkStart w:id="2558" w:name="_Toc407107334"/>
      <w:bookmarkStart w:id="2559" w:name="_Toc408820962"/>
      <w:bookmarkStart w:id="2560" w:name="_Toc408922123"/>
      <w:bookmarkStart w:id="2561" w:name="_Toc409079355"/>
      <w:bookmarkStart w:id="2562" w:name="_Toc407106235"/>
      <w:bookmarkStart w:id="2563" w:name="_Toc407107335"/>
      <w:bookmarkStart w:id="2564" w:name="_Toc408820963"/>
      <w:bookmarkStart w:id="2565" w:name="_Toc408922124"/>
      <w:bookmarkStart w:id="2566" w:name="_Toc409079356"/>
      <w:bookmarkStart w:id="2567" w:name="_Toc415571945"/>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r>
        <w:t>Membership</w:t>
      </w:r>
      <w:r w:rsidR="00E37DF9">
        <w:t xml:space="preserve"> certificate</w:t>
      </w:r>
      <w:bookmarkEnd w:id="2567"/>
    </w:p>
    <w:p w14:paraId="65539AB1" w14:textId="35CA14A0" w:rsidR="002459D4" w:rsidRPr="002459D4" w:rsidRDefault="002459D4" w:rsidP="007851A4">
      <w:pPr>
        <w:pStyle w:val="body"/>
        <w:rPr>
          <w:rFonts w:ascii="Times New Roman" w:hAnsi="Times New Roman"/>
        </w:rPr>
      </w:pPr>
      <w:r w:rsidRPr="002459D4">
        <w:t>The membership certificate is used to assert an application</w:t>
      </w:r>
      <w:r w:rsidR="000C4651">
        <w:t xml:space="preserve">, user or device </w:t>
      </w:r>
      <w:r w:rsidRPr="002459D4">
        <w:t xml:space="preserve">is part of a </w:t>
      </w:r>
      <w:r w:rsidR="000C4651">
        <w:t>security group</w:t>
      </w:r>
      <w:r w:rsidRPr="002459D4">
        <w:t>.</w:t>
      </w:r>
    </w:p>
    <w:p w14:paraId="53626060" w14:textId="27F731DE" w:rsidR="002459D4" w:rsidRPr="002459D4" w:rsidRDefault="002459D4" w:rsidP="007851A4">
      <w:pPr>
        <w:pStyle w:val="body"/>
        <w:rPr>
          <w:rFonts w:ascii="Times New Roman" w:hAnsi="Times New Roman"/>
        </w:rPr>
      </w:pPr>
      <w:r w:rsidRPr="002459D4">
        <w:t xml:space="preserve">The </w:t>
      </w:r>
      <w:r w:rsidR="000C4651">
        <w:t>security group</w:t>
      </w:r>
      <w:r w:rsidR="000C4651" w:rsidRPr="002459D4">
        <w:t xml:space="preserve"> </w:t>
      </w:r>
      <w:r w:rsidRPr="002459D4">
        <w:t>identifier is encoded</w:t>
      </w:r>
      <w:r w:rsidR="000C4651">
        <w:t xml:space="preserve"> with a 16 network byte order octets</w:t>
      </w:r>
      <w:r w:rsidRPr="002459D4">
        <w:t xml:space="preserve"> </w:t>
      </w:r>
      <w:ins w:id="2568" w:author="Author" w:date="2015-03-27T10:17:00Z">
        <w:r w:rsidR="00A53F67" w:rsidRPr="00CB33F8">
          <w:t>encoded in the SubjectAltName field in the extensions.</w:t>
        </w:r>
      </w:ins>
      <w:del w:id="2569" w:author="Author" w:date="2015-03-27T10:17:00Z">
        <w:r w:rsidRPr="002459D4" w:rsidDel="00A53F67">
          <w:delText>in the Organization Unit Name within the Subject Distinguished Name fie</w:delText>
        </w:r>
        <w:r w:rsidR="000C4651" w:rsidDel="00A53F67">
          <w:delText>ld.</w:delText>
        </w:r>
      </w:del>
    </w:p>
    <w:p w14:paraId="0018282F" w14:textId="77777777" w:rsidR="002459D4" w:rsidRPr="002459D4" w:rsidRDefault="002459D4" w:rsidP="007851A4">
      <w:pPr>
        <w:pStyle w:val="body"/>
        <w:rPr>
          <w:rFonts w:ascii="Times New Roman" w:hAnsi="Times New Roman"/>
        </w:rPr>
      </w:pPr>
      <w:r w:rsidRPr="002459D4">
        <w:t>The extensions include the following fields:</w:t>
      </w:r>
    </w:p>
    <w:p w14:paraId="39CA365E" w14:textId="5D74A2E4" w:rsidR="002459D4" w:rsidRPr="00A53F67" w:rsidRDefault="002459D4" w:rsidP="007851A4">
      <w:pPr>
        <w:pStyle w:val="body"/>
        <w:numPr>
          <w:ilvl w:val="0"/>
          <w:numId w:val="88"/>
        </w:numPr>
        <w:rPr>
          <w:ins w:id="2570" w:author="Author" w:date="2015-03-27T10:17:00Z"/>
          <w:rFonts w:ascii="Times New Roman" w:hAnsi="Times New Roman"/>
          <w:rPrChange w:id="2571" w:author="Author" w:date="2015-03-27T10:17:00Z">
            <w:rPr>
              <w:ins w:id="2572" w:author="Author" w:date="2015-03-27T10:17:00Z"/>
            </w:rPr>
          </w:rPrChange>
        </w:rPr>
      </w:pPr>
      <w:r w:rsidRPr="002459D4">
        <w:t>CertificateType: the type of certificate within the AllSeen ecosystem.</w:t>
      </w:r>
      <w:r>
        <w:t xml:space="preserve">  A membership certificate has certificate type </w:t>
      </w:r>
      <w:r w:rsidR="001B6ED3">
        <w:t>equal to</w:t>
      </w:r>
      <w:r w:rsidR="009438D8">
        <w:t xml:space="preserve"> 2</w:t>
      </w:r>
      <w:r>
        <w:t>.</w:t>
      </w:r>
    </w:p>
    <w:p w14:paraId="33682F72" w14:textId="11ABF29B" w:rsidR="00A53F67" w:rsidRPr="002459D4" w:rsidRDefault="00A53F67" w:rsidP="007851A4">
      <w:pPr>
        <w:pStyle w:val="body"/>
        <w:numPr>
          <w:ilvl w:val="0"/>
          <w:numId w:val="88"/>
        </w:numPr>
        <w:rPr>
          <w:rFonts w:ascii="Times New Roman" w:hAnsi="Times New Roman"/>
        </w:rPr>
      </w:pPr>
      <w:ins w:id="2573" w:author="Author" w:date="2015-03-27T10:17:00Z">
        <w:r w:rsidRPr="00CB33F8">
          <w:t xml:space="preserve">SubjectAltName: the </w:t>
        </w:r>
        <w:r>
          <w:t>security group ID</w:t>
        </w:r>
        <w:r w:rsidRPr="00CB33F8">
          <w:t>.</w:t>
        </w:r>
      </w:ins>
    </w:p>
    <w:p w14:paraId="1D947CD5" w14:textId="1E39B8ED" w:rsidR="002459D4" w:rsidRPr="002459D4" w:rsidDel="00A53F67" w:rsidRDefault="002459D4" w:rsidP="007851A4">
      <w:pPr>
        <w:pStyle w:val="body"/>
        <w:numPr>
          <w:ilvl w:val="0"/>
          <w:numId w:val="88"/>
        </w:numPr>
        <w:rPr>
          <w:del w:id="2574" w:author="Author" w:date="2015-03-27T10:18:00Z"/>
          <w:rFonts w:ascii="Times New Roman" w:hAnsi="Times New Roman"/>
        </w:rPr>
      </w:pPr>
      <w:del w:id="2575" w:author="Author" w:date="2015-03-27T10:18:00Z">
        <w:r w:rsidRPr="002459D4" w:rsidDel="00A53F67">
          <w:delText xml:space="preserve">AssociatedDigest: the </w:delText>
        </w:r>
        <w:r w:rsidDel="00A53F67">
          <w:delText>digest of the associated authoriz</w:delText>
        </w:r>
        <w:r w:rsidRPr="002459D4" w:rsidDel="00A53F67">
          <w:delText>ation data.</w:delText>
        </w:r>
      </w:del>
    </w:p>
    <w:p w14:paraId="34644EB0" w14:textId="328ECD7B" w:rsidR="002459D4" w:rsidRPr="00CB33F8" w:rsidRDefault="00A53F67" w:rsidP="002459D4">
      <w:pPr>
        <w:pStyle w:val="body"/>
        <w:rPr>
          <w:rFonts w:ascii="Times New Roman" w:hAnsi="Times New Roman"/>
        </w:rPr>
      </w:pPr>
      <w:ins w:id="2576" w:author="Author" w:date="2015-03-27T10:18:00Z">
        <w:r>
          <w:t xml:space="preserve">The </w:t>
        </w:r>
      </w:ins>
      <w:del w:id="2577" w:author="Author" w:date="2015-03-27T10:18:00Z">
        <w:r w:rsidR="002459D4" w:rsidRPr="00CB33F8" w:rsidDel="00A53F67">
          <w:delText xml:space="preserve">Both the </w:delText>
        </w:r>
      </w:del>
      <w:r w:rsidR="002459D4" w:rsidRPr="00CB33F8">
        <w:t xml:space="preserve">CertificateType </w:t>
      </w:r>
      <w:del w:id="2578" w:author="Author" w:date="2015-03-27T10:18:00Z">
        <w:r w:rsidR="002459D4" w:rsidRPr="00CB33F8" w:rsidDel="00A53F67">
          <w:delText xml:space="preserve">and AssociatedDigest </w:delText>
        </w:r>
      </w:del>
      <w:r w:rsidR="002459D4" w:rsidRPr="00CB33F8">
        <w:t>ha</w:t>
      </w:r>
      <w:ins w:id="2579" w:author="Author" w:date="2015-03-27T10:18:00Z">
        <w:r>
          <w:t xml:space="preserve">s a </w:t>
        </w:r>
      </w:ins>
      <w:del w:id="2580" w:author="Author" w:date="2015-03-27T10:18:00Z">
        <w:r w:rsidR="002459D4" w:rsidRPr="00CB33F8" w:rsidDel="00A53F67">
          <w:delText xml:space="preserve">ve </w:delText>
        </w:r>
      </w:del>
      <w:r w:rsidR="002459D4">
        <w:t xml:space="preserve">custom </w:t>
      </w:r>
      <w:r w:rsidR="002459D4" w:rsidRPr="00CB33F8">
        <w:t>OID</w:t>
      </w:r>
      <w:ins w:id="2581" w:author="Author" w:date="2015-03-27T10:18:00Z">
        <w:r>
          <w:t xml:space="preserve"> defined</w:t>
        </w:r>
      </w:ins>
      <w:del w:id="2582" w:author="Author" w:date="2015-03-27T10:18:00Z">
        <w:r w:rsidR="002459D4" w:rsidRPr="00CB33F8" w:rsidDel="00A53F67">
          <w:delText>s</w:delText>
        </w:r>
      </w:del>
      <w:r w:rsidR="002459D4" w:rsidRPr="00CB33F8">
        <w:t xml:space="preserve"> </w:t>
      </w:r>
      <w:r w:rsidR="002459D4">
        <w:t>under the Security 2.0 root.</w:t>
      </w:r>
    </w:p>
    <w:p w14:paraId="7A1D4104" w14:textId="77777777" w:rsidR="002459D4" w:rsidRPr="002459D4" w:rsidRDefault="002459D4" w:rsidP="002459D4">
      <w:pPr>
        <w:spacing w:before="0" w:after="0" w:line="240" w:lineRule="auto"/>
        <w:ind w:left="0"/>
        <w:rPr>
          <w:rFonts w:ascii="Times New Roman" w:hAnsi="Times New Roman"/>
          <w:sz w:val="24"/>
        </w:rPr>
      </w:pPr>
    </w:p>
    <w:p w14:paraId="4F543335" w14:textId="301E681E" w:rsidR="002459D4" w:rsidRPr="00E940E9" w:rsidDel="00816E8F" w:rsidRDefault="002459D4" w:rsidP="007851A4">
      <w:pPr>
        <w:spacing w:before="0" w:after="0" w:line="240" w:lineRule="auto"/>
        <w:rPr>
          <w:del w:id="2583" w:author="Author" w:date="2015-03-31T11:03:00Z"/>
          <w:rFonts w:ascii="Courier New" w:hAnsi="Courier New" w:cs="Courier New"/>
          <w:sz w:val="20"/>
          <w:szCs w:val="20"/>
          <w:rPrChange w:id="2584" w:author="Author" w:date="2015-03-31T13:23:00Z">
            <w:rPr>
              <w:del w:id="2585" w:author="Author" w:date="2015-03-31T11:03:00Z"/>
              <w:rFonts w:ascii="Times New Roman" w:hAnsi="Times New Roman"/>
              <w:sz w:val="20"/>
              <w:szCs w:val="20"/>
            </w:rPr>
          </w:rPrChange>
        </w:rPr>
      </w:pPr>
      <w:del w:id="2586" w:author="Author" w:date="2015-03-31T11:03:00Z">
        <w:r w:rsidRPr="00E940E9" w:rsidDel="00816E8F">
          <w:rPr>
            <w:rFonts w:ascii="Courier New" w:hAnsi="Courier New" w:cs="Courier New"/>
            <w:sz w:val="20"/>
            <w:szCs w:val="20"/>
            <w:rPrChange w:id="2587" w:author="Author" w:date="2015-03-31T13:23:00Z">
              <w:rPr>
                <w:rFonts w:ascii="Courier" w:hAnsi="Courier"/>
                <w:sz w:val="20"/>
                <w:szCs w:val="20"/>
              </w:rPr>
            </w:rPrChange>
          </w:rPr>
          <w:lastRenderedPageBreak/>
          <w:delText>SubjectName ::= SEQUENCE { 2.5.4.11 (organizationalUnitName), UTF8 STRING, 2.5.4.3 (commonN</w:delText>
        </w:r>
        <w:r w:rsidR="009438D8" w:rsidRPr="00E940E9" w:rsidDel="00816E8F">
          <w:rPr>
            <w:rFonts w:ascii="Courier New" w:hAnsi="Courier New" w:cs="Courier New"/>
            <w:sz w:val="20"/>
            <w:szCs w:val="20"/>
            <w:rPrChange w:id="2588" w:author="Author" w:date="2015-03-31T13:23:00Z">
              <w:rPr>
                <w:rFonts w:ascii="Courier" w:hAnsi="Courier"/>
                <w:sz w:val="20"/>
                <w:szCs w:val="20"/>
              </w:rPr>
            </w:rPrChange>
          </w:rPr>
          <w:delText>ame), UTF8 STRING },</w:delText>
        </w:r>
      </w:del>
    </w:p>
    <w:p w14:paraId="6C3D62BA" w14:textId="198D07A4" w:rsidR="002459D4" w:rsidRPr="00E940E9" w:rsidDel="00816E8F" w:rsidRDefault="002459D4" w:rsidP="007851A4">
      <w:pPr>
        <w:spacing w:before="0" w:after="0" w:line="240" w:lineRule="auto"/>
        <w:rPr>
          <w:del w:id="2589" w:author="Author" w:date="2015-03-31T11:03:00Z"/>
          <w:rFonts w:ascii="Courier New" w:hAnsi="Courier New" w:cs="Courier New"/>
          <w:sz w:val="20"/>
          <w:szCs w:val="20"/>
          <w:rPrChange w:id="2590" w:author="Author" w:date="2015-03-31T13:23:00Z">
            <w:rPr>
              <w:del w:id="2591" w:author="Author" w:date="2015-03-31T11:03:00Z"/>
              <w:rFonts w:ascii="Times New Roman" w:hAnsi="Times New Roman"/>
              <w:sz w:val="20"/>
              <w:szCs w:val="20"/>
            </w:rPr>
          </w:rPrChange>
        </w:rPr>
      </w:pPr>
    </w:p>
    <w:p w14:paraId="0A0157AF" w14:textId="2FE216C1" w:rsidR="002459D4" w:rsidRPr="00E940E9" w:rsidDel="00816E8F" w:rsidRDefault="002459D4" w:rsidP="007851A4">
      <w:pPr>
        <w:spacing w:before="0" w:after="0" w:line="240" w:lineRule="auto"/>
        <w:rPr>
          <w:del w:id="2592" w:author="Author" w:date="2015-03-31T11:03:00Z"/>
          <w:rFonts w:ascii="Courier New" w:hAnsi="Courier New" w:cs="Courier New"/>
          <w:sz w:val="20"/>
          <w:szCs w:val="20"/>
          <w:rPrChange w:id="2593" w:author="Author" w:date="2015-03-31T13:23:00Z">
            <w:rPr>
              <w:del w:id="2594" w:author="Author" w:date="2015-03-31T11:03:00Z"/>
              <w:rFonts w:ascii="Times New Roman" w:hAnsi="Times New Roman"/>
              <w:sz w:val="20"/>
              <w:szCs w:val="20"/>
            </w:rPr>
          </w:rPrChange>
        </w:rPr>
      </w:pPr>
      <w:del w:id="2595" w:author="Author" w:date="2015-03-31T11:03:00Z">
        <w:r w:rsidRPr="00E940E9" w:rsidDel="00816E8F">
          <w:rPr>
            <w:rFonts w:ascii="Courier New" w:hAnsi="Courier New" w:cs="Courier New"/>
            <w:sz w:val="20"/>
            <w:szCs w:val="20"/>
            <w:rPrChange w:id="2596" w:author="Author" w:date="2015-03-31T13:23:00Z">
              <w:rPr>
                <w:rFonts w:ascii="Courier" w:hAnsi="Courier"/>
                <w:sz w:val="20"/>
                <w:szCs w:val="20"/>
              </w:rPr>
            </w:rPrChange>
          </w:rPr>
          <w:delText>Extensions ::= SEQUENCE {</w:delText>
        </w:r>
      </w:del>
    </w:p>
    <w:p w14:paraId="708D8D71" w14:textId="19DBB3A0" w:rsidR="002459D4" w:rsidRPr="00E940E9" w:rsidDel="00816E8F" w:rsidRDefault="002459D4" w:rsidP="007851A4">
      <w:pPr>
        <w:spacing w:before="0" w:after="0" w:line="240" w:lineRule="auto"/>
        <w:ind w:firstLine="720"/>
        <w:rPr>
          <w:del w:id="2597" w:author="Author" w:date="2015-03-31T11:03:00Z"/>
          <w:rFonts w:ascii="Courier New" w:hAnsi="Courier New" w:cs="Courier New"/>
          <w:sz w:val="20"/>
          <w:szCs w:val="20"/>
          <w:rPrChange w:id="2598" w:author="Author" w:date="2015-03-31T13:23:00Z">
            <w:rPr>
              <w:del w:id="2599" w:author="Author" w:date="2015-03-31T11:03:00Z"/>
              <w:rFonts w:ascii="Times New Roman" w:hAnsi="Times New Roman"/>
              <w:sz w:val="20"/>
              <w:szCs w:val="20"/>
            </w:rPr>
          </w:rPrChange>
        </w:rPr>
      </w:pPr>
      <w:del w:id="2600" w:author="Author" w:date="2015-03-31T11:03:00Z">
        <w:r w:rsidRPr="00E940E9" w:rsidDel="00816E8F">
          <w:rPr>
            <w:rFonts w:ascii="Courier New" w:hAnsi="Courier New" w:cs="Courier New"/>
            <w:sz w:val="20"/>
            <w:szCs w:val="20"/>
            <w:rPrChange w:id="2601" w:author="Author" w:date="2015-03-31T13:23:00Z">
              <w:rPr>
                <w:rFonts w:ascii="Courier" w:hAnsi="Courier"/>
                <w:sz w:val="20"/>
                <w:szCs w:val="20"/>
              </w:rPr>
            </w:rPrChange>
          </w:rPr>
          <w:delText>BasicConstraints SEQUENCE { 2.5.29.19 (basicConstraints), BOOLEAN default FALSE },</w:delText>
        </w:r>
      </w:del>
    </w:p>
    <w:p w14:paraId="6211D765" w14:textId="784C7849" w:rsidR="00A53F67" w:rsidRPr="00E940E9" w:rsidDel="00816E8F" w:rsidRDefault="002459D4" w:rsidP="007851A4">
      <w:pPr>
        <w:spacing w:before="0" w:after="0" w:line="240" w:lineRule="auto"/>
        <w:ind w:firstLine="720"/>
        <w:rPr>
          <w:ins w:id="2602" w:author="Author" w:date="2015-03-27T10:19:00Z"/>
          <w:del w:id="2603" w:author="Author" w:date="2015-03-31T11:03:00Z"/>
          <w:rFonts w:ascii="Courier New" w:hAnsi="Courier New" w:cs="Courier New"/>
          <w:sz w:val="20"/>
          <w:szCs w:val="20"/>
          <w:rPrChange w:id="2604" w:author="Author" w:date="2015-03-31T13:23:00Z">
            <w:rPr>
              <w:ins w:id="2605" w:author="Author" w:date="2015-03-27T10:19:00Z"/>
              <w:del w:id="2606" w:author="Author" w:date="2015-03-31T11:03:00Z"/>
              <w:rFonts w:ascii="Courier" w:hAnsi="Courier"/>
              <w:sz w:val="20"/>
              <w:szCs w:val="20"/>
            </w:rPr>
          </w:rPrChange>
        </w:rPr>
      </w:pPr>
      <w:del w:id="2607" w:author="Author" w:date="2015-03-31T11:03:00Z">
        <w:r w:rsidRPr="00E940E9" w:rsidDel="00816E8F">
          <w:rPr>
            <w:rFonts w:ascii="Courier New" w:hAnsi="Courier New" w:cs="Courier New"/>
            <w:sz w:val="20"/>
            <w:szCs w:val="20"/>
            <w:rPrChange w:id="2608" w:author="Author" w:date="2015-03-31T13:23:00Z">
              <w:rPr>
                <w:rFonts w:ascii="Courier" w:hAnsi="Courier"/>
                <w:sz w:val="20"/>
                <w:szCs w:val="20"/>
              </w:rPr>
            </w:rPrChange>
          </w:rPr>
          <w:delText xml:space="preserve">CertificateType SEQUENCE { 1.3.6.1.4.1.44924.1.1 (AllSeen Certificate Type), INTEGER (2) </w:delText>
        </w:r>
      </w:del>
      <w:ins w:id="2609" w:author="Author" w:date="2015-03-27T10:19:00Z">
        <w:del w:id="2610" w:author="Author" w:date="2015-03-31T11:03:00Z">
          <w:r w:rsidR="00A53F67" w:rsidRPr="00E940E9" w:rsidDel="00816E8F">
            <w:rPr>
              <w:rFonts w:ascii="Courier New" w:hAnsi="Courier New" w:cs="Courier New"/>
              <w:sz w:val="20"/>
              <w:szCs w:val="20"/>
              <w:rPrChange w:id="2611" w:author="Author" w:date="2015-03-31T13:23:00Z">
                <w:rPr>
                  <w:rFonts w:ascii="Courier" w:hAnsi="Courier"/>
                  <w:sz w:val="20"/>
                  <w:szCs w:val="20"/>
                </w:rPr>
              </w:rPrChange>
            </w:rPr>
            <w:delText>},</w:delText>
          </w:r>
        </w:del>
      </w:ins>
    </w:p>
    <w:p w14:paraId="01782316" w14:textId="63E86FED" w:rsidR="002459D4" w:rsidRPr="00E940E9" w:rsidDel="00816E8F" w:rsidRDefault="00A53F67">
      <w:pPr>
        <w:spacing w:before="0" w:after="0" w:line="240" w:lineRule="auto"/>
        <w:ind w:firstLine="720"/>
        <w:rPr>
          <w:del w:id="2612" w:author="Author" w:date="2015-03-31T11:03:00Z"/>
          <w:rFonts w:ascii="Courier New" w:hAnsi="Courier New" w:cs="Courier New"/>
          <w:sz w:val="20"/>
          <w:szCs w:val="20"/>
          <w:rPrChange w:id="2613" w:author="Author" w:date="2015-03-31T13:23:00Z">
            <w:rPr>
              <w:del w:id="2614" w:author="Author" w:date="2015-03-31T11:03:00Z"/>
              <w:rFonts w:ascii="Times New Roman" w:hAnsi="Times New Roman"/>
              <w:sz w:val="20"/>
              <w:szCs w:val="20"/>
            </w:rPr>
          </w:rPrChange>
        </w:rPr>
      </w:pPr>
      <w:ins w:id="2615" w:author="Author" w:date="2015-03-27T10:19:00Z">
        <w:del w:id="2616" w:author="Author" w:date="2015-03-31T11:03:00Z">
          <w:r w:rsidRPr="00E940E9" w:rsidDel="00816E8F">
            <w:rPr>
              <w:rFonts w:ascii="Courier New" w:hAnsi="Courier New" w:cs="Courier New"/>
              <w:sz w:val="20"/>
              <w:szCs w:val="20"/>
              <w:rPrChange w:id="2617" w:author="Author" w:date="2015-03-31T13:23:00Z">
                <w:rPr>
                  <w:rFonts w:ascii="Courier" w:hAnsi="Courier"/>
                  <w:sz w:val="20"/>
                  <w:szCs w:val="20"/>
                </w:rPr>
              </w:rPrChange>
            </w:rPr>
            <w:delText>SubjectAltName SEQUENCE { 2.5.29.17 (subjectAltName), OCTET STRING }</w:delText>
          </w:r>
        </w:del>
      </w:ins>
      <w:del w:id="2618" w:author="Author" w:date="2015-03-31T11:03:00Z">
        <w:r w:rsidR="002459D4" w:rsidRPr="00E940E9" w:rsidDel="00816E8F">
          <w:rPr>
            <w:rFonts w:ascii="Courier New" w:hAnsi="Courier New" w:cs="Courier New"/>
            <w:sz w:val="20"/>
            <w:szCs w:val="20"/>
            <w:rPrChange w:id="2619" w:author="Author" w:date="2015-03-31T13:23:00Z">
              <w:rPr>
                <w:rFonts w:ascii="Courier" w:hAnsi="Courier"/>
                <w:sz w:val="20"/>
                <w:szCs w:val="20"/>
              </w:rPr>
            </w:rPrChange>
          </w:rPr>
          <w:delText>},</w:delText>
        </w:r>
      </w:del>
    </w:p>
    <w:p w14:paraId="78E6C05B" w14:textId="64A16A77" w:rsidR="002459D4" w:rsidRPr="00E940E9" w:rsidDel="00816E8F" w:rsidRDefault="002459D4" w:rsidP="007851A4">
      <w:pPr>
        <w:spacing w:before="0" w:after="0" w:line="240" w:lineRule="auto"/>
        <w:ind w:firstLine="720"/>
        <w:rPr>
          <w:del w:id="2620" w:author="Author" w:date="2015-03-31T11:03:00Z"/>
          <w:rFonts w:ascii="Courier New" w:hAnsi="Courier New" w:cs="Courier New"/>
          <w:sz w:val="20"/>
          <w:szCs w:val="20"/>
          <w:rPrChange w:id="2621" w:author="Author" w:date="2015-03-31T13:23:00Z">
            <w:rPr>
              <w:del w:id="2622" w:author="Author" w:date="2015-03-31T11:03:00Z"/>
              <w:rFonts w:ascii="Times New Roman" w:hAnsi="Times New Roman"/>
              <w:sz w:val="20"/>
              <w:szCs w:val="20"/>
            </w:rPr>
          </w:rPrChange>
        </w:rPr>
      </w:pPr>
      <w:del w:id="2623" w:author="Author" w:date="2015-03-31T11:03:00Z">
        <w:r w:rsidRPr="00E940E9" w:rsidDel="00816E8F">
          <w:rPr>
            <w:rFonts w:ascii="Courier New" w:hAnsi="Courier New" w:cs="Courier New"/>
            <w:sz w:val="20"/>
            <w:szCs w:val="20"/>
            <w:rPrChange w:id="2624" w:author="Author" w:date="2015-03-31T13:23:00Z">
              <w:rPr>
                <w:rFonts w:ascii="Courier" w:hAnsi="Courier"/>
                <w:sz w:val="20"/>
                <w:szCs w:val="20"/>
              </w:rPr>
            </w:rPrChange>
          </w:rPr>
          <w:delText>AssociatedDigest SEQUENCE { 1.3.6.1.4.1.44924.1.2 (AllSeen Certificate Digest), 2.16.840.1.101.3.</w:delText>
        </w:r>
        <w:r w:rsidR="009438D8" w:rsidRPr="00E940E9" w:rsidDel="00816E8F">
          <w:rPr>
            <w:rFonts w:ascii="Courier New" w:hAnsi="Courier New" w:cs="Courier New"/>
            <w:sz w:val="20"/>
            <w:szCs w:val="20"/>
            <w:rPrChange w:id="2625" w:author="Author" w:date="2015-03-31T13:23:00Z">
              <w:rPr>
                <w:rFonts w:ascii="Courier" w:hAnsi="Courier"/>
                <w:sz w:val="20"/>
                <w:szCs w:val="20"/>
              </w:rPr>
            </w:rPrChange>
          </w:rPr>
          <w:delText>4.2.1 (sha-256), OCTET STRING }</w:delText>
        </w:r>
      </w:del>
    </w:p>
    <w:p w14:paraId="4027E5BB" w14:textId="4CA5323B" w:rsidR="00816E8F" w:rsidRPr="00E940E9" w:rsidRDefault="002459D4" w:rsidP="00816E8F">
      <w:pPr>
        <w:spacing w:before="0" w:after="0" w:line="240" w:lineRule="auto"/>
        <w:rPr>
          <w:ins w:id="2626" w:author="Author" w:date="2015-03-31T11:02:00Z"/>
          <w:rFonts w:ascii="Courier New" w:hAnsi="Courier New" w:cs="Courier New"/>
          <w:sz w:val="20"/>
          <w:szCs w:val="20"/>
          <w:rPrChange w:id="2627" w:author="Author" w:date="2015-03-31T13:23:00Z">
            <w:rPr>
              <w:ins w:id="2628" w:author="Author" w:date="2015-03-31T11:02:00Z"/>
              <w:rFonts w:ascii="Times New Roman" w:hAnsi="Times New Roman"/>
              <w:sz w:val="20"/>
              <w:szCs w:val="20"/>
            </w:rPr>
          </w:rPrChange>
        </w:rPr>
      </w:pPr>
      <w:del w:id="2629" w:author="Author" w:date="2015-03-31T11:03:00Z">
        <w:r w:rsidRPr="00E940E9" w:rsidDel="00816E8F">
          <w:rPr>
            <w:rFonts w:ascii="Courier New" w:hAnsi="Courier New" w:cs="Courier New"/>
            <w:sz w:val="20"/>
            <w:szCs w:val="20"/>
            <w:rPrChange w:id="2630" w:author="Author" w:date="2015-03-31T13:23:00Z">
              <w:rPr>
                <w:rFonts w:ascii="Courier" w:hAnsi="Courier"/>
                <w:sz w:val="20"/>
                <w:szCs w:val="20"/>
              </w:rPr>
            </w:rPrChange>
          </w:rPr>
          <w:delText>}</w:delText>
        </w:r>
      </w:del>
      <w:ins w:id="2631" w:author="Author" w:date="2015-03-31T11:02:00Z">
        <w:r w:rsidR="00816E8F" w:rsidRPr="00E940E9">
          <w:rPr>
            <w:rFonts w:ascii="Courier New" w:hAnsi="Courier New" w:cs="Courier New"/>
            <w:sz w:val="20"/>
            <w:szCs w:val="20"/>
            <w:rPrChange w:id="2632" w:author="Author" w:date="2015-03-31T13:23:00Z">
              <w:rPr>
                <w:rFonts w:ascii="Courier" w:hAnsi="Courier"/>
                <w:sz w:val="20"/>
                <w:szCs w:val="20"/>
              </w:rPr>
            </w:rPrChange>
          </w:rPr>
          <w:t>Extensions ::= SEQUENCE {</w:t>
        </w:r>
      </w:ins>
    </w:p>
    <w:p w14:paraId="55A50C80" w14:textId="77777777" w:rsidR="00816E8F" w:rsidRPr="00E940E9" w:rsidRDefault="00816E8F" w:rsidP="00816E8F">
      <w:pPr>
        <w:spacing w:before="0" w:after="0" w:line="240" w:lineRule="auto"/>
        <w:ind w:firstLine="720"/>
        <w:rPr>
          <w:ins w:id="2633" w:author="Author" w:date="2015-03-31T11:02:00Z"/>
          <w:rFonts w:ascii="Courier New" w:hAnsi="Courier New" w:cs="Courier New"/>
          <w:sz w:val="20"/>
          <w:szCs w:val="20"/>
          <w:rPrChange w:id="2634" w:author="Author" w:date="2015-03-31T13:23:00Z">
            <w:rPr>
              <w:ins w:id="2635" w:author="Author" w:date="2015-03-31T11:02:00Z"/>
              <w:rFonts w:ascii="Times New Roman" w:hAnsi="Times New Roman"/>
              <w:sz w:val="20"/>
              <w:szCs w:val="20"/>
            </w:rPr>
          </w:rPrChange>
        </w:rPr>
      </w:pPr>
      <w:ins w:id="2636" w:author="Author" w:date="2015-03-31T11:02:00Z">
        <w:r w:rsidRPr="00E940E9">
          <w:rPr>
            <w:rFonts w:ascii="Courier New" w:hAnsi="Courier New" w:cs="Courier New"/>
            <w:sz w:val="20"/>
            <w:szCs w:val="20"/>
            <w:rPrChange w:id="2637" w:author="Author" w:date="2015-03-31T13:23:00Z">
              <w:rPr>
                <w:rFonts w:ascii="Courier" w:hAnsi="Courier"/>
                <w:sz w:val="20"/>
                <w:szCs w:val="20"/>
              </w:rPr>
            </w:rPrChange>
          </w:rPr>
          <w:t>BasicConstraints SEQUENCE { 2.5.29.19 (basicConstraints), BOOLEAN (FALSE) },</w:t>
        </w:r>
      </w:ins>
    </w:p>
    <w:p w14:paraId="37DD74F9" w14:textId="77777777" w:rsidR="00816E8F" w:rsidRPr="00E940E9" w:rsidRDefault="00816E8F" w:rsidP="00816E8F">
      <w:pPr>
        <w:spacing w:before="0" w:after="0" w:line="240" w:lineRule="auto"/>
        <w:ind w:firstLine="720"/>
        <w:rPr>
          <w:ins w:id="2638" w:author="Author" w:date="2015-03-31T11:02:00Z"/>
          <w:rFonts w:ascii="Courier New" w:hAnsi="Courier New" w:cs="Courier New"/>
          <w:sz w:val="20"/>
          <w:szCs w:val="20"/>
          <w:rPrChange w:id="2639" w:author="Author" w:date="2015-03-31T13:23:00Z">
            <w:rPr>
              <w:ins w:id="2640" w:author="Author" w:date="2015-03-31T11:02:00Z"/>
              <w:rFonts w:ascii="Courier" w:hAnsi="Courier"/>
              <w:sz w:val="20"/>
              <w:szCs w:val="20"/>
            </w:rPr>
          </w:rPrChange>
        </w:rPr>
      </w:pPr>
      <w:ins w:id="2641" w:author="Author" w:date="2015-03-31T11:02:00Z">
        <w:r w:rsidRPr="00E940E9">
          <w:rPr>
            <w:rFonts w:ascii="Courier New" w:hAnsi="Courier New" w:cs="Courier New"/>
            <w:sz w:val="20"/>
            <w:szCs w:val="20"/>
            <w:rPrChange w:id="2642" w:author="Author" w:date="2015-03-31T13:23:00Z">
              <w:rPr>
                <w:rFonts w:ascii="Courier" w:hAnsi="Courier"/>
                <w:sz w:val="20"/>
                <w:szCs w:val="20"/>
              </w:rPr>
            </w:rPrChange>
          </w:rPr>
          <w:t>SubjectAltName SEQUENCE { 2.5.29.17 (subjectAltName), OCTET STRING },</w:t>
        </w:r>
      </w:ins>
    </w:p>
    <w:p w14:paraId="45DD5291" w14:textId="77777777" w:rsidR="00816E8F" w:rsidRPr="00E940E9" w:rsidRDefault="00816E8F" w:rsidP="00816E8F">
      <w:pPr>
        <w:pStyle w:val="HTMLPreformatted"/>
        <w:ind w:left="720" w:firstLine="720"/>
        <w:rPr>
          <w:ins w:id="2643" w:author="Author" w:date="2015-03-31T11:02:00Z"/>
          <w:rFonts w:ascii="Courier New" w:hAnsi="Courier New" w:cs="Courier New"/>
          <w:color w:val="000000"/>
          <w:rPrChange w:id="2644" w:author="Author" w:date="2015-03-31T13:23:00Z">
            <w:rPr>
              <w:ins w:id="2645" w:author="Author" w:date="2015-03-31T11:02:00Z"/>
              <w:rFonts w:ascii="Courier New" w:hAnsi="Courier New"/>
              <w:color w:val="000000"/>
            </w:rPr>
          </w:rPrChange>
        </w:rPr>
      </w:pPr>
      <w:ins w:id="2646" w:author="Author" w:date="2015-03-31T11:02:00Z">
        <w:r w:rsidRPr="00E940E9">
          <w:rPr>
            <w:rFonts w:ascii="Courier New" w:hAnsi="Courier New" w:cs="Courier New"/>
            <w:rPrChange w:id="2647" w:author="Author" w:date="2015-03-31T13:23:00Z">
              <w:rPr>
                <w:rFonts w:ascii="Courier" w:hAnsi="Courier"/>
              </w:rPr>
            </w:rPrChange>
          </w:rPr>
          <w:t>AuthorityKeyIdentifier SEQUENCE { 1.2.5.29.35  (</w:t>
        </w:r>
        <w:r w:rsidRPr="00E940E9">
          <w:rPr>
            <w:rFonts w:ascii="Courier New" w:hAnsi="Courier New" w:cs="Courier New"/>
            <w:color w:val="000000"/>
            <w:rPrChange w:id="2648" w:author="Author" w:date="2015-03-31T13:23:00Z">
              <w:rPr>
                <w:color w:val="000000"/>
              </w:rPr>
            </w:rPrChange>
          </w:rPr>
          <w:t xml:space="preserve">id-ce-authorityKeyIdentifier), </w:t>
        </w:r>
        <w:r w:rsidRPr="00E940E9">
          <w:rPr>
            <w:rFonts w:ascii="Courier New" w:hAnsi="Courier New" w:cs="Courier New"/>
            <w:rPrChange w:id="2649" w:author="Author" w:date="2015-03-31T13:23:00Z">
              <w:rPr>
                <w:rFonts w:ascii="Courier" w:hAnsi="Courier"/>
              </w:rPr>
            </w:rPrChange>
          </w:rPr>
          <w:t>OCTET STRING },</w:t>
        </w:r>
      </w:ins>
    </w:p>
    <w:p w14:paraId="07C6B651" w14:textId="68BE8E41" w:rsidR="00816E8F" w:rsidRPr="00E940E9" w:rsidRDefault="00816E8F">
      <w:pPr>
        <w:spacing w:before="0" w:after="0" w:line="240" w:lineRule="auto"/>
        <w:ind w:firstLine="720"/>
        <w:rPr>
          <w:ins w:id="2650" w:author="Author" w:date="2015-03-31T11:02:00Z"/>
          <w:rFonts w:ascii="Courier New" w:hAnsi="Courier New" w:cs="Courier New"/>
          <w:sz w:val="20"/>
          <w:szCs w:val="20"/>
          <w:rPrChange w:id="2651" w:author="Author" w:date="2015-03-31T13:23:00Z">
            <w:rPr>
              <w:ins w:id="2652" w:author="Author" w:date="2015-03-31T11:02:00Z"/>
              <w:rFonts w:ascii="Times New Roman" w:hAnsi="Times New Roman"/>
              <w:sz w:val="20"/>
              <w:szCs w:val="20"/>
            </w:rPr>
          </w:rPrChange>
        </w:rPr>
      </w:pPr>
      <w:ins w:id="2653" w:author="Author" w:date="2015-03-31T11:02:00Z">
        <w:r w:rsidRPr="00E940E9">
          <w:rPr>
            <w:rFonts w:ascii="Courier New" w:hAnsi="Courier New" w:cs="Courier New"/>
            <w:sz w:val="20"/>
            <w:szCs w:val="20"/>
            <w:rPrChange w:id="2654" w:author="Author" w:date="2015-03-31T13:23:00Z">
              <w:rPr>
                <w:rFonts w:ascii="Courier" w:hAnsi="Courier"/>
                <w:sz w:val="20"/>
                <w:szCs w:val="20"/>
              </w:rPr>
            </w:rPrChange>
          </w:rPr>
          <w:t>CertificateType SEQUENCE { 1.3.6.1.4.1.44924.1.1 (AllSeen Certificate Type), INTEGER (1) }</w:t>
        </w:r>
      </w:ins>
    </w:p>
    <w:p w14:paraId="6D4CFEA4" w14:textId="77777777" w:rsidR="00816E8F" w:rsidRPr="00E940E9" w:rsidRDefault="00816E8F" w:rsidP="00816E8F">
      <w:pPr>
        <w:spacing w:before="0" w:after="0" w:line="240" w:lineRule="auto"/>
        <w:rPr>
          <w:ins w:id="2655" w:author="Author" w:date="2015-03-31T11:02:00Z"/>
          <w:rFonts w:ascii="Courier New" w:hAnsi="Courier New" w:cs="Courier New"/>
          <w:sz w:val="20"/>
          <w:szCs w:val="20"/>
          <w:rPrChange w:id="2656" w:author="Author" w:date="2015-03-31T13:23:00Z">
            <w:rPr>
              <w:ins w:id="2657" w:author="Author" w:date="2015-03-31T11:02:00Z"/>
              <w:rFonts w:ascii="Times New Roman" w:hAnsi="Times New Roman"/>
              <w:sz w:val="20"/>
              <w:szCs w:val="20"/>
            </w:rPr>
          </w:rPrChange>
        </w:rPr>
      </w:pPr>
      <w:ins w:id="2658" w:author="Author" w:date="2015-03-31T11:02:00Z">
        <w:r w:rsidRPr="00E940E9">
          <w:rPr>
            <w:rFonts w:ascii="Courier New" w:hAnsi="Courier New" w:cs="Courier New"/>
            <w:sz w:val="20"/>
            <w:szCs w:val="20"/>
            <w:rPrChange w:id="2659" w:author="Author" w:date="2015-03-31T13:23:00Z">
              <w:rPr>
                <w:rFonts w:ascii="Courier" w:hAnsi="Courier"/>
                <w:sz w:val="20"/>
                <w:szCs w:val="20"/>
              </w:rPr>
            </w:rPrChange>
          </w:rPr>
          <w:t>}</w:t>
        </w:r>
      </w:ins>
    </w:p>
    <w:p w14:paraId="600F25BE" w14:textId="77777777" w:rsidR="00816E8F" w:rsidRPr="00742354" w:rsidDel="00816E8F" w:rsidRDefault="00816E8F" w:rsidP="007851A4">
      <w:pPr>
        <w:spacing w:before="0" w:after="0" w:line="240" w:lineRule="auto"/>
        <w:rPr>
          <w:del w:id="2660" w:author="Author" w:date="2015-03-31T11:04:00Z"/>
        </w:rPr>
      </w:pPr>
      <w:bookmarkStart w:id="2661" w:name="_Toc415571946"/>
      <w:bookmarkEnd w:id="2661"/>
    </w:p>
    <w:p w14:paraId="7ED70C7A" w14:textId="76901D03" w:rsidR="002C4E0B" w:rsidRPr="00742354" w:rsidDel="00816E8F" w:rsidRDefault="002C4E0B">
      <w:pPr>
        <w:spacing w:before="0" w:after="0" w:line="240" w:lineRule="auto"/>
        <w:ind w:left="0"/>
        <w:rPr>
          <w:del w:id="2662" w:author="Author" w:date="2015-03-31T11:04:00Z"/>
        </w:rPr>
        <w:pPrChange w:id="2663" w:author="Nguyen, Phil" w:date="2015-03-31T11:04:00Z">
          <w:pPr>
            <w:spacing w:before="0" w:after="0" w:line="240" w:lineRule="auto"/>
          </w:pPr>
        </w:pPrChange>
      </w:pPr>
      <w:bookmarkStart w:id="2664" w:name="_Toc407106267"/>
      <w:bookmarkStart w:id="2665" w:name="_Toc407107367"/>
      <w:bookmarkStart w:id="2666" w:name="_Toc408820995"/>
      <w:bookmarkStart w:id="2667" w:name="_Toc408922156"/>
      <w:bookmarkStart w:id="2668" w:name="_Toc409079388"/>
      <w:bookmarkStart w:id="2669" w:name="_Toc407106268"/>
      <w:bookmarkStart w:id="2670" w:name="_Toc407107368"/>
      <w:bookmarkStart w:id="2671" w:name="_Toc408820996"/>
      <w:bookmarkStart w:id="2672" w:name="_Toc408922157"/>
      <w:bookmarkStart w:id="2673" w:name="_Toc409079389"/>
      <w:bookmarkStart w:id="2674" w:name="_Toc407106302"/>
      <w:bookmarkStart w:id="2675" w:name="_Toc407107402"/>
      <w:bookmarkStart w:id="2676" w:name="_Toc408821030"/>
      <w:bookmarkStart w:id="2677" w:name="_Toc408922191"/>
      <w:bookmarkStart w:id="2678" w:name="_Toc409079423"/>
      <w:bookmarkStart w:id="2679" w:name="_Toc407106303"/>
      <w:bookmarkStart w:id="2680" w:name="_Toc407107403"/>
      <w:bookmarkStart w:id="2681" w:name="_Toc408821031"/>
      <w:bookmarkStart w:id="2682" w:name="_Toc408922192"/>
      <w:bookmarkStart w:id="2683" w:name="_Toc409079424"/>
      <w:bookmarkStart w:id="2684" w:name="_Toc407106304"/>
      <w:bookmarkStart w:id="2685" w:name="_Toc407107404"/>
      <w:bookmarkStart w:id="2686" w:name="_Toc408821032"/>
      <w:bookmarkStart w:id="2687" w:name="_Toc408922193"/>
      <w:bookmarkStart w:id="2688" w:name="_Toc409079425"/>
      <w:bookmarkStart w:id="2689" w:name="_Toc407106332"/>
      <w:bookmarkStart w:id="2690" w:name="_Toc407107432"/>
      <w:bookmarkStart w:id="2691" w:name="_Toc408821060"/>
      <w:bookmarkStart w:id="2692" w:name="_Toc408922221"/>
      <w:bookmarkStart w:id="2693" w:name="_Toc409079453"/>
      <w:bookmarkStart w:id="2694" w:name="_Toc407106333"/>
      <w:bookmarkStart w:id="2695" w:name="_Toc407107433"/>
      <w:bookmarkStart w:id="2696" w:name="_Toc408821061"/>
      <w:bookmarkStart w:id="2697" w:name="_Toc408922222"/>
      <w:bookmarkStart w:id="2698" w:name="_Toc409079454"/>
      <w:bookmarkStart w:id="2699" w:name="_Toc407106334"/>
      <w:bookmarkStart w:id="2700" w:name="_Toc407107434"/>
      <w:bookmarkStart w:id="2701" w:name="_Toc408821062"/>
      <w:bookmarkStart w:id="2702" w:name="_Toc408922223"/>
      <w:bookmarkStart w:id="2703" w:name="_Toc409079455"/>
      <w:bookmarkStart w:id="2704" w:name="_Toc407106371"/>
      <w:bookmarkStart w:id="2705" w:name="_Toc407107471"/>
      <w:bookmarkStart w:id="2706" w:name="_Toc408821099"/>
      <w:bookmarkStart w:id="2707" w:name="_Toc408922260"/>
      <w:bookmarkStart w:id="2708" w:name="_Toc409079492"/>
      <w:bookmarkStart w:id="2709" w:name="_Toc407106372"/>
      <w:bookmarkStart w:id="2710" w:name="_Toc407107472"/>
      <w:bookmarkStart w:id="2711" w:name="_Toc408821100"/>
      <w:bookmarkStart w:id="2712" w:name="_Toc408922261"/>
      <w:bookmarkStart w:id="2713" w:name="_Toc409079493"/>
      <w:bookmarkStart w:id="2714" w:name="_Toc415571947"/>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p>
    <w:p w14:paraId="59D229AA" w14:textId="77777777" w:rsidR="00032431" w:rsidRDefault="00032431" w:rsidP="00032431">
      <w:pPr>
        <w:pStyle w:val="Heading2"/>
      </w:pPr>
      <w:bookmarkStart w:id="2715" w:name="_Toc407106374"/>
      <w:bookmarkStart w:id="2716" w:name="_Toc407107474"/>
      <w:bookmarkStart w:id="2717" w:name="_Toc408821102"/>
      <w:bookmarkStart w:id="2718" w:name="_Toc408922263"/>
      <w:bookmarkStart w:id="2719" w:name="_Toc409079495"/>
      <w:bookmarkStart w:id="2720" w:name="_Toc407106375"/>
      <w:bookmarkStart w:id="2721" w:name="_Toc407107475"/>
      <w:bookmarkStart w:id="2722" w:name="_Toc408821103"/>
      <w:bookmarkStart w:id="2723" w:name="_Toc408922264"/>
      <w:bookmarkStart w:id="2724" w:name="_Toc409079496"/>
      <w:bookmarkStart w:id="2725" w:name="_Toc415571948"/>
      <w:bookmarkEnd w:id="2715"/>
      <w:bookmarkEnd w:id="2716"/>
      <w:bookmarkEnd w:id="2717"/>
      <w:bookmarkEnd w:id="2718"/>
      <w:bookmarkEnd w:id="2719"/>
      <w:bookmarkEnd w:id="2720"/>
      <w:bookmarkEnd w:id="2721"/>
      <w:bookmarkEnd w:id="2722"/>
      <w:bookmarkEnd w:id="2723"/>
      <w:bookmarkEnd w:id="2724"/>
      <w:r>
        <w:t>Sample use cases</w:t>
      </w:r>
      <w:bookmarkEnd w:id="2725"/>
    </w:p>
    <w:p w14:paraId="6E9531A0" w14:textId="77777777" w:rsidR="00010F2A" w:rsidRPr="007D1AAA" w:rsidRDefault="00010F2A" w:rsidP="00373FF5">
      <w:pPr>
        <w:pStyle w:val="body"/>
      </w:pPr>
      <w:r>
        <w:t>The solution listed here for the use cases is just a typical solution.  It is not intended to be the only solution.</w:t>
      </w:r>
    </w:p>
    <w:p w14:paraId="6C9DC347" w14:textId="77777777" w:rsidR="00032431" w:rsidRDefault="00032431" w:rsidP="00032431">
      <w:pPr>
        <w:pStyle w:val="Heading3"/>
      </w:pPr>
      <w:bookmarkStart w:id="2726" w:name="_Toc415571949"/>
      <w:r>
        <w:t>Users and devices</w:t>
      </w:r>
      <w:bookmarkEnd w:id="2726"/>
    </w:p>
    <w:p w14:paraId="7B597A3E" w14:textId="77777777" w:rsidR="00032431" w:rsidRDefault="00353EB2" w:rsidP="00032431">
      <w:pPr>
        <w:pStyle w:val="body"/>
      </w:pPr>
      <w:r>
        <w:t xml:space="preserve">Users:  </w:t>
      </w:r>
      <w:r w:rsidR="00032431">
        <w:t>Dad, Mom, and son</w:t>
      </w:r>
    </w:p>
    <w:p w14:paraId="462C6354" w14:textId="77777777" w:rsidR="00763D51" w:rsidRDefault="00763D51" w:rsidP="00032431">
      <w:pPr>
        <w:pStyle w:val="body"/>
      </w:pPr>
    </w:p>
    <w:tbl>
      <w:tblPr>
        <w:tblStyle w:val="TableGrid"/>
        <w:tblW w:w="4500" w:type="dxa"/>
        <w:tblInd w:w="835" w:type="dxa"/>
        <w:tblLook w:val="04A0" w:firstRow="1" w:lastRow="0" w:firstColumn="1" w:lastColumn="0" w:noHBand="0" w:noVBand="1"/>
      </w:tblPr>
      <w:tblGrid>
        <w:gridCol w:w="1980"/>
        <w:gridCol w:w="2520"/>
      </w:tblGrid>
      <w:tr w:rsidR="00763D51" w14:paraId="7A18FED5" w14:textId="77777777" w:rsidTr="006A5C87">
        <w:trPr>
          <w:cnfStyle w:val="100000000000" w:firstRow="1" w:lastRow="0" w:firstColumn="0" w:lastColumn="0" w:oddVBand="0" w:evenVBand="0" w:oddHBand="0" w:evenHBand="0" w:firstRowFirstColumn="0" w:firstRowLastColumn="0" w:lastRowFirstColumn="0" w:lastRowLastColumn="0"/>
          <w:tblHeader/>
        </w:trPr>
        <w:tc>
          <w:tcPr>
            <w:tcW w:w="1980" w:type="dxa"/>
          </w:tcPr>
          <w:p w14:paraId="4936EEC1" w14:textId="760B32AA" w:rsidR="00763D51" w:rsidRDefault="00763D51" w:rsidP="00F062ED">
            <w:pPr>
              <w:pStyle w:val="tableheading"/>
            </w:pPr>
            <w:r>
              <w:t>Security Group</w:t>
            </w:r>
          </w:p>
        </w:tc>
        <w:tc>
          <w:tcPr>
            <w:tcW w:w="2520" w:type="dxa"/>
          </w:tcPr>
          <w:p w14:paraId="5B72300A" w14:textId="6FA1FD01" w:rsidR="00763D51" w:rsidRDefault="00763D51" w:rsidP="00F062ED">
            <w:pPr>
              <w:pStyle w:val="tableheading"/>
            </w:pPr>
            <w:r>
              <w:t>Members</w:t>
            </w:r>
          </w:p>
        </w:tc>
      </w:tr>
      <w:tr w:rsidR="00763D51" w:rsidRPr="00032431" w14:paraId="1C3A768B" w14:textId="77777777" w:rsidTr="006A5C87">
        <w:tc>
          <w:tcPr>
            <w:tcW w:w="1980" w:type="dxa"/>
          </w:tcPr>
          <w:p w14:paraId="2BF53721" w14:textId="14E438D1" w:rsidR="00763D51" w:rsidRPr="00C66DD3" w:rsidRDefault="00F062ED" w:rsidP="00F062ED">
            <w:pPr>
              <w:pStyle w:val="tableentry"/>
            </w:pPr>
            <w:r>
              <w:t>h</w:t>
            </w:r>
            <w:r w:rsidR="00763D51">
              <w:t>omeAdmin</w:t>
            </w:r>
          </w:p>
        </w:tc>
        <w:tc>
          <w:tcPr>
            <w:tcW w:w="2520" w:type="dxa"/>
          </w:tcPr>
          <w:p w14:paraId="7950A94D" w14:textId="50DC3C9B" w:rsidR="00763D51" w:rsidRPr="00C66DD3" w:rsidRDefault="00763D51" w:rsidP="00F062ED">
            <w:pPr>
              <w:pStyle w:val="tableentry"/>
            </w:pPr>
            <w:r>
              <w:t>Dad, Mom</w:t>
            </w:r>
          </w:p>
        </w:tc>
      </w:tr>
      <w:tr w:rsidR="00763D51" w:rsidRPr="00032431" w14:paraId="1F3D1CB2" w14:textId="77777777" w:rsidTr="006A5C87">
        <w:tc>
          <w:tcPr>
            <w:tcW w:w="1980" w:type="dxa"/>
          </w:tcPr>
          <w:p w14:paraId="09E27DE1" w14:textId="126470E3" w:rsidR="00763D51" w:rsidRPr="00C66DD3" w:rsidRDefault="00F062ED" w:rsidP="00F062ED">
            <w:pPr>
              <w:pStyle w:val="tableentry"/>
            </w:pPr>
            <w:r>
              <w:t>s</w:t>
            </w:r>
            <w:r w:rsidR="00763D51">
              <w:t>onAdmin</w:t>
            </w:r>
          </w:p>
        </w:tc>
        <w:tc>
          <w:tcPr>
            <w:tcW w:w="2520" w:type="dxa"/>
          </w:tcPr>
          <w:p w14:paraId="5103C9E0" w14:textId="44106E72" w:rsidR="00763D51" w:rsidRPr="00C66DD3" w:rsidRDefault="00763D51" w:rsidP="00F062ED">
            <w:pPr>
              <w:pStyle w:val="tableentry"/>
            </w:pPr>
            <w:r>
              <w:t>Son</w:t>
            </w:r>
          </w:p>
        </w:tc>
      </w:tr>
      <w:tr w:rsidR="00852957" w:rsidRPr="00032431" w14:paraId="4598B5BB" w14:textId="77777777" w:rsidTr="00763D51">
        <w:tc>
          <w:tcPr>
            <w:tcW w:w="1980" w:type="dxa"/>
          </w:tcPr>
          <w:p w14:paraId="5BD81896" w14:textId="0E809503" w:rsidR="00852957" w:rsidRDefault="00852957" w:rsidP="00F062ED">
            <w:pPr>
              <w:pStyle w:val="tableentry"/>
            </w:pPr>
            <w:r>
              <w:t>dadOnlyAdmin</w:t>
            </w:r>
          </w:p>
        </w:tc>
        <w:tc>
          <w:tcPr>
            <w:tcW w:w="2520" w:type="dxa"/>
          </w:tcPr>
          <w:p w14:paraId="0C341866" w14:textId="75E151E7" w:rsidR="00852957" w:rsidRDefault="00852957" w:rsidP="00F062ED">
            <w:pPr>
              <w:pStyle w:val="tableentry"/>
            </w:pPr>
            <w:r>
              <w:t>Dad</w:t>
            </w:r>
          </w:p>
        </w:tc>
      </w:tr>
      <w:tr w:rsidR="00763D51" w:rsidRPr="00032431" w14:paraId="352421AB" w14:textId="77777777" w:rsidTr="006A5C87">
        <w:tc>
          <w:tcPr>
            <w:tcW w:w="1980" w:type="dxa"/>
          </w:tcPr>
          <w:p w14:paraId="068297AF" w14:textId="11F37952" w:rsidR="00763D51" w:rsidRPr="00C66DD3" w:rsidRDefault="00F062ED" w:rsidP="00F062ED">
            <w:pPr>
              <w:pStyle w:val="tableentry"/>
            </w:pPr>
            <w:r>
              <w:t>livingRoom</w:t>
            </w:r>
          </w:p>
        </w:tc>
        <w:tc>
          <w:tcPr>
            <w:tcW w:w="2520" w:type="dxa"/>
          </w:tcPr>
          <w:p w14:paraId="5B01BED5" w14:textId="2F823DAD" w:rsidR="00763D51" w:rsidRDefault="00763D51" w:rsidP="00F062ED">
            <w:pPr>
              <w:pStyle w:val="tableentry"/>
            </w:pPr>
            <w:r w:rsidRPr="00C66DD3">
              <w:t xml:space="preserve">TV, </w:t>
            </w:r>
            <w:r w:rsidR="004073C7">
              <w:t xml:space="preserve">living room </w:t>
            </w:r>
            <w:r w:rsidRPr="00C66DD3">
              <w:t>tablet</w:t>
            </w:r>
            <w:r w:rsidR="004073C7">
              <w:t>, son’s room TV, master bedroom TV, master bedroom tablet</w:t>
            </w:r>
          </w:p>
        </w:tc>
      </w:tr>
      <w:tr w:rsidR="004073C7" w:rsidRPr="00032431" w14:paraId="75E44B05" w14:textId="77777777" w:rsidTr="00763D51">
        <w:tc>
          <w:tcPr>
            <w:tcW w:w="1980" w:type="dxa"/>
          </w:tcPr>
          <w:p w14:paraId="4C18855B" w14:textId="521EE3E5" w:rsidR="004073C7" w:rsidRDefault="004073C7" w:rsidP="00F062ED">
            <w:pPr>
              <w:pStyle w:val="tableentry"/>
            </w:pPr>
            <w:r>
              <w:t>masterBedrom</w:t>
            </w:r>
          </w:p>
        </w:tc>
        <w:tc>
          <w:tcPr>
            <w:tcW w:w="2520" w:type="dxa"/>
          </w:tcPr>
          <w:p w14:paraId="63C0C8CD" w14:textId="23394969" w:rsidR="004073C7" w:rsidRPr="00C66DD3" w:rsidRDefault="004073C7" w:rsidP="00F062ED">
            <w:pPr>
              <w:pStyle w:val="tableentry"/>
            </w:pPr>
            <w:r>
              <w:t>Master bedroom tablet</w:t>
            </w:r>
          </w:p>
        </w:tc>
      </w:tr>
    </w:tbl>
    <w:p w14:paraId="516FD6A9" w14:textId="77777777" w:rsidR="00763D51" w:rsidRDefault="00763D51" w:rsidP="00032431">
      <w:pPr>
        <w:pStyle w:val="body"/>
      </w:pPr>
    </w:p>
    <w:p w14:paraId="4A8AE876" w14:textId="77777777" w:rsidR="00763D51" w:rsidRDefault="00763D51" w:rsidP="00032431">
      <w:pPr>
        <w:pStyle w:val="body"/>
      </w:pPr>
    </w:p>
    <w:tbl>
      <w:tblPr>
        <w:tblStyle w:val="TableGrid"/>
        <w:tblW w:w="8870" w:type="dxa"/>
        <w:tblInd w:w="835" w:type="dxa"/>
        <w:tblLook w:val="04A0" w:firstRow="1" w:lastRow="0" w:firstColumn="1" w:lastColumn="0" w:noHBand="0" w:noVBand="1"/>
      </w:tblPr>
      <w:tblGrid>
        <w:gridCol w:w="1980"/>
        <w:gridCol w:w="2520"/>
        <w:gridCol w:w="4370"/>
      </w:tblGrid>
      <w:tr w:rsidR="00032431" w14:paraId="4B88A249" w14:textId="77777777" w:rsidTr="005700B0">
        <w:trPr>
          <w:cnfStyle w:val="100000000000" w:firstRow="1" w:lastRow="0" w:firstColumn="0" w:lastColumn="0" w:oddVBand="0" w:evenVBand="0" w:oddHBand="0" w:evenHBand="0" w:firstRowFirstColumn="0" w:firstRowLastColumn="0" w:lastRowFirstColumn="0" w:lastRowLastColumn="0"/>
          <w:tblHeader/>
        </w:trPr>
        <w:tc>
          <w:tcPr>
            <w:tcW w:w="1980" w:type="dxa"/>
          </w:tcPr>
          <w:p w14:paraId="32B39BAE" w14:textId="77777777" w:rsidR="00032431" w:rsidRDefault="00032431" w:rsidP="00032431">
            <w:pPr>
              <w:pStyle w:val="tableheading"/>
            </w:pPr>
            <w:r>
              <w:t>Room</w:t>
            </w:r>
          </w:p>
        </w:tc>
        <w:tc>
          <w:tcPr>
            <w:tcW w:w="2520" w:type="dxa"/>
          </w:tcPr>
          <w:p w14:paraId="2F681F21" w14:textId="77777777" w:rsidR="00032431" w:rsidRDefault="00032431" w:rsidP="00032431">
            <w:pPr>
              <w:pStyle w:val="tableheading"/>
            </w:pPr>
            <w:r>
              <w:t>Devices</w:t>
            </w:r>
          </w:p>
        </w:tc>
        <w:tc>
          <w:tcPr>
            <w:tcW w:w="4370" w:type="dxa"/>
          </w:tcPr>
          <w:p w14:paraId="487F0250" w14:textId="77777777" w:rsidR="00032431" w:rsidRDefault="00032431" w:rsidP="00032431">
            <w:pPr>
              <w:pStyle w:val="tableheading"/>
            </w:pPr>
            <w:r>
              <w:t>Notes</w:t>
            </w:r>
          </w:p>
        </w:tc>
      </w:tr>
      <w:tr w:rsidR="00032431" w14:paraId="68B602C9" w14:textId="77777777" w:rsidTr="005700B0">
        <w:tc>
          <w:tcPr>
            <w:tcW w:w="1980" w:type="dxa"/>
          </w:tcPr>
          <w:p w14:paraId="53C6A196" w14:textId="77777777" w:rsidR="00032431" w:rsidRPr="00C66DD3" w:rsidRDefault="00032431" w:rsidP="009235C6">
            <w:pPr>
              <w:pStyle w:val="tableentry"/>
            </w:pPr>
            <w:r w:rsidRPr="00C66DD3">
              <w:t xml:space="preserve">Living </w:t>
            </w:r>
            <w:r w:rsidR="009235C6">
              <w:t>r</w:t>
            </w:r>
            <w:r w:rsidRPr="00C66DD3">
              <w:t>oom</w:t>
            </w:r>
          </w:p>
        </w:tc>
        <w:tc>
          <w:tcPr>
            <w:tcW w:w="2520" w:type="dxa"/>
          </w:tcPr>
          <w:p w14:paraId="0631D3E2" w14:textId="77777777" w:rsidR="00032431" w:rsidRPr="00C66DD3" w:rsidRDefault="00032431" w:rsidP="0042104D">
            <w:pPr>
              <w:pStyle w:val="tableentry"/>
            </w:pPr>
            <w:r w:rsidRPr="00C66DD3">
              <w:t>TV, Set-</w:t>
            </w:r>
            <w:r w:rsidR="00353EB2">
              <w:t>t</w:t>
            </w:r>
            <w:r w:rsidRPr="00C66DD3">
              <w:t>op box, table</w:t>
            </w:r>
            <w:r w:rsidR="00353EB2">
              <w:t>t</w:t>
            </w:r>
            <w:r w:rsidRPr="00C66DD3">
              <w:t>,</w:t>
            </w:r>
            <w:r w:rsidR="001C119B">
              <w:t xml:space="preserve"> Network-attached Storage</w:t>
            </w:r>
            <w:r w:rsidR="0042104D">
              <w:t xml:space="preserve"> (NAS)</w:t>
            </w:r>
          </w:p>
        </w:tc>
        <w:tc>
          <w:tcPr>
            <w:tcW w:w="4370" w:type="dxa"/>
          </w:tcPr>
          <w:p w14:paraId="409A3727" w14:textId="4481FB55" w:rsidR="00032431" w:rsidRDefault="00032431" w:rsidP="00032431">
            <w:pPr>
              <w:pStyle w:val="tablebulletlvl1"/>
            </w:pPr>
            <w:r>
              <w:t xml:space="preserve">All devices </w:t>
            </w:r>
            <w:r w:rsidR="00852957">
              <w:t xml:space="preserve">claimed </w:t>
            </w:r>
            <w:r>
              <w:t>by Dad</w:t>
            </w:r>
            <w:r w:rsidR="00852957">
              <w:t xml:space="preserve"> and managed by </w:t>
            </w:r>
            <w:r w:rsidR="00994599">
              <w:t xml:space="preserve">Mon and Dad using </w:t>
            </w:r>
            <w:r w:rsidR="00852957">
              <w:t>the security group homeAdmin</w:t>
            </w:r>
          </w:p>
          <w:p w14:paraId="55E26127" w14:textId="12C4C4AF" w:rsidR="00032431" w:rsidRPr="00032431" w:rsidRDefault="00032431">
            <w:pPr>
              <w:pStyle w:val="tablebulletlvl1"/>
            </w:pPr>
            <w:r>
              <w:t>All devices are accessible for the whole family</w:t>
            </w:r>
          </w:p>
        </w:tc>
      </w:tr>
      <w:tr w:rsidR="00032431" w14:paraId="0820B12A" w14:textId="77777777" w:rsidTr="005700B0">
        <w:tc>
          <w:tcPr>
            <w:tcW w:w="1980" w:type="dxa"/>
          </w:tcPr>
          <w:p w14:paraId="2995CF42" w14:textId="77777777" w:rsidR="00032431" w:rsidRPr="00C66DD3" w:rsidRDefault="00032431" w:rsidP="00032431">
            <w:pPr>
              <w:pStyle w:val="tableentry"/>
            </w:pPr>
            <w:r w:rsidRPr="00C66DD3">
              <w:t>Son’s bedroom</w:t>
            </w:r>
          </w:p>
        </w:tc>
        <w:tc>
          <w:tcPr>
            <w:tcW w:w="2520" w:type="dxa"/>
          </w:tcPr>
          <w:p w14:paraId="733CE294" w14:textId="77777777" w:rsidR="00032431" w:rsidRPr="00C66DD3" w:rsidRDefault="00032431" w:rsidP="00032431">
            <w:pPr>
              <w:pStyle w:val="tableentry"/>
            </w:pPr>
            <w:r w:rsidRPr="00C66DD3">
              <w:t>TV</w:t>
            </w:r>
          </w:p>
        </w:tc>
        <w:tc>
          <w:tcPr>
            <w:tcW w:w="4370" w:type="dxa"/>
          </w:tcPr>
          <w:p w14:paraId="01CD2C2C" w14:textId="21BA1EBB" w:rsidR="00032431" w:rsidRDefault="004073C7" w:rsidP="00032431">
            <w:pPr>
              <w:pStyle w:val="tablebulletlvl1"/>
            </w:pPr>
            <w:r>
              <w:t xml:space="preserve">Claimed </w:t>
            </w:r>
            <w:r w:rsidR="00032431">
              <w:t>and managed by son</w:t>
            </w:r>
          </w:p>
          <w:p w14:paraId="372456BF" w14:textId="22F2D3B9" w:rsidR="00032431" w:rsidRPr="00032431" w:rsidRDefault="004073C7">
            <w:pPr>
              <w:pStyle w:val="tablebulletlvl1"/>
            </w:pPr>
            <w:r>
              <w:t xml:space="preserve">TV is </w:t>
            </w:r>
            <w:r w:rsidR="00032431">
              <w:t xml:space="preserve">allowed to interact with living room devices </w:t>
            </w:r>
            <w:r>
              <w:t>for streaming data</w:t>
            </w:r>
          </w:p>
        </w:tc>
      </w:tr>
      <w:tr w:rsidR="00032431" w14:paraId="561A5C8C" w14:textId="77777777" w:rsidTr="005700B0">
        <w:tc>
          <w:tcPr>
            <w:tcW w:w="1980" w:type="dxa"/>
          </w:tcPr>
          <w:p w14:paraId="69393F38" w14:textId="77777777" w:rsidR="00032431" w:rsidRPr="00C66DD3" w:rsidRDefault="005700B0" w:rsidP="00032431">
            <w:pPr>
              <w:pStyle w:val="tableentry"/>
            </w:pPr>
            <w:r>
              <w:t>Master b</w:t>
            </w:r>
            <w:r w:rsidR="00032431" w:rsidRPr="00C66DD3">
              <w:t>edroom</w:t>
            </w:r>
          </w:p>
        </w:tc>
        <w:tc>
          <w:tcPr>
            <w:tcW w:w="2520" w:type="dxa"/>
          </w:tcPr>
          <w:p w14:paraId="543B3291" w14:textId="77777777" w:rsidR="00032431" w:rsidRDefault="00032431" w:rsidP="00032431">
            <w:pPr>
              <w:pStyle w:val="tableentry"/>
            </w:pPr>
            <w:r w:rsidRPr="00C66DD3">
              <w:t>TV, tablet</w:t>
            </w:r>
          </w:p>
        </w:tc>
        <w:tc>
          <w:tcPr>
            <w:tcW w:w="4370" w:type="dxa"/>
          </w:tcPr>
          <w:p w14:paraId="7E0FBBBD" w14:textId="77777777" w:rsidR="00032431" w:rsidRDefault="00032431" w:rsidP="00032431">
            <w:pPr>
              <w:pStyle w:val="tablebulletlvl1"/>
            </w:pPr>
            <w:r>
              <w:t>TV used by Mom and Dad only</w:t>
            </w:r>
          </w:p>
          <w:p w14:paraId="3CA24469" w14:textId="77777777" w:rsidR="00032431" w:rsidRDefault="00032431" w:rsidP="00032431">
            <w:pPr>
              <w:pStyle w:val="tablebulletlvl1"/>
            </w:pPr>
            <w:r>
              <w:t>Tablet used by Dad only</w:t>
            </w:r>
          </w:p>
          <w:p w14:paraId="3341B643" w14:textId="7AFA05D9" w:rsidR="004073C7" w:rsidRDefault="004073C7" w:rsidP="00032431">
            <w:pPr>
              <w:pStyle w:val="tablebulletlvl1"/>
            </w:pPr>
            <w:r>
              <w:t>TV is allowed to interact with living room devices for streaming data</w:t>
            </w:r>
          </w:p>
          <w:p w14:paraId="382748A3" w14:textId="58B12E22" w:rsidR="00032431" w:rsidRPr="00032431" w:rsidRDefault="004073C7" w:rsidP="00032431">
            <w:pPr>
              <w:pStyle w:val="tablebulletlvl1"/>
            </w:pPr>
            <w:r>
              <w:t>Tablet has full control of living room devices including the parent control feature</w:t>
            </w:r>
          </w:p>
        </w:tc>
      </w:tr>
    </w:tbl>
    <w:p w14:paraId="4C5D3DB3" w14:textId="77777777" w:rsidR="00032431" w:rsidRDefault="007C706C" w:rsidP="005700B0">
      <w:pPr>
        <w:pStyle w:val="Heading3"/>
      </w:pPr>
      <w:bookmarkStart w:id="2727" w:name="_Toc415571950"/>
      <w:r>
        <w:lastRenderedPageBreak/>
        <w:t>Users set up by Dad</w:t>
      </w:r>
      <w:bookmarkEnd w:id="2727"/>
    </w:p>
    <w:p w14:paraId="3014E9E0" w14:textId="298B006C" w:rsidR="005700B0" w:rsidRDefault="00F85FC5" w:rsidP="003522EA">
      <w:pPr>
        <w:pStyle w:val="figureanchor"/>
        <w:ind w:left="0"/>
      </w:pPr>
      <w:ins w:id="2728" w:author="Author" w:date="2015-03-27T10:37:00Z">
        <w:r>
          <w:object w:dxaOrig="10475" w:dyaOrig="11530" w14:anchorId="49B287EF">
            <v:shape id="_x0000_i1082" type="#_x0000_t75" style="width:467.25pt;height:514.5pt" o:ole="">
              <v:imagedata r:id="rId157" o:title=""/>
            </v:shape>
            <o:OLEObject Type="Embed" ProgID="Visio.Drawing.11" ShapeID="_x0000_i1082" DrawAspect="Content" ObjectID="_1489315275" r:id="rId158"/>
          </w:object>
        </w:r>
      </w:ins>
      <w:del w:id="2729" w:author="Author" w:date="2015-03-27T10:37:00Z">
        <w:r w:rsidR="006B6E35" w:rsidDel="00F85FC5">
          <w:object w:dxaOrig="10475" w:dyaOrig="13978" w14:anchorId="720C6FF0">
            <v:shape id="_x0000_i1083" type="#_x0000_t75" style="width:420.75pt;height:561pt" o:ole="">
              <v:imagedata r:id="rId159" o:title=""/>
            </v:shape>
            <o:OLEObject Type="Embed" ProgID="Visio.Drawing.11" ShapeID="_x0000_i1083" DrawAspect="Content" ObjectID="_1489315276" r:id="rId160"/>
          </w:object>
        </w:r>
      </w:del>
      <w:r w:rsidR="00D215FD" w:rsidDel="00D215FD">
        <w:t xml:space="preserve"> </w:t>
      </w:r>
    </w:p>
    <w:p w14:paraId="2D5CF4CB" w14:textId="39810C91" w:rsidR="005700B0" w:rsidRDefault="005700B0" w:rsidP="005700B0">
      <w:pPr>
        <w:pStyle w:val="Caption"/>
      </w:pPr>
      <w:bookmarkStart w:id="2730" w:name="_Toc415571904"/>
      <w:r>
        <w:t xml:space="preserve">Figure </w:t>
      </w:r>
      <w:ins w:id="2731" w:author="Author" w:date="2015-03-27T12:41:00Z">
        <w:r w:rsidR="00013A2F">
          <w:fldChar w:fldCharType="begin"/>
        </w:r>
        <w:r w:rsidR="00013A2F">
          <w:instrText xml:space="preserve"> STYLEREF 1 \s </w:instrText>
        </w:r>
      </w:ins>
      <w:r w:rsidR="00013A2F">
        <w:fldChar w:fldCharType="separate"/>
      </w:r>
      <w:r w:rsidR="00497D04">
        <w:rPr>
          <w:noProof/>
        </w:rPr>
        <w:t>2</w:t>
      </w:r>
      <w:ins w:id="2732"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733" w:author="Author" w:date="2015-03-31T12:33:00Z">
        <w:r w:rsidR="00497D04">
          <w:rPr>
            <w:noProof/>
          </w:rPr>
          <w:t>18</w:t>
        </w:r>
      </w:ins>
      <w:ins w:id="2734" w:author="Author" w:date="2015-03-27T12:41:00Z">
        <w:r w:rsidR="00013A2F">
          <w:fldChar w:fldCharType="end"/>
        </w:r>
      </w:ins>
      <w:ins w:id="2735" w:author="Author" w:date="2015-03-26T14:41:00Z">
        <w:del w:id="2736" w:author="Author" w:date="2015-03-27T12:41:00Z">
          <w:r w:rsidR="005B3AAC" w:rsidDel="00013A2F">
            <w:fldChar w:fldCharType="begin"/>
          </w:r>
          <w:r w:rsidR="005B3AAC" w:rsidDel="00013A2F">
            <w:delInstrText xml:space="preserve"> STYLEREF 1 \s </w:delInstrText>
          </w:r>
        </w:del>
      </w:ins>
      <w:del w:id="2737" w:author="Author" w:date="2015-03-27T12:41:00Z">
        <w:r w:rsidR="005B3AAC" w:rsidDel="00013A2F">
          <w:fldChar w:fldCharType="separate"/>
        </w:r>
        <w:r w:rsidR="005B3AAC" w:rsidDel="00013A2F">
          <w:rPr>
            <w:noProof/>
          </w:rPr>
          <w:delText>2</w:delText>
        </w:r>
      </w:del>
      <w:ins w:id="2738" w:author="Author" w:date="2015-03-26T14:41:00Z">
        <w:del w:id="2739"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740" w:author="Author" w:date="2015-03-27T12:41:00Z">
        <w:r w:rsidR="005B3AAC" w:rsidDel="00013A2F">
          <w:fldChar w:fldCharType="separate"/>
        </w:r>
      </w:del>
      <w:ins w:id="2741" w:author="Author" w:date="2015-03-26T14:41:00Z">
        <w:del w:id="2742" w:author="Author" w:date="2015-03-27T12:41:00Z">
          <w:r w:rsidR="005B3AAC" w:rsidDel="00013A2F">
            <w:rPr>
              <w:noProof/>
            </w:rPr>
            <w:delText>18</w:delText>
          </w:r>
          <w:r w:rsidR="005B3AAC" w:rsidDel="00013A2F">
            <w:fldChar w:fldCharType="end"/>
          </w:r>
        </w:del>
      </w:ins>
      <w:del w:id="2743"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17</w:delText>
        </w:r>
        <w:r w:rsidR="004E4364" w:rsidDel="005B3AAC">
          <w:fldChar w:fldCharType="end"/>
        </w:r>
      </w:del>
      <w:r>
        <w:t xml:space="preserve">. Use case - </w:t>
      </w:r>
      <w:r w:rsidR="007C706C">
        <w:t xml:space="preserve">users set up by </w:t>
      </w:r>
      <w:r>
        <w:t>Dad</w:t>
      </w:r>
      <w:bookmarkEnd w:id="2730"/>
    </w:p>
    <w:p w14:paraId="6227CEFC" w14:textId="77777777" w:rsidR="005700B0" w:rsidRDefault="007C706C" w:rsidP="006229E9">
      <w:pPr>
        <w:pStyle w:val="Heading3"/>
      </w:pPr>
      <w:bookmarkStart w:id="2744" w:name="_Toc415571951"/>
      <w:r>
        <w:lastRenderedPageBreak/>
        <w:t>Living room set up by Dad</w:t>
      </w:r>
      <w:bookmarkEnd w:id="2744"/>
    </w:p>
    <w:p w14:paraId="2C3C7F14" w14:textId="357177C4" w:rsidR="006229E9" w:rsidRDefault="000B54B3" w:rsidP="003522EA">
      <w:pPr>
        <w:pStyle w:val="figureanchor"/>
        <w:ind w:left="0"/>
      </w:pPr>
      <w:ins w:id="2745" w:author="Author" w:date="2015-03-27T10:50:00Z">
        <w:r>
          <w:object w:dxaOrig="11122" w:dyaOrig="14778" w14:anchorId="01722FA8">
            <v:shape id="_x0000_i1084" type="#_x0000_t75" style="width:434.25pt;height:576.75pt" o:ole="">
              <v:imagedata r:id="rId161" o:title=""/>
            </v:shape>
            <o:OLEObject Type="Embed" ProgID="Visio.Drawing.11" ShapeID="_x0000_i1084" DrawAspect="Content" ObjectID="_1489315277" r:id="rId162"/>
          </w:object>
        </w:r>
      </w:ins>
      <w:del w:id="2746" w:author="Author" w:date="2015-03-27T10:50:00Z">
        <w:r w:rsidR="00852957" w:rsidDel="00F85FC5">
          <w:object w:dxaOrig="11312" w:dyaOrig="14778" w14:anchorId="750C0B84">
            <v:shape id="_x0000_i1085" type="#_x0000_t75" style="width:438.75pt;height:573.75pt" o:ole="">
              <v:imagedata r:id="rId163" o:title=""/>
            </v:shape>
            <o:OLEObject Type="Embed" ProgID="Visio.Drawing.11" ShapeID="_x0000_i1085" DrawAspect="Content" ObjectID="_1489315278" r:id="rId164"/>
          </w:object>
        </w:r>
      </w:del>
    </w:p>
    <w:p w14:paraId="27E3DA77" w14:textId="48FDC109" w:rsidR="006229E9" w:rsidRDefault="006229E9" w:rsidP="006229E9">
      <w:pPr>
        <w:pStyle w:val="Caption"/>
      </w:pPr>
      <w:bookmarkStart w:id="2747" w:name="_Toc415571905"/>
      <w:r>
        <w:t xml:space="preserve">Figure </w:t>
      </w:r>
      <w:ins w:id="2748" w:author="Author" w:date="2015-03-27T12:41:00Z">
        <w:r w:rsidR="00013A2F">
          <w:fldChar w:fldCharType="begin"/>
        </w:r>
        <w:r w:rsidR="00013A2F">
          <w:instrText xml:space="preserve"> STYLEREF 1 \s </w:instrText>
        </w:r>
      </w:ins>
      <w:r w:rsidR="00013A2F">
        <w:fldChar w:fldCharType="separate"/>
      </w:r>
      <w:r w:rsidR="00497D04">
        <w:rPr>
          <w:noProof/>
        </w:rPr>
        <w:t>2</w:t>
      </w:r>
      <w:ins w:id="2749"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750" w:author="Author" w:date="2015-03-31T12:33:00Z">
        <w:r w:rsidR="00497D04">
          <w:rPr>
            <w:noProof/>
          </w:rPr>
          <w:t>19</w:t>
        </w:r>
      </w:ins>
      <w:ins w:id="2751" w:author="Author" w:date="2015-03-27T12:41:00Z">
        <w:r w:rsidR="00013A2F">
          <w:fldChar w:fldCharType="end"/>
        </w:r>
      </w:ins>
      <w:ins w:id="2752" w:author="Author" w:date="2015-03-26T14:41:00Z">
        <w:del w:id="2753" w:author="Author" w:date="2015-03-27T12:41:00Z">
          <w:r w:rsidR="005B3AAC" w:rsidDel="00013A2F">
            <w:fldChar w:fldCharType="begin"/>
          </w:r>
          <w:r w:rsidR="005B3AAC" w:rsidDel="00013A2F">
            <w:delInstrText xml:space="preserve"> STYLEREF 1 \s </w:delInstrText>
          </w:r>
        </w:del>
      </w:ins>
      <w:del w:id="2754" w:author="Author" w:date="2015-03-27T12:41:00Z">
        <w:r w:rsidR="005B3AAC" w:rsidDel="00013A2F">
          <w:fldChar w:fldCharType="separate"/>
        </w:r>
        <w:r w:rsidR="005B3AAC" w:rsidDel="00013A2F">
          <w:rPr>
            <w:noProof/>
          </w:rPr>
          <w:delText>2</w:delText>
        </w:r>
      </w:del>
      <w:ins w:id="2755" w:author="Author" w:date="2015-03-26T14:41:00Z">
        <w:del w:id="2756"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757" w:author="Author" w:date="2015-03-27T12:41:00Z">
        <w:r w:rsidR="005B3AAC" w:rsidDel="00013A2F">
          <w:fldChar w:fldCharType="separate"/>
        </w:r>
      </w:del>
      <w:ins w:id="2758" w:author="Author" w:date="2015-03-26T14:41:00Z">
        <w:del w:id="2759" w:author="Author" w:date="2015-03-27T12:41:00Z">
          <w:r w:rsidR="005B3AAC" w:rsidDel="00013A2F">
            <w:rPr>
              <w:noProof/>
            </w:rPr>
            <w:delText>19</w:delText>
          </w:r>
          <w:r w:rsidR="005B3AAC" w:rsidDel="00013A2F">
            <w:fldChar w:fldCharType="end"/>
          </w:r>
        </w:del>
      </w:ins>
      <w:del w:id="2760"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18</w:delText>
        </w:r>
        <w:r w:rsidR="004E4364" w:rsidDel="005B3AAC">
          <w:fldChar w:fldCharType="end"/>
        </w:r>
      </w:del>
      <w:r>
        <w:t xml:space="preserve">. </w:t>
      </w:r>
      <w:r w:rsidR="007C706C">
        <w:t>Use c</w:t>
      </w:r>
      <w:r w:rsidRPr="006229E9">
        <w:t xml:space="preserve">ase - </w:t>
      </w:r>
      <w:r w:rsidR="007C706C">
        <w:t xml:space="preserve">living room set up by </w:t>
      </w:r>
      <w:r w:rsidRPr="006229E9">
        <w:t>Dad</w:t>
      </w:r>
      <w:bookmarkEnd w:id="2747"/>
    </w:p>
    <w:p w14:paraId="6B40C38C" w14:textId="77777777" w:rsidR="006229E9" w:rsidRDefault="007C706C" w:rsidP="006229E9">
      <w:pPr>
        <w:pStyle w:val="Heading3"/>
      </w:pPr>
      <w:bookmarkStart w:id="2761" w:name="_Toc415571952"/>
      <w:r>
        <w:lastRenderedPageBreak/>
        <w:t>Son's bedroom set up by s</w:t>
      </w:r>
      <w:r w:rsidR="006229E9">
        <w:t>o</w:t>
      </w:r>
      <w:r>
        <w:t>n</w:t>
      </w:r>
      <w:bookmarkEnd w:id="2761"/>
    </w:p>
    <w:p w14:paraId="2E9AB42B" w14:textId="057EBDA0" w:rsidR="006229E9" w:rsidRDefault="00280AFA" w:rsidP="003522EA">
      <w:pPr>
        <w:pStyle w:val="figureanchor"/>
        <w:ind w:left="0"/>
      </w:pPr>
      <w:ins w:id="2762" w:author="Author" w:date="2015-03-27T11:14:00Z">
        <w:r>
          <w:object w:dxaOrig="9041" w:dyaOrig="5850" w14:anchorId="1DF2C510">
            <v:shape id="_x0000_i1086" type="#_x0000_t75" style="width:452.25pt;height:292.5pt" o:ole="">
              <v:imagedata r:id="rId165" o:title=""/>
            </v:shape>
            <o:OLEObject Type="Embed" ProgID="Visio.Drawing.11" ShapeID="_x0000_i1086" DrawAspect="Content" ObjectID="_1489315279" r:id="rId166"/>
          </w:object>
        </w:r>
      </w:ins>
      <w:ins w:id="2763" w:author="Author" w:date="2015-03-27T10:59:00Z">
        <w:del w:id="2764" w:author="Author" w:date="2015-03-27T11:14:00Z">
          <w:r w:rsidR="00B1682B" w:rsidDel="00280AFA">
            <w:object w:dxaOrig="9041" w:dyaOrig="5850" w14:anchorId="5854160B">
              <v:shape id="_x0000_i1087" type="#_x0000_t75" style="width:452.25pt;height:292.5pt" o:ole="">
                <v:imagedata r:id="rId167" o:title=""/>
              </v:shape>
              <o:OLEObject Type="Embed" ProgID="Visio.Drawing.11" ShapeID="_x0000_i1087" DrawAspect="Content" ObjectID="_1489315280" r:id="rId168"/>
            </w:object>
          </w:r>
        </w:del>
      </w:ins>
      <w:del w:id="2765" w:author="Author" w:date="2015-03-27T10:59:00Z">
        <w:r w:rsidR="000142AE" w:rsidDel="00B1682B">
          <w:object w:dxaOrig="8994" w:dyaOrig="5850" w14:anchorId="16F5B8C5">
            <v:shape id="_x0000_i1088" type="#_x0000_t75" style="width:450pt;height:292.5pt" o:ole="">
              <v:imagedata r:id="rId169" o:title=""/>
            </v:shape>
            <o:OLEObject Type="Embed" ProgID="Visio.Drawing.11" ShapeID="_x0000_i1088" DrawAspect="Content" ObjectID="_1489315281" r:id="rId170"/>
          </w:object>
        </w:r>
      </w:del>
      <w:r w:rsidR="00D215FD" w:rsidDel="00D215FD">
        <w:t xml:space="preserve"> </w:t>
      </w:r>
    </w:p>
    <w:p w14:paraId="7FFE9515" w14:textId="755946E8" w:rsidR="006229E9" w:rsidRDefault="006229E9" w:rsidP="006229E9">
      <w:pPr>
        <w:pStyle w:val="Caption"/>
      </w:pPr>
      <w:bookmarkStart w:id="2766" w:name="_Toc415571906"/>
      <w:r>
        <w:t xml:space="preserve">Figure </w:t>
      </w:r>
      <w:ins w:id="2767" w:author="Author" w:date="2015-03-27T12:41:00Z">
        <w:r w:rsidR="00013A2F">
          <w:fldChar w:fldCharType="begin"/>
        </w:r>
        <w:r w:rsidR="00013A2F">
          <w:instrText xml:space="preserve"> STYLEREF 1 \s </w:instrText>
        </w:r>
      </w:ins>
      <w:r w:rsidR="00013A2F">
        <w:fldChar w:fldCharType="separate"/>
      </w:r>
      <w:r w:rsidR="00497D04">
        <w:rPr>
          <w:noProof/>
        </w:rPr>
        <w:t>2</w:t>
      </w:r>
      <w:ins w:id="2768"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769" w:author="Author" w:date="2015-03-31T12:33:00Z">
        <w:r w:rsidR="00497D04">
          <w:rPr>
            <w:noProof/>
          </w:rPr>
          <w:t>20</w:t>
        </w:r>
      </w:ins>
      <w:ins w:id="2770" w:author="Author" w:date="2015-03-27T12:41:00Z">
        <w:r w:rsidR="00013A2F">
          <w:fldChar w:fldCharType="end"/>
        </w:r>
      </w:ins>
      <w:ins w:id="2771" w:author="Author" w:date="2015-03-26T14:41:00Z">
        <w:del w:id="2772" w:author="Author" w:date="2015-03-27T12:41:00Z">
          <w:r w:rsidR="005B3AAC" w:rsidDel="00013A2F">
            <w:fldChar w:fldCharType="begin"/>
          </w:r>
          <w:r w:rsidR="005B3AAC" w:rsidDel="00013A2F">
            <w:delInstrText xml:space="preserve"> STYLEREF 1 \s </w:delInstrText>
          </w:r>
        </w:del>
      </w:ins>
      <w:del w:id="2773" w:author="Author" w:date="2015-03-27T12:41:00Z">
        <w:r w:rsidR="005B3AAC" w:rsidDel="00013A2F">
          <w:fldChar w:fldCharType="separate"/>
        </w:r>
        <w:r w:rsidR="005B3AAC" w:rsidDel="00013A2F">
          <w:rPr>
            <w:noProof/>
          </w:rPr>
          <w:delText>2</w:delText>
        </w:r>
      </w:del>
      <w:ins w:id="2774" w:author="Author" w:date="2015-03-26T14:41:00Z">
        <w:del w:id="2775"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776" w:author="Author" w:date="2015-03-27T12:41:00Z">
        <w:r w:rsidR="005B3AAC" w:rsidDel="00013A2F">
          <w:fldChar w:fldCharType="separate"/>
        </w:r>
      </w:del>
      <w:ins w:id="2777" w:author="Author" w:date="2015-03-26T14:41:00Z">
        <w:del w:id="2778" w:author="Author" w:date="2015-03-27T12:41:00Z">
          <w:r w:rsidR="005B3AAC" w:rsidDel="00013A2F">
            <w:rPr>
              <w:noProof/>
            </w:rPr>
            <w:delText>20</w:delText>
          </w:r>
          <w:r w:rsidR="005B3AAC" w:rsidDel="00013A2F">
            <w:fldChar w:fldCharType="end"/>
          </w:r>
        </w:del>
      </w:ins>
      <w:del w:id="2779"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19</w:delText>
        </w:r>
        <w:r w:rsidR="004E4364" w:rsidDel="005B3AAC">
          <w:fldChar w:fldCharType="end"/>
        </w:r>
      </w:del>
      <w:r>
        <w:t xml:space="preserve">. Use case - </w:t>
      </w:r>
      <w:r w:rsidR="007C706C">
        <w:t>son's bedroom set up by s</w:t>
      </w:r>
      <w:r>
        <w:t>on</w:t>
      </w:r>
      <w:bookmarkEnd w:id="2766"/>
    </w:p>
    <w:p w14:paraId="64AA410F" w14:textId="77777777" w:rsidR="006229E9" w:rsidRDefault="007C706C" w:rsidP="00F44246">
      <w:pPr>
        <w:pStyle w:val="Heading3"/>
      </w:pPr>
      <w:bookmarkStart w:id="2780" w:name="_Toc415571953"/>
      <w:r>
        <w:lastRenderedPageBreak/>
        <w:t>M</w:t>
      </w:r>
      <w:r w:rsidR="00F44246">
        <w:t>aster bedroom</w:t>
      </w:r>
      <w:r>
        <w:t xml:space="preserve"> set up by Dad</w:t>
      </w:r>
      <w:bookmarkEnd w:id="2780"/>
    </w:p>
    <w:p w14:paraId="728ED528" w14:textId="3E24BBF1" w:rsidR="00F44246" w:rsidRDefault="00280AFA" w:rsidP="003522EA">
      <w:pPr>
        <w:pStyle w:val="figureanchor"/>
        <w:ind w:left="0"/>
      </w:pPr>
      <w:ins w:id="2781" w:author="Author" w:date="2015-03-27T11:11:00Z">
        <w:r>
          <w:object w:dxaOrig="9793" w:dyaOrig="12289" w14:anchorId="11B828D2">
            <v:shape id="_x0000_i1089" type="#_x0000_t75" style="width:457.5pt;height:573pt" o:ole="">
              <v:imagedata r:id="rId171" o:title=""/>
            </v:shape>
            <o:OLEObject Type="Embed" ProgID="Visio.Drawing.11" ShapeID="_x0000_i1089" DrawAspect="Content" ObjectID="_1489315282" r:id="rId172"/>
          </w:object>
        </w:r>
      </w:ins>
      <w:del w:id="2782" w:author="Author" w:date="2015-03-27T11:11:00Z">
        <w:r w:rsidR="004073C7" w:rsidDel="00280AFA">
          <w:object w:dxaOrig="9674" w:dyaOrig="13153" w14:anchorId="17AA2CCB">
            <v:shape id="_x0000_i1090" type="#_x0000_t75" style="width:425.25pt;height:577.5pt" o:ole="">
              <v:imagedata r:id="rId173" o:title=""/>
            </v:shape>
            <o:OLEObject Type="Embed" ProgID="Visio.Drawing.11" ShapeID="_x0000_i1090" DrawAspect="Content" ObjectID="_1489315283" r:id="rId174"/>
          </w:object>
        </w:r>
      </w:del>
      <w:r w:rsidR="004073C7" w:rsidDel="004073C7">
        <w:t xml:space="preserve"> </w:t>
      </w:r>
    </w:p>
    <w:p w14:paraId="6C945145" w14:textId="431B92D8" w:rsidR="00F44246" w:rsidRDefault="00F44246" w:rsidP="00F44246">
      <w:pPr>
        <w:pStyle w:val="Caption"/>
      </w:pPr>
      <w:bookmarkStart w:id="2783" w:name="_Toc415571907"/>
      <w:r>
        <w:t xml:space="preserve">Figure </w:t>
      </w:r>
      <w:ins w:id="2784" w:author="Author" w:date="2015-03-27T12:41:00Z">
        <w:r w:rsidR="00013A2F">
          <w:fldChar w:fldCharType="begin"/>
        </w:r>
        <w:r w:rsidR="00013A2F">
          <w:instrText xml:space="preserve"> STYLEREF 1 \s </w:instrText>
        </w:r>
      </w:ins>
      <w:r w:rsidR="00013A2F">
        <w:fldChar w:fldCharType="separate"/>
      </w:r>
      <w:r w:rsidR="00497D04">
        <w:rPr>
          <w:noProof/>
        </w:rPr>
        <w:t>2</w:t>
      </w:r>
      <w:ins w:id="2785"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786" w:author="Author" w:date="2015-03-31T12:33:00Z">
        <w:r w:rsidR="00497D04">
          <w:rPr>
            <w:noProof/>
          </w:rPr>
          <w:t>21</w:t>
        </w:r>
      </w:ins>
      <w:ins w:id="2787" w:author="Author" w:date="2015-03-27T12:41:00Z">
        <w:r w:rsidR="00013A2F">
          <w:fldChar w:fldCharType="end"/>
        </w:r>
      </w:ins>
      <w:ins w:id="2788" w:author="Author" w:date="2015-03-26T14:41:00Z">
        <w:del w:id="2789" w:author="Author" w:date="2015-03-27T12:41:00Z">
          <w:r w:rsidR="005B3AAC" w:rsidDel="00013A2F">
            <w:fldChar w:fldCharType="begin"/>
          </w:r>
          <w:r w:rsidR="005B3AAC" w:rsidDel="00013A2F">
            <w:delInstrText xml:space="preserve"> STYLEREF 1 \s </w:delInstrText>
          </w:r>
        </w:del>
      </w:ins>
      <w:del w:id="2790" w:author="Author" w:date="2015-03-27T12:41:00Z">
        <w:r w:rsidR="005B3AAC" w:rsidDel="00013A2F">
          <w:fldChar w:fldCharType="separate"/>
        </w:r>
        <w:r w:rsidR="005B3AAC" w:rsidDel="00013A2F">
          <w:rPr>
            <w:noProof/>
          </w:rPr>
          <w:delText>2</w:delText>
        </w:r>
      </w:del>
      <w:ins w:id="2791" w:author="Author" w:date="2015-03-26T14:41:00Z">
        <w:del w:id="2792"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793" w:author="Author" w:date="2015-03-27T12:41:00Z">
        <w:r w:rsidR="005B3AAC" w:rsidDel="00013A2F">
          <w:fldChar w:fldCharType="separate"/>
        </w:r>
      </w:del>
      <w:ins w:id="2794" w:author="Author" w:date="2015-03-26T14:41:00Z">
        <w:del w:id="2795" w:author="Author" w:date="2015-03-27T12:41:00Z">
          <w:r w:rsidR="005B3AAC" w:rsidDel="00013A2F">
            <w:rPr>
              <w:noProof/>
            </w:rPr>
            <w:delText>21</w:delText>
          </w:r>
          <w:r w:rsidR="005B3AAC" w:rsidDel="00013A2F">
            <w:fldChar w:fldCharType="end"/>
          </w:r>
        </w:del>
      </w:ins>
      <w:del w:id="2796"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20</w:delText>
        </w:r>
        <w:r w:rsidR="004E4364" w:rsidDel="005B3AAC">
          <w:fldChar w:fldCharType="end"/>
        </w:r>
      </w:del>
      <w:r>
        <w:t>. Use case -</w:t>
      </w:r>
      <w:r w:rsidR="007C706C">
        <w:t xml:space="preserve"> master bedroom set up by </w:t>
      </w:r>
      <w:r>
        <w:t>Dad</w:t>
      </w:r>
      <w:bookmarkEnd w:id="2783"/>
    </w:p>
    <w:p w14:paraId="10FEBA15" w14:textId="77777777" w:rsidR="001C52B8" w:rsidRDefault="0042104D" w:rsidP="001C52B8">
      <w:pPr>
        <w:pStyle w:val="Heading3"/>
      </w:pPr>
      <w:bookmarkStart w:id="2797" w:name="_Toc415571954"/>
      <w:r>
        <w:lastRenderedPageBreak/>
        <w:t>Son can control different TVs in the house</w:t>
      </w:r>
      <w:bookmarkEnd w:id="2797"/>
    </w:p>
    <w:p w14:paraId="17356E68" w14:textId="6FA03B90" w:rsidR="00F44246" w:rsidRPr="00F44246" w:rsidRDefault="00280AFA" w:rsidP="003522EA">
      <w:pPr>
        <w:pStyle w:val="figureanchor"/>
        <w:ind w:left="0"/>
      </w:pPr>
      <w:ins w:id="2798" w:author="Author" w:date="2015-03-27T11:20:00Z">
        <w:r>
          <w:object w:dxaOrig="11273" w:dyaOrig="12898" w14:anchorId="6DAC0B62">
            <v:shape id="_x0000_i1091" type="#_x0000_t75" style="width:467.25pt;height:535.5pt" o:ole="">
              <v:imagedata r:id="rId175" o:title=""/>
            </v:shape>
            <o:OLEObject Type="Embed" ProgID="Visio.Drawing.11" ShapeID="_x0000_i1091" DrawAspect="Content" ObjectID="_1489315284" r:id="rId176"/>
          </w:object>
        </w:r>
      </w:ins>
      <w:del w:id="2799" w:author="Author" w:date="2015-03-27T11:20:00Z">
        <w:r w:rsidR="00906224" w:rsidDel="00280AFA">
          <w:object w:dxaOrig="11273" w:dyaOrig="13474" w14:anchorId="4724EB95">
            <v:shape id="_x0000_i1092" type="#_x0000_t75" style="width:467.25pt;height:559.5pt" o:ole="">
              <v:imagedata r:id="rId177" o:title=""/>
            </v:shape>
            <o:OLEObject Type="Embed" ProgID="Visio.Drawing.11" ShapeID="_x0000_i1092" DrawAspect="Content" ObjectID="_1489315285" r:id="rId178"/>
          </w:object>
        </w:r>
      </w:del>
    </w:p>
    <w:p w14:paraId="77D936C9" w14:textId="6EE50C24" w:rsidR="00F44246" w:rsidRPr="00F44246" w:rsidRDefault="00F44246" w:rsidP="00F44246">
      <w:pPr>
        <w:pStyle w:val="Caption"/>
      </w:pPr>
      <w:bookmarkStart w:id="2800" w:name="_Toc415571908"/>
      <w:r>
        <w:t xml:space="preserve">Figure </w:t>
      </w:r>
      <w:ins w:id="2801" w:author="Author" w:date="2015-03-27T12:41:00Z">
        <w:r w:rsidR="00013A2F">
          <w:fldChar w:fldCharType="begin"/>
        </w:r>
        <w:r w:rsidR="00013A2F">
          <w:instrText xml:space="preserve"> STYLEREF 1 \s </w:instrText>
        </w:r>
      </w:ins>
      <w:r w:rsidR="00013A2F">
        <w:fldChar w:fldCharType="separate"/>
      </w:r>
      <w:r w:rsidR="00497D04">
        <w:rPr>
          <w:noProof/>
        </w:rPr>
        <w:t>2</w:t>
      </w:r>
      <w:ins w:id="2802"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803" w:author="Author" w:date="2015-03-31T12:33:00Z">
        <w:r w:rsidR="00497D04">
          <w:rPr>
            <w:noProof/>
          </w:rPr>
          <w:t>22</w:t>
        </w:r>
      </w:ins>
      <w:ins w:id="2804" w:author="Author" w:date="2015-03-27T12:41:00Z">
        <w:r w:rsidR="00013A2F">
          <w:fldChar w:fldCharType="end"/>
        </w:r>
      </w:ins>
      <w:ins w:id="2805" w:author="Author" w:date="2015-03-26T14:41:00Z">
        <w:del w:id="2806" w:author="Author" w:date="2015-03-27T12:41:00Z">
          <w:r w:rsidR="005B3AAC" w:rsidDel="00013A2F">
            <w:fldChar w:fldCharType="begin"/>
          </w:r>
          <w:r w:rsidR="005B3AAC" w:rsidDel="00013A2F">
            <w:delInstrText xml:space="preserve"> STYLEREF 1 \s </w:delInstrText>
          </w:r>
        </w:del>
      </w:ins>
      <w:del w:id="2807" w:author="Author" w:date="2015-03-27T12:41:00Z">
        <w:r w:rsidR="005B3AAC" w:rsidDel="00013A2F">
          <w:fldChar w:fldCharType="separate"/>
        </w:r>
        <w:r w:rsidR="005B3AAC" w:rsidDel="00013A2F">
          <w:rPr>
            <w:noProof/>
          </w:rPr>
          <w:delText>2</w:delText>
        </w:r>
      </w:del>
      <w:ins w:id="2808" w:author="Author" w:date="2015-03-26T14:41:00Z">
        <w:del w:id="2809"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810" w:author="Author" w:date="2015-03-27T12:41:00Z">
        <w:r w:rsidR="005B3AAC" w:rsidDel="00013A2F">
          <w:fldChar w:fldCharType="separate"/>
        </w:r>
      </w:del>
      <w:ins w:id="2811" w:author="Author" w:date="2015-03-26T14:41:00Z">
        <w:del w:id="2812" w:author="Author" w:date="2015-03-27T12:41:00Z">
          <w:r w:rsidR="005B3AAC" w:rsidDel="00013A2F">
            <w:rPr>
              <w:noProof/>
            </w:rPr>
            <w:delText>22</w:delText>
          </w:r>
          <w:r w:rsidR="005B3AAC" w:rsidDel="00013A2F">
            <w:fldChar w:fldCharType="end"/>
          </w:r>
        </w:del>
      </w:ins>
      <w:del w:id="2813"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21</w:delText>
        </w:r>
        <w:r w:rsidR="004E4364" w:rsidDel="005B3AAC">
          <w:fldChar w:fldCharType="end"/>
        </w:r>
      </w:del>
      <w:r>
        <w:t xml:space="preserve">. Use case </w:t>
      </w:r>
      <w:r w:rsidR="00B34584">
        <w:t>–</w:t>
      </w:r>
      <w:r>
        <w:t xml:space="preserve"> </w:t>
      </w:r>
      <w:r w:rsidR="00B34584">
        <w:t>Son can control different TVs in the house</w:t>
      </w:r>
      <w:bookmarkEnd w:id="2800"/>
    </w:p>
    <w:p w14:paraId="6317C743" w14:textId="77777777" w:rsidR="006229E9" w:rsidRDefault="00F44246" w:rsidP="00F44246">
      <w:pPr>
        <w:pStyle w:val="Heading3"/>
      </w:pPr>
      <w:bookmarkStart w:id="2814" w:name="_Toc415571955"/>
      <w:r w:rsidRPr="00F44246">
        <w:lastRenderedPageBreak/>
        <w:t xml:space="preserve">Living </w:t>
      </w:r>
      <w:r w:rsidR="007C706C">
        <w:t>room t</w:t>
      </w:r>
      <w:r w:rsidRPr="00F44246">
        <w:t xml:space="preserve">ablet </w:t>
      </w:r>
      <w:r w:rsidR="007C706C">
        <w:t>c</w:t>
      </w:r>
      <w:r w:rsidRPr="00F44246">
        <w:t>ontrols TVs in the house</w:t>
      </w:r>
      <w:bookmarkEnd w:id="2814"/>
    </w:p>
    <w:p w14:paraId="22443420" w14:textId="6810CC11" w:rsidR="00F44246" w:rsidRDefault="00A10D33" w:rsidP="003522EA">
      <w:pPr>
        <w:pStyle w:val="figureanchor"/>
        <w:ind w:left="0"/>
      </w:pPr>
      <w:ins w:id="2815" w:author="Author" w:date="2015-03-27T12:35:00Z">
        <w:r>
          <w:object w:dxaOrig="10609" w:dyaOrig="12178" w14:anchorId="32276757">
            <v:shape id="_x0000_i1093" type="#_x0000_t75" style="width:467.25pt;height:536.25pt" o:ole="">
              <v:imagedata r:id="rId179" o:title=""/>
            </v:shape>
            <o:OLEObject Type="Embed" ProgID="Visio.Drawing.11" ShapeID="_x0000_i1093" DrawAspect="Content" ObjectID="_1489315286" r:id="rId180"/>
          </w:object>
        </w:r>
      </w:ins>
      <w:del w:id="2816" w:author="Author" w:date="2015-03-27T12:35:00Z">
        <w:r w:rsidR="00906224" w:rsidDel="00A10D33">
          <w:object w:dxaOrig="10747" w:dyaOrig="12178" w14:anchorId="78712F7D">
            <v:shape id="_x0000_i1094" type="#_x0000_t75" style="width:467.25pt;height:529.5pt" o:ole="">
              <v:imagedata r:id="rId181" o:title=""/>
            </v:shape>
            <o:OLEObject Type="Embed" ProgID="Visio.Drawing.11" ShapeID="_x0000_i1094" DrawAspect="Content" ObjectID="_1489315287" r:id="rId182"/>
          </w:object>
        </w:r>
      </w:del>
    </w:p>
    <w:p w14:paraId="2D9080D9" w14:textId="1986BD73" w:rsidR="00F44246" w:rsidRDefault="00F44246" w:rsidP="00F44246">
      <w:pPr>
        <w:pStyle w:val="Caption"/>
      </w:pPr>
      <w:bookmarkStart w:id="2817" w:name="_Toc415571909"/>
      <w:r>
        <w:t xml:space="preserve">Figure </w:t>
      </w:r>
      <w:ins w:id="2818" w:author="Author" w:date="2015-03-27T12:41:00Z">
        <w:r w:rsidR="00013A2F">
          <w:fldChar w:fldCharType="begin"/>
        </w:r>
        <w:r w:rsidR="00013A2F">
          <w:instrText xml:space="preserve"> STYLEREF 1 \s </w:instrText>
        </w:r>
      </w:ins>
      <w:r w:rsidR="00013A2F">
        <w:fldChar w:fldCharType="separate"/>
      </w:r>
      <w:r w:rsidR="00497D04">
        <w:rPr>
          <w:noProof/>
        </w:rPr>
        <w:t>2</w:t>
      </w:r>
      <w:ins w:id="2819"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820" w:author="Author" w:date="2015-03-31T12:33:00Z">
        <w:r w:rsidR="00497D04">
          <w:rPr>
            <w:noProof/>
          </w:rPr>
          <w:t>23</w:t>
        </w:r>
      </w:ins>
      <w:ins w:id="2821" w:author="Author" w:date="2015-03-27T12:41:00Z">
        <w:r w:rsidR="00013A2F">
          <w:fldChar w:fldCharType="end"/>
        </w:r>
      </w:ins>
      <w:ins w:id="2822" w:author="Author" w:date="2015-03-26T14:41:00Z">
        <w:del w:id="2823" w:author="Author" w:date="2015-03-27T12:41:00Z">
          <w:r w:rsidR="005B3AAC" w:rsidDel="00013A2F">
            <w:fldChar w:fldCharType="begin"/>
          </w:r>
          <w:r w:rsidR="005B3AAC" w:rsidDel="00013A2F">
            <w:delInstrText xml:space="preserve"> STYLEREF 1 \s </w:delInstrText>
          </w:r>
        </w:del>
      </w:ins>
      <w:del w:id="2824" w:author="Author" w:date="2015-03-27T12:41:00Z">
        <w:r w:rsidR="005B3AAC" w:rsidDel="00013A2F">
          <w:fldChar w:fldCharType="separate"/>
        </w:r>
        <w:r w:rsidR="005B3AAC" w:rsidDel="00013A2F">
          <w:rPr>
            <w:noProof/>
          </w:rPr>
          <w:delText>2</w:delText>
        </w:r>
      </w:del>
      <w:ins w:id="2825" w:author="Author" w:date="2015-03-26T14:41:00Z">
        <w:del w:id="2826"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827" w:author="Author" w:date="2015-03-27T12:41:00Z">
        <w:r w:rsidR="005B3AAC" w:rsidDel="00013A2F">
          <w:fldChar w:fldCharType="separate"/>
        </w:r>
      </w:del>
      <w:ins w:id="2828" w:author="Author" w:date="2015-03-26T14:41:00Z">
        <w:del w:id="2829" w:author="Author" w:date="2015-03-27T12:41:00Z">
          <w:r w:rsidR="005B3AAC" w:rsidDel="00013A2F">
            <w:rPr>
              <w:noProof/>
            </w:rPr>
            <w:delText>23</w:delText>
          </w:r>
          <w:r w:rsidR="005B3AAC" w:rsidDel="00013A2F">
            <w:fldChar w:fldCharType="end"/>
          </w:r>
        </w:del>
      </w:ins>
      <w:del w:id="2830"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2</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22</w:delText>
        </w:r>
        <w:r w:rsidR="004E4364" w:rsidDel="005B3AAC">
          <w:fldChar w:fldCharType="end"/>
        </w:r>
      </w:del>
      <w:r>
        <w:t>. Use case -</w:t>
      </w:r>
      <w:r w:rsidR="006450C1">
        <w:t xml:space="preserve"> </w:t>
      </w:r>
      <w:r>
        <w:t>Living room table</w:t>
      </w:r>
      <w:r w:rsidR="006450C1">
        <w:t>t</w:t>
      </w:r>
      <w:r>
        <w:t xml:space="preserve"> controls TVs</w:t>
      </w:r>
      <w:bookmarkEnd w:id="2817"/>
    </w:p>
    <w:p w14:paraId="1BABDAC7" w14:textId="77777777" w:rsidR="00F44246" w:rsidRDefault="00F44246" w:rsidP="00F44246">
      <w:pPr>
        <w:pStyle w:val="body"/>
      </w:pPr>
    </w:p>
    <w:p w14:paraId="2AF4C4E2" w14:textId="77777777" w:rsidR="00F44246" w:rsidRDefault="00F44246" w:rsidP="00F44246">
      <w:pPr>
        <w:pStyle w:val="body"/>
        <w:sectPr w:rsidR="00F44246" w:rsidSect="00193B70">
          <w:pgSz w:w="12240" w:h="15840" w:code="1"/>
          <w:pgMar w:top="1440" w:right="1440" w:bottom="1440" w:left="1440" w:header="720" w:footer="432" w:gutter="0"/>
          <w:cols w:space="720"/>
          <w:titlePg/>
          <w:docGrid w:linePitch="326"/>
        </w:sectPr>
      </w:pPr>
    </w:p>
    <w:p w14:paraId="0B31DB9C" w14:textId="77777777" w:rsidR="00EC58AD" w:rsidRDefault="00EC58AD" w:rsidP="00F44246">
      <w:pPr>
        <w:pStyle w:val="Heading1"/>
      </w:pPr>
      <w:bookmarkStart w:id="2831" w:name="_Toc415571956"/>
      <w:r>
        <w:lastRenderedPageBreak/>
        <w:t xml:space="preserve">Enhancements </w:t>
      </w:r>
      <w:r w:rsidR="00515DF4">
        <w:t>t</w:t>
      </w:r>
      <w:r>
        <w:t>o Existing Framework</w:t>
      </w:r>
      <w:bookmarkEnd w:id="2831"/>
    </w:p>
    <w:p w14:paraId="12C2AA6B" w14:textId="77777777" w:rsidR="00EC58AD" w:rsidRPr="00853F0A" w:rsidRDefault="00EC58AD" w:rsidP="002B7CB7">
      <w:pPr>
        <w:pStyle w:val="Heading2"/>
        <w:rPr>
          <w:szCs w:val="20"/>
        </w:rPr>
      </w:pPr>
      <w:bookmarkStart w:id="2832" w:name="_Toc415571957"/>
      <w:r>
        <w:t>Crypto Agility Exchange</w:t>
      </w:r>
      <w:bookmarkEnd w:id="2832"/>
    </w:p>
    <w:p w14:paraId="51108DEE" w14:textId="628487B9" w:rsidR="00AA54D6" w:rsidRDefault="00EC58AD" w:rsidP="002B7CB7">
      <w:pPr>
        <w:pStyle w:val="body"/>
      </w:pPr>
      <w:r>
        <w:t xml:space="preserve">In order to provide the AllJoyn peers to express the desire to pick </w:t>
      </w:r>
      <w:r w:rsidR="005F20DA">
        <w:t xml:space="preserve">some </w:t>
      </w:r>
      <w:r>
        <w:t>particular cryptographic c</w:t>
      </w:r>
      <w:ins w:id="2833" w:author="Author" w:date="2015-03-31T13:24:00Z">
        <w:r w:rsidR="005E6084">
          <w:t>i</w:t>
        </w:r>
      </w:ins>
      <w:del w:id="2834" w:author="Author" w:date="2015-03-31T13:24:00Z">
        <w:r w:rsidDel="005E6084">
          <w:delText>y</w:delText>
        </w:r>
      </w:del>
      <w:r>
        <w:t>pher suite to use in the key exchange and the encryption of the message</w:t>
      </w:r>
      <w:r w:rsidR="00D94937">
        <w:t>s, new key exchange suite identifiers will be added to the framework to express</w:t>
      </w:r>
      <w:r w:rsidR="00DF06AE">
        <w:t xml:space="preserve"> the choice of c</w:t>
      </w:r>
      <w:r w:rsidR="007C1E7C">
        <w:t>i</w:t>
      </w:r>
      <w:r w:rsidR="00DF06AE">
        <w:t xml:space="preserve">pher and MAC algorithms.  The new identifiers </w:t>
      </w:r>
      <w:r w:rsidR="005F20DA">
        <w:t xml:space="preserve">may </w:t>
      </w:r>
      <w:r w:rsidR="00DF06AE">
        <w:t xml:space="preserve">come from the list of TSL cipher suites specified in </w:t>
      </w:r>
      <w:hyperlink r:id="rId183" w:anchor="page-75" w:history="1">
        <w:r w:rsidR="00DF06AE" w:rsidRPr="00DF06AE">
          <w:rPr>
            <w:rStyle w:val="Hyperlink"/>
          </w:rPr>
          <w:t>Appendix A.5 of</w:t>
        </w:r>
        <w:r w:rsidR="00DF06AE">
          <w:rPr>
            <w:rStyle w:val="Hyperlink"/>
          </w:rPr>
          <w:t xml:space="preserve"> TLS</w:t>
        </w:r>
        <w:r w:rsidR="00DF06AE" w:rsidRPr="00DF06AE">
          <w:rPr>
            <w:rStyle w:val="Hyperlink"/>
          </w:rPr>
          <w:t xml:space="preserve"> RFC5246</w:t>
        </w:r>
      </w:hyperlink>
      <w:r w:rsidR="00923ACB">
        <w:t xml:space="preserve"> , </w:t>
      </w:r>
      <w:hyperlink r:id="rId184" w:history="1">
        <w:r w:rsidR="00813531" w:rsidRPr="00813531">
          <w:rPr>
            <w:rStyle w:val="Hyperlink"/>
          </w:rPr>
          <w:t>RFC6655</w:t>
        </w:r>
      </w:hyperlink>
      <w:r w:rsidR="00923ACB">
        <w:t xml:space="preserve">, and </w:t>
      </w:r>
      <w:hyperlink r:id="rId185" w:history="1">
        <w:r w:rsidR="00923ACB" w:rsidRPr="00923ACB">
          <w:rPr>
            <w:rStyle w:val="Hyperlink"/>
          </w:rPr>
          <w:t>RFC7251</w:t>
        </w:r>
      </w:hyperlink>
      <w:r w:rsidR="00515DF4">
        <w:t>.</w:t>
      </w:r>
    </w:p>
    <w:p w14:paraId="0321D31C" w14:textId="77777777" w:rsidR="00AA54D6" w:rsidRDefault="00AA54D6" w:rsidP="002B7CB7">
      <w:pPr>
        <w:pStyle w:val="body"/>
      </w:pPr>
      <w:r>
        <w:t>The following table shows the</w:t>
      </w:r>
      <w:r w:rsidR="00290C6F">
        <w:t xml:space="preserve"> list of existing key exchange suites</w:t>
      </w:r>
      <w:r w:rsidR="00B62C24">
        <w:t>:</w:t>
      </w:r>
    </w:p>
    <w:p w14:paraId="43AC7F03" w14:textId="77777777" w:rsidR="00AA54D6" w:rsidRDefault="00AA54D6" w:rsidP="002B7CB7">
      <w:pPr>
        <w:pStyle w:val="body"/>
      </w:pPr>
    </w:p>
    <w:tbl>
      <w:tblPr>
        <w:tblStyle w:val="TableGrid"/>
        <w:tblW w:w="0" w:type="auto"/>
        <w:tblInd w:w="835" w:type="dxa"/>
        <w:tblLayout w:type="fixed"/>
        <w:tblLook w:val="04A0" w:firstRow="1" w:lastRow="0" w:firstColumn="1" w:lastColumn="0" w:noHBand="0" w:noVBand="1"/>
      </w:tblPr>
      <w:tblGrid>
        <w:gridCol w:w="2880"/>
        <w:gridCol w:w="3330"/>
        <w:gridCol w:w="2520"/>
      </w:tblGrid>
      <w:tr w:rsidR="00290C6F" w14:paraId="4CA1CB7F" w14:textId="77777777" w:rsidTr="002B7CB7">
        <w:trPr>
          <w:cnfStyle w:val="100000000000" w:firstRow="1" w:lastRow="0" w:firstColumn="0" w:lastColumn="0" w:oddVBand="0" w:evenVBand="0" w:oddHBand="0" w:evenHBand="0" w:firstRowFirstColumn="0" w:firstRowLastColumn="0" w:lastRowFirstColumn="0" w:lastRowLastColumn="0"/>
        </w:trPr>
        <w:tc>
          <w:tcPr>
            <w:tcW w:w="2880" w:type="dxa"/>
          </w:tcPr>
          <w:p w14:paraId="4B916584" w14:textId="77777777" w:rsidR="00290C6F" w:rsidRPr="002B7CB7" w:rsidRDefault="00290C6F" w:rsidP="0037442E">
            <w:pPr>
              <w:pStyle w:val="body"/>
              <w:ind w:left="0"/>
              <w:rPr>
                <w:b/>
              </w:rPr>
            </w:pPr>
            <w:r w:rsidRPr="002B7CB7">
              <w:rPr>
                <w:b/>
              </w:rPr>
              <w:t>AllJoyn Key Exchange Suite</w:t>
            </w:r>
          </w:p>
        </w:tc>
        <w:tc>
          <w:tcPr>
            <w:tcW w:w="3330" w:type="dxa"/>
          </w:tcPr>
          <w:p w14:paraId="23F0581D" w14:textId="77777777" w:rsidR="00290C6F" w:rsidRDefault="00290C6F" w:rsidP="0037442E">
            <w:pPr>
              <w:pStyle w:val="body"/>
              <w:ind w:left="0"/>
              <w:rPr>
                <w:b/>
              </w:rPr>
            </w:pPr>
            <w:r>
              <w:rPr>
                <w:b/>
              </w:rPr>
              <w:t>Crypto Parameters</w:t>
            </w:r>
          </w:p>
        </w:tc>
        <w:tc>
          <w:tcPr>
            <w:tcW w:w="2520" w:type="dxa"/>
          </w:tcPr>
          <w:p w14:paraId="56711E3C" w14:textId="77777777" w:rsidR="00290C6F" w:rsidRDefault="00290C6F" w:rsidP="0037442E">
            <w:pPr>
              <w:pStyle w:val="body"/>
              <w:ind w:left="0"/>
              <w:rPr>
                <w:b/>
              </w:rPr>
            </w:pPr>
            <w:r>
              <w:rPr>
                <w:b/>
              </w:rPr>
              <w:t>Availabil</w:t>
            </w:r>
            <w:r w:rsidR="00961CA7">
              <w:rPr>
                <w:b/>
              </w:rPr>
              <w:t>i</w:t>
            </w:r>
            <w:r>
              <w:rPr>
                <w:b/>
              </w:rPr>
              <w:t>ty</w:t>
            </w:r>
          </w:p>
        </w:tc>
      </w:tr>
      <w:tr w:rsidR="00290C6F" w14:paraId="6E5E266B" w14:textId="77777777" w:rsidTr="002B7CB7">
        <w:tc>
          <w:tcPr>
            <w:tcW w:w="2880" w:type="dxa"/>
          </w:tcPr>
          <w:p w14:paraId="7608AFF5" w14:textId="77777777" w:rsidR="00290C6F" w:rsidRPr="002B7CB7" w:rsidRDefault="00290C6F" w:rsidP="0037442E">
            <w:pPr>
              <w:pStyle w:val="body"/>
              <w:ind w:left="0"/>
              <w:rPr>
                <w:sz w:val="20"/>
              </w:rPr>
            </w:pPr>
            <w:r w:rsidRPr="002B7CB7">
              <w:rPr>
                <w:sz w:val="20"/>
              </w:rPr>
              <w:t>ALLJOYN_ECDHE_NULL</w:t>
            </w:r>
          </w:p>
          <w:p w14:paraId="46534EA0" w14:textId="77777777" w:rsidR="00290C6F" w:rsidRPr="002B7CB7" w:rsidRDefault="00290C6F" w:rsidP="0037442E">
            <w:pPr>
              <w:pStyle w:val="body"/>
              <w:ind w:left="0"/>
              <w:rPr>
                <w:sz w:val="20"/>
              </w:rPr>
            </w:pPr>
          </w:p>
        </w:tc>
        <w:tc>
          <w:tcPr>
            <w:tcW w:w="3330" w:type="dxa"/>
          </w:tcPr>
          <w:p w14:paraId="04FC3D73" w14:textId="77777777" w:rsidR="00290C6F" w:rsidRPr="002B7CB7" w:rsidRDefault="00290C6F" w:rsidP="002B7CB7">
            <w:pPr>
              <w:pStyle w:val="body"/>
              <w:numPr>
                <w:ilvl w:val="0"/>
                <w:numId w:val="80"/>
              </w:numPr>
              <w:rPr>
                <w:sz w:val="20"/>
              </w:rPr>
            </w:pPr>
            <w:r w:rsidRPr="002B7CB7">
              <w:rPr>
                <w:sz w:val="20"/>
              </w:rPr>
              <w:t xml:space="preserve">Curve NIST P-256 (secp256r1) </w:t>
            </w:r>
          </w:p>
          <w:p w14:paraId="5BCE18C7" w14:textId="77777777" w:rsidR="00290C6F" w:rsidRPr="002B7CB7" w:rsidRDefault="00290C6F" w:rsidP="002B7CB7">
            <w:pPr>
              <w:pStyle w:val="body"/>
              <w:numPr>
                <w:ilvl w:val="0"/>
                <w:numId w:val="80"/>
              </w:numPr>
              <w:rPr>
                <w:sz w:val="20"/>
              </w:rPr>
            </w:pPr>
            <w:r w:rsidRPr="002B7CB7">
              <w:rPr>
                <w:sz w:val="20"/>
              </w:rPr>
              <w:t>AES_128_CCM_8</w:t>
            </w:r>
          </w:p>
          <w:p w14:paraId="0C996662"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73F97A24" w14:textId="77777777" w:rsidR="00290C6F" w:rsidRPr="002B7CB7" w:rsidRDefault="00290C6F" w:rsidP="002B7CB7">
            <w:pPr>
              <w:pStyle w:val="body"/>
              <w:numPr>
                <w:ilvl w:val="0"/>
                <w:numId w:val="80"/>
              </w:numPr>
              <w:rPr>
                <w:sz w:val="20"/>
              </w:rPr>
            </w:pPr>
            <w:r w:rsidRPr="002B7CB7">
              <w:rPr>
                <w:sz w:val="20"/>
              </w:rPr>
              <w:t>Standard Client</w:t>
            </w:r>
          </w:p>
          <w:p w14:paraId="44CFAE4A" w14:textId="77777777" w:rsidR="00290C6F" w:rsidRPr="002B7CB7" w:rsidRDefault="00290C6F" w:rsidP="002B7CB7">
            <w:pPr>
              <w:pStyle w:val="body"/>
              <w:numPr>
                <w:ilvl w:val="0"/>
                <w:numId w:val="80"/>
              </w:numPr>
              <w:rPr>
                <w:sz w:val="20"/>
              </w:rPr>
            </w:pPr>
            <w:r w:rsidRPr="002B7CB7">
              <w:rPr>
                <w:sz w:val="20"/>
              </w:rPr>
              <w:t>Thin Client</w:t>
            </w:r>
          </w:p>
        </w:tc>
      </w:tr>
      <w:tr w:rsidR="00290C6F" w14:paraId="57AA43B3" w14:textId="77777777" w:rsidTr="002B7CB7">
        <w:tc>
          <w:tcPr>
            <w:tcW w:w="2880" w:type="dxa"/>
          </w:tcPr>
          <w:p w14:paraId="2CF4D966" w14:textId="77777777" w:rsidR="00290C6F" w:rsidRPr="002B7CB7" w:rsidRDefault="00290C6F">
            <w:pPr>
              <w:pStyle w:val="body"/>
              <w:ind w:left="0"/>
              <w:rPr>
                <w:sz w:val="20"/>
              </w:rPr>
            </w:pPr>
            <w:r w:rsidRPr="002B7CB7">
              <w:rPr>
                <w:sz w:val="20"/>
              </w:rPr>
              <w:t>ALLJOYN_ECDHE_PSK</w:t>
            </w:r>
          </w:p>
        </w:tc>
        <w:tc>
          <w:tcPr>
            <w:tcW w:w="3330" w:type="dxa"/>
          </w:tcPr>
          <w:p w14:paraId="4844E1B7"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15940426" w14:textId="77777777" w:rsidR="00290C6F" w:rsidRPr="002B7CB7" w:rsidRDefault="00290C6F" w:rsidP="002B7CB7">
            <w:pPr>
              <w:pStyle w:val="body"/>
              <w:numPr>
                <w:ilvl w:val="0"/>
                <w:numId w:val="80"/>
              </w:numPr>
              <w:rPr>
                <w:sz w:val="20"/>
              </w:rPr>
            </w:pPr>
            <w:r w:rsidRPr="002B7CB7">
              <w:rPr>
                <w:sz w:val="20"/>
              </w:rPr>
              <w:t>AES_128_CCM_8</w:t>
            </w:r>
          </w:p>
          <w:p w14:paraId="6A6FD109"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5EB33F0D" w14:textId="77777777" w:rsidR="00290C6F" w:rsidRPr="002B7CB7" w:rsidRDefault="00290C6F" w:rsidP="002B7CB7">
            <w:pPr>
              <w:pStyle w:val="body"/>
              <w:numPr>
                <w:ilvl w:val="0"/>
                <w:numId w:val="80"/>
              </w:numPr>
              <w:rPr>
                <w:sz w:val="20"/>
              </w:rPr>
            </w:pPr>
            <w:r w:rsidRPr="002B7CB7">
              <w:rPr>
                <w:sz w:val="20"/>
              </w:rPr>
              <w:t>Standard Client</w:t>
            </w:r>
          </w:p>
          <w:p w14:paraId="1D86CE6F" w14:textId="77777777" w:rsidR="00290C6F" w:rsidRPr="002B7CB7" w:rsidRDefault="00290C6F" w:rsidP="002B7CB7">
            <w:pPr>
              <w:pStyle w:val="body"/>
              <w:numPr>
                <w:ilvl w:val="0"/>
                <w:numId w:val="80"/>
              </w:numPr>
              <w:rPr>
                <w:sz w:val="20"/>
              </w:rPr>
            </w:pPr>
            <w:r w:rsidRPr="002B7CB7">
              <w:rPr>
                <w:sz w:val="20"/>
              </w:rPr>
              <w:t>Thin Client</w:t>
            </w:r>
          </w:p>
        </w:tc>
      </w:tr>
      <w:tr w:rsidR="00290C6F" w14:paraId="2CFD2BC5" w14:textId="77777777" w:rsidTr="002B7CB7">
        <w:tc>
          <w:tcPr>
            <w:tcW w:w="2880" w:type="dxa"/>
          </w:tcPr>
          <w:p w14:paraId="39F41FE4" w14:textId="77777777" w:rsidR="00290C6F" w:rsidRPr="002B7CB7" w:rsidRDefault="00290C6F" w:rsidP="0037442E">
            <w:pPr>
              <w:pStyle w:val="body"/>
              <w:ind w:left="0"/>
              <w:rPr>
                <w:sz w:val="20"/>
              </w:rPr>
            </w:pPr>
            <w:r w:rsidRPr="002B7CB7">
              <w:rPr>
                <w:sz w:val="20"/>
              </w:rPr>
              <w:t>ALLJOYN_ECDHE_ECDSA</w:t>
            </w:r>
          </w:p>
          <w:p w14:paraId="65783CF3" w14:textId="77777777" w:rsidR="00290C6F" w:rsidRPr="002B7CB7" w:rsidRDefault="00290C6F" w:rsidP="0037442E">
            <w:pPr>
              <w:pStyle w:val="body"/>
              <w:ind w:left="0"/>
              <w:rPr>
                <w:sz w:val="20"/>
              </w:rPr>
            </w:pPr>
          </w:p>
        </w:tc>
        <w:tc>
          <w:tcPr>
            <w:tcW w:w="3330" w:type="dxa"/>
          </w:tcPr>
          <w:p w14:paraId="50C72F49"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046DEAC6" w14:textId="77777777" w:rsidR="00290C6F" w:rsidRPr="002B7CB7" w:rsidRDefault="00290C6F" w:rsidP="002B7CB7">
            <w:pPr>
              <w:pStyle w:val="body"/>
              <w:numPr>
                <w:ilvl w:val="0"/>
                <w:numId w:val="80"/>
              </w:numPr>
              <w:rPr>
                <w:sz w:val="20"/>
              </w:rPr>
            </w:pPr>
            <w:r w:rsidRPr="002B7CB7">
              <w:rPr>
                <w:sz w:val="20"/>
              </w:rPr>
              <w:t>AES_128_CCM_8</w:t>
            </w:r>
          </w:p>
          <w:p w14:paraId="07D46CF3" w14:textId="77777777" w:rsidR="00290C6F" w:rsidRPr="002B7CB7" w:rsidRDefault="00290C6F" w:rsidP="002B7CB7">
            <w:pPr>
              <w:pStyle w:val="body"/>
              <w:numPr>
                <w:ilvl w:val="0"/>
                <w:numId w:val="80"/>
              </w:numPr>
              <w:rPr>
                <w:sz w:val="20"/>
              </w:rPr>
            </w:pPr>
            <w:r w:rsidRPr="002B7CB7">
              <w:rPr>
                <w:sz w:val="20"/>
              </w:rPr>
              <w:t>SHA256</w:t>
            </w:r>
          </w:p>
          <w:p w14:paraId="7B645089" w14:textId="5E8C33B0" w:rsidR="00290C6F" w:rsidRPr="002B7CB7" w:rsidRDefault="00AB7A7C" w:rsidP="00B453FF">
            <w:pPr>
              <w:pStyle w:val="body"/>
              <w:numPr>
                <w:ilvl w:val="0"/>
                <w:numId w:val="80"/>
              </w:numPr>
              <w:rPr>
                <w:sz w:val="20"/>
              </w:rPr>
            </w:pPr>
            <w:r>
              <w:rPr>
                <w:sz w:val="20"/>
              </w:rPr>
              <w:t>X.509</w:t>
            </w:r>
            <w:r w:rsidR="00290C6F" w:rsidRPr="002B7CB7">
              <w:rPr>
                <w:sz w:val="20"/>
              </w:rPr>
              <w:t xml:space="preserve"> certificate</w:t>
            </w:r>
          </w:p>
        </w:tc>
        <w:tc>
          <w:tcPr>
            <w:tcW w:w="2520" w:type="dxa"/>
          </w:tcPr>
          <w:p w14:paraId="527282B1" w14:textId="77777777" w:rsidR="00290C6F" w:rsidRPr="002B7CB7" w:rsidRDefault="00290C6F" w:rsidP="002B7CB7">
            <w:pPr>
              <w:pStyle w:val="body"/>
              <w:numPr>
                <w:ilvl w:val="0"/>
                <w:numId w:val="80"/>
              </w:numPr>
              <w:rPr>
                <w:sz w:val="20"/>
              </w:rPr>
            </w:pPr>
            <w:r w:rsidRPr="002B7CB7">
              <w:rPr>
                <w:sz w:val="20"/>
              </w:rPr>
              <w:t>Standard Client</w:t>
            </w:r>
          </w:p>
          <w:p w14:paraId="15AD1B4E" w14:textId="36BCD078" w:rsidR="00290C6F" w:rsidRPr="00391E2F" w:rsidRDefault="00290C6F">
            <w:pPr>
              <w:pStyle w:val="body"/>
              <w:numPr>
                <w:ilvl w:val="0"/>
                <w:numId w:val="80"/>
              </w:numPr>
              <w:rPr>
                <w:sz w:val="20"/>
              </w:rPr>
            </w:pPr>
            <w:r w:rsidRPr="002B7CB7">
              <w:rPr>
                <w:sz w:val="20"/>
              </w:rPr>
              <w:t>Thin Client</w:t>
            </w:r>
          </w:p>
        </w:tc>
      </w:tr>
      <w:tr w:rsidR="00961CA7" w14:paraId="3E4A4FE9" w14:textId="77777777" w:rsidTr="002B7CB7">
        <w:tc>
          <w:tcPr>
            <w:tcW w:w="2880" w:type="dxa"/>
          </w:tcPr>
          <w:p w14:paraId="0784F365" w14:textId="77777777" w:rsidR="00961CA7" w:rsidRPr="005F20DA" w:rsidRDefault="00961CA7" w:rsidP="0037442E">
            <w:pPr>
              <w:pStyle w:val="body"/>
              <w:ind w:left="0"/>
              <w:rPr>
                <w:sz w:val="20"/>
              </w:rPr>
            </w:pPr>
            <w:r>
              <w:rPr>
                <w:sz w:val="20"/>
              </w:rPr>
              <w:t>ALLJOYN_RSA_KEYX</w:t>
            </w:r>
          </w:p>
        </w:tc>
        <w:tc>
          <w:tcPr>
            <w:tcW w:w="3330" w:type="dxa"/>
          </w:tcPr>
          <w:p w14:paraId="127A2078" w14:textId="77777777" w:rsidR="000E2BDE" w:rsidRPr="00922C63" w:rsidRDefault="000E2BDE" w:rsidP="000E2BDE">
            <w:pPr>
              <w:pStyle w:val="body"/>
              <w:numPr>
                <w:ilvl w:val="0"/>
                <w:numId w:val="80"/>
              </w:numPr>
              <w:rPr>
                <w:sz w:val="20"/>
              </w:rPr>
            </w:pPr>
            <w:r w:rsidRPr="00922C63">
              <w:rPr>
                <w:sz w:val="20"/>
              </w:rPr>
              <w:t>AES_128_CCM_8</w:t>
            </w:r>
          </w:p>
          <w:p w14:paraId="723C469A" w14:textId="77777777" w:rsidR="00961CA7" w:rsidRDefault="000E2BDE" w:rsidP="000E2BDE">
            <w:pPr>
              <w:pStyle w:val="body"/>
              <w:numPr>
                <w:ilvl w:val="0"/>
                <w:numId w:val="80"/>
              </w:numPr>
              <w:rPr>
                <w:sz w:val="20"/>
              </w:rPr>
            </w:pPr>
            <w:r w:rsidRPr="00922C63">
              <w:rPr>
                <w:sz w:val="20"/>
              </w:rPr>
              <w:t>SHA256</w:t>
            </w:r>
          </w:p>
          <w:p w14:paraId="0D6D65D4" w14:textId="77777777" w:rsidR="000E2BDE" w:rsidRPr="005F20DA" w:rsidRDefault="000E2BDE" w:rsidP="000E2BDE">
            <w:pPr>
              <w:pStyle w:val="body"/>
              <w:numPr>
                <w:ilvl w:val="0"/>
                <w:numId w:val="80"/>
              </w:numPr>
              <w:rPr>
                <w:sz w:val="20"/>
              </w:rPr>
            </w:pPr>
            <w:r>
              <w:rPr>
                <w:sz w:val="20"/>
              </w:rPr>
              <w:t>X.509 certificate</w:t>
            </w:r>
          </w:p>
        </w:tc>
        <w:tc>
          <w:tcPr>
            <w:tcW w:w="2520" w:type="dxa"/>
          </w:tcPr>
          <w:p w14:paraId="38E82E70" w14:textId="77777777" w:rsidR="00961CA7" w:rsidRPr="005F20DA" w:rsidRDefault="000E2BDE" w:rsidP="00290C6F">
            <w:pPr>
              <w:pStyle w:val="body"/>
              <w:numPr>
                <w:ilvl w:val="0"/>
                <w:numId w:val="80"/>
              </w:numPr>
              <w:rPr>
                <w:sz w:val="20"/>
              </w:rPr>
            </w:pPr>
            <w:r>
              <w:rPr>
                <w:sz w:val="20"/>
              </w:rPr>
              <w:t>Standard Client</w:t>
            </w:r>
          </w:p>
        </w:tc>
      </w:tr>
      <w:tr w:rsidR="005F20DA" w14:paraId="0E04FFBF" w14:textId="77777777" w:rsidTr="002B7CB7">
        <w:tc>
          <w:tcPr>
            <w:tcW w:w="2880" w:type="dxa"/>
          </w:tcPr>
          <w:p w14:paraId="43E87396" w14:textId="77777777" w:rsidR="005F20DA" w:rsidRDefault="005F20DA" w:rsidP="0037442E">
            <w:pPr>
              <w:pStyle w:val="body"/>
              <w:ind w:left="0"/>
              <w:rPr>
                <w:sz w:val="20"/>
              </w:rPr>
            </w:pPr>
            <w:r>
              <w:rPr>
                <w:sz w:val="20"/>
              </w:rPr>
              <w:t>ALLJOYN_PIN_KEYX</w:t>
            </w:r>
          </w:p>
        </w:tc>
        <w:tc>
          <w:tcPr>
            <w:tcW w:w="3330" w:type="dxa"/>
          </w:tcPr>
          <w:p w14:paraId="47A72872" w14:textId="77777777" w:rsidR="005F20DA" w:rsidRPr="00922C63" w:rsidRDefault="005F20DA" w:rsidP="000E2BDE">
            <w:pPr>
              <w:pStyle w:val="body"/>
              <w:numPr>
                <w:ilvl w:val="0"/>
                <w:numId w:val="80"/>
              </w:numPr>
              <w:rPr>
                <w:sz w:val="20"/>
              </w:rPr>
            </w:pPr>
            <w:r w:rsidRPr="00922C63">
              <w:rPr>
                <w:sz w:val="20"/>
              </w:rPr>
              <w:t>AES_128_CCM_8</w:t>
            </w:r>
          </w:p>
        </w:tc>
        <w:tc>
          <w:tcPr>
            <w:tcW w:w="2520" w:type="dxa"/>
          </w:tcPr>
          <w:p w14:paraId="72C766EA" w14:textId="7F7C86B7" w:rsidR="005F20DA" w:rsidRDefault="005F20DA" w:rsidP="00290C6F">
            <w:pPr>
              <w:pStyle w:val="body"/>
              <w:numPr>
                <w:ilvl w:val="0"/>
                <w:numId w:val="80"/>
              </w:numPr>
              <w:rPr>
                <w:sz w:val="20"/>
              </w:rPr>
            </w:pPr>
            <w:r>
              <w:rPr>
                <w:sz w:val="20"/>
              </w:rPr>
              <w:t>Standard Client</w:t>
            </w:r>
            <w:r w:rsidR="007C1E7C">
              <w:rPr>
                <w:sz w:val="20"/>
              </w:rPr>
              <w:t xml:space="preserve"> version 14.12 or older</w:t>
            </w:r>
          </w:p>
          <w:p w14:paraId="66C4267A" w14:textId="77777777" w:rsidR="005F20DA" w:rsidRDefault="005F20DA" w:rsidP="00290C6F">
            <w:pPr>
              <w:pStyle w:val="body"/>
              <w:numPr>
                <w:ilvl w:val="0"/>
                <w:numId w:val="80"/>
              </w:numPr>
              <w:rPr>
                <w:sz w:val="20"/>
              </w:rPr>
            </w:pPr>
            <w:r>
              <w:rPr>
                <w:sz w:val="20"/>
              </w:rPr>
              <w:t>Thin Client version 14.02 or older</w:t>
            </w:r>
          </w:p>
        </w:tc>
      </w:tr>
      <w:tr w:rsidR="005F20DA" w14:paraId="634EBBCA" w14:textId="77777777" w:rsidTr="002B7CB7">
        <w:tc>
          <w:tcPr>
            <w:tcW w:w="2880" w:type="dxa"/>
          </w:tcPr>
          <w:p w14:paraId="70D40BAA" w14:textId="77777777" w:rsidR="005F20DA" w:rsidRDefault="005F20DA" w:rsidP="005F20DA">
            <w:pPr>
              <w:pStyle w:val="body"/>
              <w:ind w:left="0"/>
              <w:rPr>
                <w:sz w:val="20"/>
              </w:rPr>
            </w:pPr>
            <w:r>
              <w:rPr>
                <w:sz w:val="20"/>
              </w:rPr>
              <w:t>ALLJOYN_SRP_KEYX</w:t>
            </w:r>
          </w:p>
        </w:tc>
        <w:tc>
          <w:tcPr>
            <w:tcW w:w="3330" w:type="dxa"/>
          </w:tcPr>
          <w:p w14:paraId="11D06B54"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03B21EA8" w14:textId="77777777" w:rsidR="005F20DA" w:rsidRPr="005F20DA" w:rsidRDefault="005F20DA">
            <w:pPr>
              <w:pStyle w:val="body"/>
              <w:numPr>
                <w:ilvl w:val="0"/>
                <w:numId w:val="80"/>
              </w:numPr>
              <w:rPr>
                <w:sz w:val="20"/>
              </w:rPr>
            </w:pPr>
            <w:r>
              <w:rPr>
                <w:sz w:val="20"/>
              </w:rPr>
              <w:t>Standard Client</w:t>
            </w:r>
          </w:p>
        </w:tc>
      </w:tr>
      <w:tr w:rsidR="005F20DA" w14:paraId="72EA5F10" w14:textId="77777777" w:rsidTr="002B7CB7">
        <w:tc>
          <w:tcPr>
            <w:tcW w:w="2880" w:type="dxa"/>
          </w:tcPr>
          <w:p w14:paraId="5E872D64" w14:textId="77777777" w:rsidR="005F20DA" w:rsidRDefault="005F20DA" w:rsidP="005F20DA">
            <w:pPr>
              <w:pStyle w:val="body"/>
              <w:ind w:left="0"/>
              <w:rPr>
                <w:sz w:val="20"/>
              </w:rPr>
            </w:pPr>
            <w:r>
              <w:rPr>
                <w:sz w:val="20"/>
              </w:rPr>
              <w:lastRenderedPageBreak/>
              <w:t>ALLJOYN_SRP_LOGON</w:t>
            </w:r>
          </w:p>
        </w:tc>
        <w:tc>
          <w:tcPr>
            <w:tcW w:w="3330" w:type="dxa"/>
          </w:tcPr>
          <w:p w14:paraId="02E53C95"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2F51DF25" w14:textId="77777777" w:rsidR="005F20DA" w:rsidRDefault="005F20DA" w:rsidP="005F20DA">
            <w:pPr>
              <w:pStyle w:val="body"/>
              <w:numPr>
                <w:ilvl w:val="0"/>
                <w:numId w:val="80"/>
              </w:numPr>
              <w:rPr>
                <w:sz w:val="20"/>
              </w:rPr>
            </w:pPr>
            <w:r>
              <w:rPr>
                <w:sz w:val="20"/>
              </w:rPr>
              <w:t>Standard Client</w:t>
            </w:r>
          </w:p>
        </w:tc>
      </w:tr>
    </w:tbl>
    <w:p w14:paraId="244DEABD" w14:textId="77777777" w:rsidR="00AA54D6" w:rsidRDefault="00AA54D6" w:rsidP="002B7CB7">
      <w:pPr>
        <w:pStyle w:val="body"/>
      </w:pPr>
    </w:p>
    <w:p w14:paraId="5C332D4D" w14:textId="0496575A" w:rsidR="00961CA7" w:rsidRDefault="00290C6F" w:rsidP="00290C6F">
      <w:pPr>
        <w:pStyle w:val="body"/>
      </w:pPr>
      <w:r>
        <w:t xml:space="preserve">The following table shows the </w:t>
      </w:r>
      <w:r w:rsidR="00961CA7">
        <w:t>potential list of T</w:t>
      </w:r>
      <w:r w:rsidR="00AB7A7C">
        <w:t>LS</w:t>
      </w:r>
      <w:r w:rsidR="00961CA7">
        <w:t xml:space="preserve"> cipher suites to be supported.  Other suites will be added as codes are available. </w:t>
      </w:r>
    </w:p>
    <w:p w14:paraId="325DB83E" w14:textId="77777777" w:rsidR="00290C6F" w:rsidRDefault="00290C6F" w:rsidP="00290C6F">
      <w:pPr>
        <w:pStyle w:val="body"/>
      </w:pPr>
    </w:p>
    <w:tbl>
      <w:tblPr>
        <w:tblStyle w:val="TableGrid"/>
        <w:tblW w:w="0" w:type="auto"/>
        <w:tblInd w:w="925" w:type="dxa"/>
        <w:tblLayout w:type="fixed"/>
        <w:tblLook w:val="04A0" w:firstRow="1" w:lastRow="0" w:firstColumn="1" w:lastColumn="0" w:noHBand="0" w:noVBand="1"/>
      </w:tblPr>
      <w:tblGrid>
        <w:gridCol w:w="4590"/>
        <w:gridCol w:w="1890"/>
        <w:gridCol w:w="1440"/>
        <w:gridCol w:w="745"/>
      </w:tblGrid>
      <w:tr w:rsidR="00961CA7" w14:paraId="39CE9046" w14:textId="77777777" w:rsidTr="002B7CB7">
        <w:trPr>
          <w:cnfStyle w:val="100000000000" w:firstRow="1" w:lastRow="0" w:firstColumn="0" w:lastColumn="0" w:oddVBand="0" w:evenVBand="0" w:oddHBand="0" w:evenHBand="0" w:firstRowFirstColumn="0" w:firstRowLastColumn="0" w:lastRowFirstColumn="0" w:lastRowLastColumn="0"/>
        </w:trPr>
        <w:tc>
          <w:tcPr>
            <w:tcW w:w="4590" w:type="dxa"/>
          </w:tcPr>
          <w:p w14:paraId="5071F11F" w14:textId="77777777" w:rsidR="00961CA7" w:rsidRPr="00922C63" w:rsidRDefault="00961CA7" w:rsidP="00961CA7">
            <w:pPr>
              <w:pStyle w:val="body"/>
              <w:ind w:left="0"/>
              <w:rPr>
                <w:b/>
              </w:rPr>
            </w:pPr>
            <w:r w:rsidRPr="00922C63">
              <w:rPr>
                <w:b/>
              </w:rPr>
              <w:t>TLS cipher suite</w:t>
            </w:r>
          </w:p>
        </w:tc>
        <w:tc>
          <w:tcPr>
            <w:tcW w:w="1890" w:type="dxa"/>
          </w:tcPr>
          <w:p w14:paraId="3E3C20DB" w14:textId="77777777" w:rsidR="00961CA7" w:rsidRDefault="00961CA7" w:rsidP="00961CA7">
            <w:pPr>
              <w:pStyle w:val="body"/>
              <w:ind w:left="0"/>
              <w:rPr>
                <w:b/>
              </w:rPr>
            </w:pPr>
            <w:r>
              <w:rPr>
                <w:b/>
              </w:rPr>
              <w:t>Additional Crypto Parameters</w:t>
            </w:r>
          </w:p>
        </w:tc>
        <w:tc>
          <w:tcPr>
            <w:tcW w:w="1440" w:type="dxa"/>
          </w:tcPr>
          <w:p w14:paraId="23C54F4C" w14:textId="77777777" w:rsidR="00961CA7" w:rsidRDefault="00961CA7" w:rsidP="00961CA7">
            <w:pPr>
              <w:pStyle w:val="body"/>
              <w:ind w:left="0"/>
              <w:rPr>
                <w:b/>
              </w:rPr>
            </w:pPr>
            <w:r>
              <w:rPr>
                <w:b/>
              </w:rPr>
              <w:t>Availability</w:t>
            </w:r>
          </w:p>
        </w:tc>
        <w:tc>
          <w:tcPr>
            <w:tcW w:w="745" w:type="dxa"/>
          </w:tcPr>
          <w:p w14:paraId="637FD300" w14:textId="77777777" w:rsidR="00961CA7" w:rsidRPr="0037442E" w:rsidRDefault="00961CA7" w:rsidP="00961CA7">
            <w:pPr>
              <w:pStyle w:val="body"/>
              <w:ind w:left="0"/>
              <w:rPr>
                <w:b/>
              </w:rPr>
            </w:pPr>
            <w:r>
              <w:rPr>
                <w:b/>
              </w:rPr>
              <w:t>RFC</w:t>
            </w:r>
          </w:p>
        </w:tc>
      </w:tr>
      <w:tr w:rsidR="00961CA7" w14:paraId="5714D97B" w14:textId="77777777" w:rsidTr="002B7CB7">
        <w:tc>
          <w:tcPr>
            <w:tcW w:w="4590" w:type="dxa"/>
          </w:tcPr>
          <w:p w14:paraId="4481AF23" w14:textId="77777777" w:rsidR="00961CA7" w:rsidRPr="002B7CB7" w:rsidRDefault="00961CA7" w:rsidP="00961CA7">
            <w:pPr>
              <w:pStyle w:val="body"/>
              <w:ind w:left="0"/>
              <w:rPr>
                <w:sz w:val="20"/>
              </w:rPr>
            </w:pPr>
            <w:r w:rsidRPr="002B7CB7">
              <w:rPr>
                <w:sz w:val="20"/>
              </w:rPr>
              <w:t>TLS_ECDHE_ECDSA_WITH_AES_128_CCM_8</w:t>
            </w:r>
          </w:p>
          <w:p w14:paraId="3E28A629" w14:textId="77777777" w:rsidR="00961CA7" w:rsidRPr="002B7CB7" w:rsidRDefault="00961CA7" w:rsidP="00961CA7">
            <w:pPr>
              <w:pStyle w:val="body"/>
              <w:ind w:left="0"/>
              <w:rPr>
                <w:sz w:val="20"/>
              </w:rPr>
            </w:pPr>
          </w:p>
        </w:tc>
        <w:tc>
          <w:tcPr>
            <w:tcW w:w="1890" w:type="dxa"/>
          </w:tcPr>
          <w:p w14:paraId="387B4192" w14:textId="77777777" w:rsidR="00961CA7" w:rsidRPr="002B7CB7" w:rsidRDefault="00961CA7" w:rsidP="002B7CB7">
            <w:pPr>
              <w:pStyle w:val="body"/>
              <w:numPr>
                <w:ilvl w:val="0"/>
                <w:numId w:val="80"/>
              </w:numPr>
              <w:rPr>
                <w:sz w:val="20"/>
              </w:rPr>
            </w:pPr>
            <w:r w:rsidRPr="002B7CB7">
              <w:rPr>
                <w:sz w:val="20"/>
              </w:rPr>
              <w:t xml:space="preserve">Curve NIST P-256 (secp256r1) </w:t>
            </w:r>
          </w:p>
          <w:p w14:paraId="6B8F4D3C" w14:textId="77777777" w:rsidR="00961CA7" w:rsidRPr="002B7CB7" w:rsidRDefault="00961CA7" w:rsidP="002B7CB7">
            <w:pPr>
              <w:pStyle w:val="body"/>
              <w:numPr>
                <w:ilvl w:val="0"/>
                <w:numId w:val="80"/>
              </w:numPr>
              <w:rPr>
                <w:sz w:val="20"/>
              </w:rPr>
            </w:pPr>
            <w:r w:rsidRPr="002B7CB7">
              <w:rPr>
                <w:sz w:val="20"/>
              </w:rPr>
              <w:t>SHA256</w:t>
            </w:r>
          </w:p>
          <w:p w14:paraId="7392F6C6" w14:textId="77777777" w:rsidR="00961CA7" w:rsidRPr="002B7CB7" w:rsidRDefault="00961CA7" w:rsidP="002B7CB7">
            <w:pPr>
              <w:pStyle w:val="body"/>
              <w:numPr>
                <w:ilvl w:val="0"/>
                <w:numId w:val="80"/>
              </w:numPr>
              <w:rPr>
                <w:sz w:val="20"/>
              </w:rPr>
            </w:pPr>
            <w:r w:rsidRPr="002B7CB7">
              <w:rPr>
                <w:sz w:val="20"/>
              </w:rPr>
              <w:t>X.509 certificate</w:t>
            </w:r>
          </w:p>
        </w:tc>
        <w:tc>
          <w:tcPr>
            <w:tcW w:w="1440" w:type="dxa"/>
          </w:tcPr>
          <w:p w14:paraId="6811ED0F" w14:textId="77777777" w:rsidR="00961CA7" w:rsidRPr="002B7CB7" w:rsidRDefault="00961CA7" w:rsidP="002B7CB7">
            <w:pPr>
              <w:pStyle w:val="body"/>
              <w:numPr>
                <w:ilvl w:val="0"/>
                <w:numId w:val="80"/>
              </w:numPr>
              <w:rPr>
                <w:sz w:val="20"/>
              </w:rPr>
            </w:pPr>
            <w:r w:rsidRPr="002B7CB7">
              <w:rPr>
                <w:sz w:val="20"/>
              </w:rPr>
              <w:t>Standard Client</w:t>
            </w:r>
          </w:p>
          <w:p w14:paraId="12C03E48" w14:textId="77777777" w:rsidR="00961CA7" w:rsidRPr="002B7CB7" w:rsidRDefault="00961CA7" w:rsidP="002B7CB7">
            <w:pPr>
              <w:pStyle w:val="body"/>
              <w:numPr>
                <w:ilvl w:val="0"/>
                <w:numId w:val="80"/>
              </w:numPr>
              <w:rPr>
                <w:sz w:val="20"/>
              </w:rPr>
            </w:pPr>
            <w:r w:rsidRPr="002B7CB7">
              <w:rPr>
                <w:sz w:val="20"/>
              </w:rPr>
              <w:t>Thin Client</w:t>
            </w:r>
          </w:p>
        </w:tc>
        <w:tc>
          <w:tcPr>
            <w:tcW w:w="745" w:type="dxa"/>
          </w:tcPr>
          <w:p w14:paraId="7421FDDC" w14:textId="77777777" w:rsidR="00961CA7" w:rsidRPr="002B7CB7" w:rsidRDefault="00497D04" w:rsidP="00961CA7">
            <w:pPr>
              <w:pStyle w:val="body"/>
              <w:ind w:left="0"/>
              <w:rPr>
                <w:sz w:val="20"/>
              </w:rPr>
            </w:pPr>
            <w:hyperlink r:id="rId186" w:history="1">
              <w:r w:rsidR="00961CA7" w:rsidRPr="002B7CB7">
                <w:rPr>
                  <w:rStyle w:val="Hyperlink"/>
                  <w:sz w:val="20"/>
                </w:rPr>
                <w:t>7251</w:t>
              </w:r>
            </w:hyperlink>
          </w:p>
        </w:tc>
      </w:tr>
      <w:tr w:rsidR="000E2BDE" w14:paraId="32F55F08" w14:textId="77777777" w:rsidTr="002B7CB7">
        <w:tc>
          <w:tcPr>
            <w:tcW w:w="4590" w:type="dxa"/>
          </w:tcPr>
          <w:p w14:paraId="55E82790" w14:textId="77777777" w:rsidR="000E2BDE" w:rsidRPr="00922C63" w:rsidRDefault="000E2BDE" w:rsidP="000E2BDE">
            <w:pPr>
              <w:pStyle w:val="body"/>
              <w:ind w:left="0"/>
              <w:rPr>
                <w:sz w:val="20"/>
              </w:rPr>
            </w:pPr>
            <w:r>
              <w:rPr>
                <w:sz w:val="20"/>
              </w:rPr>
              <w:t>TLS_RSA</w:t>
            </w:r>
            <w:r w:rsidRPr="00922C63">
              <w:rPr>
                <w:sz w:val="20"/>
              </w:rPr>
              <w:t>_WITH_AES_128_CCM_8</w:t>
            </w:r>
          </w:p>
          <w:p w14:paraId="46429E06" w14:textId="77777777" w:rsidR="000E2BDE" w:rsidRPr="005F20DA" w:rsidRDefault="000E2BDE" w:rsidP="000E2BDE">
            <w:pPr>
              <w:pStyle w:val="body"/>
              <w:ind w:left="0"/>
              <w:rPr>
                <w:sz w:val="20"/>
              </w:rPr>
            </w:pPr>
          </w:p>
        </w:tc>
        <w:tc>
          <w:tcPr>
            <w:tcW w:w="1890" w:type="dxa"/>
          </w:tcPr>
          <w:p w14:paraId="04B51670" w14:textId="77777777" w:rsidR="000E2BDE" w:rsidRPr="005F20DA" w:rsidRDefault="000E2BDE" w:rsidP="002B7CB7">
            <w:pPr>
              <w:pStyle w:val="body"/>
              <w:numPr>
                <w:ilvl w:val="0"/>
                <w:numId w:val="81"/>
              </w:numPr>
              <w:rPr>
                <w:sz w:val="20"/>
              </w:rPr>
            </w:pPr>
            <w:r w:rsidRPr="00922C63">
              <w:rPr>
                <w:sz w:val="20"/>
              </w:rPr>
              <w:t>SHA256</w:t>
            </w:r>
          </w:p>
          <w:p w14:paraId="322A7A64" w14:textId="77777777" w:rsidR="000E2BDE" w:rsidRPr="005F20DA" w:rsidRDefault="000E2BDE" w:rsidP="002B7CB7">
            <w:pPr>
              <w:pStyle w:val="body"/>
              <w:numPr>
                <w:ilvl w:val="0"/>
                <w:numId w:val="81"/>
              </w:numPr>
              <w:rPr>
                <w:sz w:val="20"/>
              </w:rPr>
            </w:pPr>
            <w:r w:rsidRPr="00922C63">
              <w:rPr>
                <w:sz w:val="20"/>
              </w:rPr>
              <w:t>X.509 certificate</w:t>
            </w:r>
          </w:p>
        </w:tc>
        <w:tc>
          <w:tcPr>
            <w:tcW w:w="1440" w:type="dxa"/>
          </w:tcPr>
          <w:p w14:paraId="22A60E8B" w14:textId="77777777" w:rsidR="000E2BDE" w:rsidRPr="005F20DA" w:rsidRDefault="000E2BDE">
            <w:pPr>
              <w:pStyle w:val="body"/>
              <w:numPr>
                <w:ilvl w:val="0"/>
                <w:numId w:val="80"/>
              </w:numPr>
              <w:rPr>
                <w:sz w:val="20"/>
              </w:rPr>
            </w:pPr>
            <w:r w:rsidRPr="00922C63">
              <w:rPr>
                <w:sz w:val="20"/>
              </w:rPr>
              <w:t>Standard Client</w:t>
            </w:r>
          </w:p>
        </w:tc>
        <w:tc>
          <w:tcPr>
            <w:tcW w:w="745" w:type="dxa"/>
          </w:tcPr>
          <w:p w14:paraId="5788B785" w14:textId="77777777" w:rsidR="000E2BDE" w:rsidRPr="005F20DA" w:rsidRDefault="00497D04" w:rsidP="000E2BDE">
            <w:pPr>
              <w:pStyle w:val="body"/>
              <w:ind w:left="0"/>
              <w:rPr>
                <w:sz w:val="20"/>
              </w:rPr>
            </w:pPr>
            <w:hyperlink r:id="rId187" w:history="1">
              <w:r w:rsidR="000E2BDE">
                <w:rPr>
                  <w:rStyle w:val="Hyperlink"/>
                  <w:sz w:val="20"/>
                </w:rPr>
                <w:t>6655</w:t>
              </w:r>
            </w:hyperlink>
          </w:p>
        </w:tc>
      </w:tr>
    </w:tbl>
    <w:p w14:paraId="0A4B7719" w14:textId="77777777" w:rsidR="00AA54D6" w:rsidRDefault="00AA54D6" w:rsidP="002B7CB7">
      <w:pPr>
        <w:pStyle w:val="body"/>
      </w:pPr>
    </w:p>
    <w:p w14:paraId="0C24AE9C" w14:textId="73B4EA77" w:rsidR="00997C42" w:rsidRDefault="009438D8" w:rsidP="007851A4">
      <w:pPr>
        <w:pStyle w:val="Heading2"/>
      </w:pPr>
      <w:bookmarkStart w:id="2835" w:name="_Toc415571958"/>
      <w:r>
        <w:t xml:space="preserve">Permission NotifyConfig </w:t>
      </w:r>
      <w:r w:rsidR="00997C42">
        <w:t>Announcement</w:t>
      </w:r>
      <w:bookmarkEnd w:id="2835"/>
    </w:p>
    <w:p w14:paraId="35B84A96" w14:textId="744F9946" w:rsidR="009438D8" w:rsidRDefault="009438D8" w:rsidP="002B7CB7">
      <w:pPr>
        <w:pStyle w:val="body"/>
      </w:pPr>
      <w:r>
        <w:t xml:space="preserve">The Permission module provides a session-less signal </w:t>
      </w:r>
      <w:r w:rsidR="00906C51">
        <w:t>to allow the Security Manager discover</w:t>
      </w:r>
      <w:r w:rsidR="00D215FD">
        <w:t>ing</w:t>
      </w:r>
      <w:r w:rsidR="00906C51">
        <w:t xml:space="preserve"> the applications to claim or to distribute updated policy or certificates.  </w:t>
      </w:r>
      <w:ins w:id="2836" w:author="Author" w:date="2015-03-27T12:36:00Z">
        <w:r w:rsidR="00A10D33">
          <w:t xml:space="preserve">The current features provided by the About session-less signal does not </w:t>
        </w:r>
      </w:ins>
      <w:ins w:id="2837" w:author="Author" w:date="2015-03-27T12:37:00Z">
        <w:r w:rsidR="00A10D33">
          <w:t>fulfill</w:t>
        </w:r>
      </w:ins>
      <w:ins w:id="2838" w:author="Author" w:date="2015-03-27T12:36:00Z">
        <w:r w:rsidR="00A10D33">
          <w:t xml:space="preserve"> </w:t>
        </w:r>
      </w:ins>
      <w:ins w:id="2839" w:author="Author" w:date="2015-03-27T12:37:00Z">
        <w:r w:rsidR="00A10D33">
          <w:t xml:space="preserve">the </w:t>
        </w:r>
      </w:ins>
      <w:ins w:id="2840" w:author="Author" w:date="2015-03-27T12:38:00Z">
        <w:r w:rsidR="00A10D33">
          <w:t xml:space="preserve">Security Manager </w:t>
        </w:r>
      </w:ins>
      <w:ins w:id="2841" w:author="Author" w:date="2015-03-27T12:37:00Z">
        <w:r w:rsidR="00A10D33">
          <w:t xml:space="preserve">discovery </w:t>
        </w:r>
      </w:ins>
      <w:ins w:id="2842" w:author="Author" w:date="2015-03-27T12:38:00Z">
        <w:r w:rsidR="00A10D33">
          <w:t>requirement</w:t>
        </w:r>
      </w:ins>
      <w:ins w:id="2843" w:author="Author" w:date="2015-03-27T12:37:00Z">
        <w:r w:rsidR="00A10D33">
          <w:t>.</w:t>
        </w:r>
      </w:ins>
      <w:ins w:id="2844" w:author="Author" w:date="2015-03-27T12:38:00Z">
        <w:r w:rsidR="00A10D33">
          <w:t xml:space="preserve">  </w:t>
        </w:r>
      </w:ins>
      <w:del w:id="2845" w:author="Author" w:date="2015-03-27T12:36:00Z">
        <w:r w:rsidR="00906C51" w:rsidDel="00A10D33">
          <w:delText xml:space="preserve"> </w:delText>
        </w:r>
      </w:del>
      <w:r w:rsidR="00906C51">
        <w:t>The signal provide</w:t>
      </w:r>
      <w:r w:rsidR="00D215FD">
        <w:t>s</w:t>
      </w:r>
      <w:r w:rsidR="00906C51">
        <w:t xml:space="preserve"> t</w:t>
      </w:r>
      <w:r>
        <w:t>he following information:</w:t>
      </w:r>
    </w:p>
    <w:p w14:paraId="764B56CF" w14:textId="68620B33" w:rsidR="00997C42" w:rsidRDefault="00997C42" w:rsidP="007851A4">
      <w:pPr>
        <w:pStyle w:val="body"/>
        <w:numPr>
          <w:ilvl w:val="0"/>
          <w:numId w:val="89"/>
        </w:numPr>
      </w:pPr>
      <w:r>
        <w:t xml:space="preserve">A number field named </w:t>
      </w:r>
      <w:r w:rsidRPr="002B7CB7">
        <w:rPr>
          <w:b/>
        </w:rPr>
        <w:t>claimable</w:t>
      </w:r>
      <w:r>
        <w:rPr>
          <w:b/>
        </w:rPr>
        <w:t xml:space="preserve"> </w:t>
      </w:r>
      <w:r>
        <w:t>to show the claim state of the application.  The possible values of this field are:</w:t>
      </w:r>
    </w:p>
    <w:p w14:paraId="6B938E20" w14:textId="3C0501C1" w:rsidR="009438D8" w:rsidRDefault="009438D8" w:rsidP="007851A4">
      <w:pPr>
        <w:pStyle w:val="body"/>
        <w:numPr>
          <w:ilvl w:val="2"/>
          <w:numId w:val="80"/>
        </w:numPr>
      </w:pPr>
      <w:r>
        <w:t>0 -- not claimable</w:t>
      </w:r>
    </w:p>
    <w:p w14:paraId="2721225B" w14:textId="6AEB48F2" w:rsidR="009438D8" w:rsidRDefault="009438D8" w:rsidP="007851A4">
      <w:pPr>
        <w:pStyle w:val="body"/>
        <w:numPr>
          <w:ilvl w:val="2"/>
          <w:numId w:val="80"/>
        </w:numPr>
      </w:pPr>
      <w:r>
        <w:t>1 – claimable</w:t>
      </w:r>
    </w:p>
    <w:p w14:paraId="3D2FBD59" w14:textId="5F5A69A4" w:rsidR="009438D8" w:rsidRDefault="009438D8" w:rsidP="007851A4">
      <w:pPr>
        <w:pStyle w:val="body"/>
        <w:numPr>
          <w:ilvl w:val="2"/>
          <w:numId w:val="80"/>
        </w:numPr>
      </w:pPr>
      <w:r>
        <w:t>2 - claimed</w:t>
      </w:r>
    </w:p>
    <w:p w14:paraId="5D894F10" w14:textId="54EAF3D0" w:rsidR="009438D8" w:rsidRDefault="009438D8" w:rsidP="007851A4">
      <w:pPr>
        <w:pStyle w:val="body"/>
        <w:numPr>
          <w:ilvl w:val="0"/>
          <w:numId w:val="89"/>
        </w:numPr>
      </w:pPr>
      <w:r>
        <w:t xml:space="preserve">The </w:t>
      </w:r>
      <w:r w:rsidR="00D215FD">
        <w:t xml:space="preserve">authentication GUID and </w:t>
      </w:r>
      <w:r>
        <w:t xml:space="preserve">public key </w:t>
      </w:r>
    </w:p>
    <w:p w14:paraId="33845087" w14:textId="14549486" w:rsidR="001B6ED3" w:rsidDel="00AC3797" w:rsidRDefault="009438D8" w:rsidP="00AC3797">
      <w:pPr>
        <w:pStyle w:val="body"/>
        <w:numPr>
          <w:ilvl w:val="0"/>
          <w:numId w:val="89"/>
        </w:numPr>
        <w:rPr>
          <w:del w:id="2846" w:author="Author" w:date="2015-03-27T12:38:00Z"/>
        </w:rPr>
      </w:pPr>
      <w:r>
        <w:t>The permission policy serial number</w:t>
      </w:r>
    </w:p>
    <w:p w14:paraId="549849EE" w14:textId="7159015B" w:rsidR="00D215FD" w:rsidRDefault="00D215FD">
      <w:pPr>
        <w:pStyle w:val="body"/>
        <w:numPr>
          <w:ilvl w:val="0"/>
          <w:numId w:val="89"/>
        </w:numPr>
      </w:pPr>
      <w:del w:id="2847" w:author="Author" w:date="2015-03-27T12:38:00Z">
        <w:r w:rsidDel="00AC3797">
          <w:delText>The list of acceptable key exchange suites for claiming</w:delText>
        </w:r>
      </w:del>
    </w:p>
    <w:p w14:paraId="0705E5F8" w14:textId="77777777" w:rsidR="001B6ED3" w:rsidRDefault="001B6ED3" w:rsidP="007851A4">
      <w:pPr>
        <w:pStyle w:val="body"/>
      </w:pPr>
      <w:r>
        <w:t>This signal is emitted when</w:t>
      </w:r>
    </w:p>
    <w:p w14:paraId="4EDA2AF9" w14:textId="664216A1" w:rsidR="001B6ED3" w:rsidRDefault="001B6ED3" w:rsidP="007851A4">
      <w:pPr>
        <w:pStyle w:val="body"/>
        <w:numPr>
          <w:ilvl w:val="0"/>
          <w:numId w:val="90"/>
        </w:numPr>
      </w:pPr>
      <w:r>
        <w:t>The bus attachment is enable</w:t>
      </w:r>
      <w:r w:rsidR="00AB7A7C">
        <w:t>d</w:t>
      </w:r>
      <w:r>
        <w:t xml:space="preserve"> with peer security using ECDHE key exchanges</w:t>
      </w:r>
    </w:p>
    <w:p w14:paraId="2B0FDB09" w14:textId="4E62FBF5" w:rsidR="001B6ED3" w:rsidRDefault="001B6ED3" w:rsidP="007851A4">
      <w:pPr>
        <w:pStyle w:val="body"/>
        <w:numPr>
          <w:ilvl w:val="0"/>
          <w:numId w:val="90"/>
        </w:numPr>
      </w:pPr>
      <w:r>
        <w:t>The application is claimed or do a factory reset</w:t>
      </w:r>
    </w:p>
    <w:p w14:paraId="4F175D4C" w14:textId="5C49F058" w:rsidR="001B6ED3" w:rsidRDefault="001B6ED3" w:rsidP="007851A4">
      <w:pPr>
        <w:pStyle w:val="body"/>
        <w:numPr>
          <w:ilvl w:val="0"/>
          <w:numId w:val="90"/>
        </w:numPr>
      </w:pPr>
      <w:r>
        <w:t>The application has a permission policy installed</w:t>
      </w:r>
    </w:p>
    <w:p w14:paraId="4668CD8E" w14:textId="772203D9" w:rsidR="001B6ED3" w:rsidDel="00AC3797" w:rsidRDefault="001B6ED3" w:rsidP="00AC3797">
      <w:pPr>
        <w:pStyle w:val="body"/>
        <w:numPr>
          <w:ilvl w:val="0"/>
          <w:numId w:val="90"/>
        </w:numPr>
        <w:rPr>
          <w:del w:id="2848" w:author="Author" w:date="2015-03-27T12:39:00Z"/>
        </w:rPr>
      </w:pPr>
      <w:r>
        <w:t>The application has its permission policy removed</w:t>
      </w:r>
    </w:p>
    <w:p w14:paraId="0A49307C" w14:textId="52E6655A" w:rsidR="00EC58AD" w:rsidRPr="00853F0A" w:rsidRDefault="00EC58AD">
      <w:pPr>
        <w:pStyle w:val="body"/>
        <w:numPr>
          <w:ilvl w:val="0"/>
          <w:numId w:val="90"/>
        </w:numPr>
        <w:pPrChange w:id="2849" w:author="Author" w:date="2015-03-27T12:39:00Z">
          <w:pPr>
            <w:pStyle w:val="body"/>
          </w:pPr>
        </w:pPrChange>
      </w:pPr>
      <w:del w:id="2850" w:author="Author" w:date="2015-03-27T12:39:00Z">
        <w:r w:rsidDel="00AC3797">
          <w:br w:type="page"/>
        </w:r>
      </w:del>
    </w:p>
    <w:p w14:paraId="53FCDA49" w14:textId="74161466" w:rsidR="001F37B8" w:rsidRDefault="001F37B8" w:rsidP="00F44246">
      <w:pPr>
        <w:pStyle w:val="Heading1"/>
      </w:pPr>
      <w:bookmarkStart w:id="2851" w:name="_Toc415571959"/>
      <w:r>
        <w:lastRenderedPageBreak/>
        <w:t>Features In Future Releases</w:t>
      </w:r>
      <w:bookmarkEnd w:id="2851"/>
    </w:p>
    <w:p w14:paraId="713F9F3D" w14:textId="77777777" w:rsidR="001F37B8" w:rsidRDefault="001F37B8" w:rsidP="001F37B8">
      <w:pPr>
        <w:pStyle w:val="Heading3"/>
      </w:pPr>
      <w:bookmarkStart w:id="2852" w:name="_Toc415571960"/>
      <w:r>
        <w:t>Certificate revocation (not fully designed)</w:t>
      </w:r>
      <w:bookmarkEnd w:id="2852"/>
    </w:p>
    <w:p w14:paraId="30CCD335" w14:textId="77777777" w:rsidR="001F37B8" w:rsidRDefault="001F37B8" w:rsidP="001F37B8">
      <w:pPr>
        <w:pStyle w:val="body"/>
      </w:pPr>
      <w:r>
        <w:t>The application will validate the certificate using a revocation service provided by the Security Manager.  The revocation service is a distributed service.</w:t>
      </w:r>
    </w:p>
    <w:p w14:paraId="3CCF6F65" w14:textId="77777777" w:rsidR="001F37B8" w:rsidRDefault="001F37B8" w:rsidP="001F37B8">
      <w:pPr>
        <w:pStyle w:val="body"/>
      </w:pPr>
      <w:r>
        <w:t>The Certificate Revocation Service is expected to provide a method call that takes in the certificate and return whether the given certificate is revoked.</w:t>
      </w:r>
    </w:p>
    <w:p w14:paraId="7CF1590B" w14:textId="77777777" w:rsidR="001F37B8" w:rsidRDefault="001F37B8" w:rsidP="001F37B8">
      <w:pPr>
        <w:pStyle w:val="body"/>
      </w:pPr>
      <w:r>
        <w:t>The application looks in</w:t>
      </w:r>
      <w:del w:id="2853" w:author="Author" w:date="2015-03-31T11:06:00Z">
        <w:r w:rsidDel="00201BA8">
          <w:delText xml:space="preserve"> the “self” section of</w:delText>
        </w:r>
      </w:del>
      <w:r>
        <w:t xml:space="preserve"> its installed policy for the peer that provides the Certificate Revocation Service.  If the application can’t locate any of the Certificate Revocation Service, the certificate revocation check will be skipped.</w:t>
      </w:r>
    </w:p>
    <w:p w14:paraId="51F1F5A7" w14:textId="77777777" w:rsidR="001F37B8" w:rsidRDefault="001F37B8" w:rsidP="001F37B8">
      <w:pPr>
        <w:pStyle w:val="body"/>
        <w:rPr>
          <w:ins w:id="2854" w:author="Author" w:date="2015-03-31T11:06:00Z"/>
        </w:rPr>
      </w:pPr>
      <w:r>
        <w:t xml:space="preserve">If a membership certificate is revoked, all signed authorization data related to the membership certificate is no longer valid.  </w:t>
      </w:r>
    </w:p>
    <w:p w14:paraId="2CA4CB9C" w14:textId="7960F2E2" w:rsidR="00201BA8" w:rsidRDefault="002720CA">
      <w:pPr>
        <w:pStyle w:val="Heading4"/>
        <w:rPr>
          <w:ins w:id="2855" w:author="Author" w:date="2015-03-31T11:06:00Z"/>
        </w:rPr>
        <w:pPrChange w:id="2856" w:author="Author" w:date="2015-03-31T11:06:00Z">
          <w:pPr>
            <w:pStyle w:val="body"/>
          </w:pPr>
        </w:pPrChange>
      </w:pPr>
      <w:ins w:id="2857" w:author="Author" w:date="2015-03-31T11:06:00Z">
        <w:r>
          <w:t>Current work-around</w:t>
        </w:r>
      </w:ins>
    </w:p>
    <w:p w14:paraId="6442FFEC" w14:textId="2D220C20" w:rsidR="002720CA" w:rsidRPr="002720CA" w:rsidRDefault="002720CA">
      <w:pPr>
        <w:pStyle w:val="body"/>
      </w:pPr>
      <w:ins w:id="2858" w:author="Author" w:date="2015-03-31T11:06:00Z">
        <w:r>
          <w:t xml:space="preserve">The admin can blacklist a peer by installing a deny rule in the application policy to deny access for the given peer.  </w:t>
        </w:r>
      </w:ins>
    </w:p>
    <w:p w14:paraId="4A69EED8" w14:textId="77777777" w:rsidR="001F37B8" w:rsidRDefault="001F37B8" w:rsidP="001F37B8">
      <w:pPr>
        <w:pStyle w:val="Heading3"/>
      </w:pPr>
      <w:bookmarkStart w:id="2859" w:name="_Toc415571961"/>
      <w:r w:rsidRPr="00A309EA">
        <w:t xml:space="preserve">Distribution of </w:t>
      </w:r>
      <w:r>
        <w:t>p</w:t>
      </w:r>
      <w:r w:rsidRPr="00A309EA">
        <w:t xml:space="preserve">olicy </w:t>
      </w:r>
      <w:r>
        <w:t xml:space="preserve">updates </w:t>
      </w:r>
      <w:r w:rsidRPr="00A309EA">
        <w:t xml:space="preserve">and </w:t>
      </w:r>
      <w:r>
        <w:t>m</w:t>
      </w:r>
      <w:r w:rsidRPr="00A309EA">
        <w:t xml:space="preserve">embership </w:t>
      </w:r>
      <w:r>
        <w:t>c</w:t>
      </w:r>
      <w:r w:rsidRPr="00A309EA">
        <w:t>ertificate</w:t>
      </w:r>
      <w:r>
        <w:t>s (not fully designed)</w:t>
      </w:r>
      <w:bookmarkEnd w:id="2859"/>
    </w:p>
    <w:p w14:paraId="5CFCB2E1" w14:textId="77777777" w:rsidR="001F37B8" w:rsidRDefault="001F37B8" w:rsidP="001F37B8">
      <w:pPr>
        <w:pStyle w:val="body"/>
      </w:pPr>
      <w:r>
        <w:t>The Distribution Service is a service provided by a Security Manager.  This service provides persistent storage and high availability to distribute updates to applications.</w:t>
      </w:r>
    </w:p>
    <w:p w14:paraId="6567367B" w14:textId="77777777" w:rsidR="001F37B8" w:rsidRDefault="001F37B8" w:rsidP="001F37B8">
      <w:pPr>
        <w:pStyle w:val="body"/>
      </w:pPr>
      <w:r>
        <w:t xml:space="preserve">An admin uses the Security Manager to generate updated policy and membership certificates, encrypt the payload with a session key derived from a nonce value and the master secret for the &lt;sender, recipient&gt; pair.  The package including the sender public key, recipient public key, nonce, and encrypted payload is sent to the Distribution Service to delivery to the recipient.  The recipient uses the information in the package to locate the master secret to generate the corresponding session key to decrypt the payload.  Once the decryption is successful, the recipient signs the hash of the package and provide the signature in the reply. </w:t>
      </w:r>
    </w:p>
    <w:p w14:paraId="37967783" w14:textId="77777777" w:rsidR="001F37B8" w:rsidRDefault="001F37B8" w:rsidP="001F37B8">
      <w:pPr>
        <w:pStyle w:val="figureanchor"/>
        <w:ind w:left="0"/>
      </w:pPr>
      <w:r>
        <w:object w:dxaOrig="11381" w:dyaOrig="8182" w14:anchorId="3D514137">
          <v:shape id="_x0000_i1095" type="#_x0000_t75" style="width:467.25pt;height:336.75pt" o:ole="">
            <v:imagedata r:id="rId188" o:title=""/>
          </v:shape>
          <o:OLEObject Type="Embed" ProgID="Visio.Drawing.11" ShapeID="_x0000_i1095" DrawAspect="Content" ObjectID="_1489315288" r:id="rId189"/>
        </w:object>
      </w:r>
      <w:r w:rsidDel="00A83CC0">
        <w:rPr>
          <w:sz w:val="30"/>
          <w:szCs w:val="30"/>
        </w:rPr>
        <w:t xml:space="preserve"> </w:t>
      </w:r>
      <w:r w:rsidDel="005A4E4D">
        <w:t xml:space="preserve"> </w:t>
      </w:r>
    </w:p>
    <w:p w14:paraId="264EF2B2" w14:textId="7477CDC4" w:rsidR="001F37B8" w:rsidRDefault="001F37B8" w:rsidP="006A5C87">
      <w:pPr>
        <w:pStyle w:val="body"/>
      </w:pPr>
      <w:bookmarkStart w:id="2860" w:name="_Toc415571910"/>
      <w:r>
        <w:t xml:space="preserve">Figure </w:t>
      </w:r>
      <w:ins w:id="2861" w:author="Author" w:date="2015-03-27T12:41:00Z">
        <w:r w:rsidR="00013A2F">
          <w:fldChar w:fldCharType="begin"/>
        </w:r>
        <w:r w:rsidR="00013A2F">
          <w:instrText xml:space="preserve"> STYLEREF 1 \s </w:instrText>
        </w:r>
      </w:ins>
      <w:r w:rsidR="00013A2F">
        <w:fldChar w:fldCharType="separate"/>
      </w:r>
      <w:r w:rsidR="00497D04">
        <w:rPr>
          <w:noProof/>
        </w:rPr>
        <w:t>4</w:t>
      </w:r>
      <w:ins w:id="2862" w:author="Author" w:date="2015-03-27T12:41:00Z">
        <w:r w:rsidR="00013A2F">
          <w:fldChar w:fldCharType="end"/>
        </w:r>
        <w:r w:rsidR="00013A2F">
          <w:noBreakHyphen/>
        </w:r>
        <w:r w:rsidR="00013A2F">
          <w:fldChar w:fldCharType="begin"/>
        </w:r>
        <w:r w:rsidR="00013A2F">
          <w:instrText xml:space="preserve"> SEQ Figure \* ARABIC \s 1 </w:instrText>
        </w:r>
      </w:ins>
      <w:r w:rsidR="00013A2F">
        <w:fldChar w:fldCharType="separate"/>
      </w:r>
      <w:ins w:id="2863" w:author="Author" w:date="2015-03-31T12:33:00Z">
        <w:r w:rsidR="00497D04">
          <w:rPr>
            <w:noProof/>
          </w:rPr>
          <w:t>1</w:t>
        </w:r>
      </w:ins>
      <w:ins w:id="2864" w:author="Author" w:date="2015-03-27T12:41:00Z">
        <w:r w:rsidR="00013A2F">
          <w:fldChar w:fldCharType="end"/>
        </w:r>
      </w:ins>
      <w:ins w:id="2865" w:author="Author" w:date="2015-03-26T14:41:00Z">
        <w:del w:id="2866" w:author="Author" w:date="2015-03-27T12:41:00Z">
          <w:r w:rsidR="005B3AAC" w:rsidDel="00013A2F">
            <w:fldChar w:fldCharType="begin"/>
          </w:r>
          <w:r w:rsidR="005B3AAC" w:rsidDel="00013A2F">
            <w:delInstrText xml:space="preserve"> STYLEREF 1 \s </w:delInstrText>
          </w:r>
        </w:del>
      </w:ins>
      <w:del w:id="2867" w:author="Author" w:date="2015-03-27T12:41:00Z">
        <w:r w:rsidR="005B3AAC" w:rsidDel="00013A2F">
          <w:fldChar w:fldCharType="separate"/>
        </w:r>
        <w:r w:rsidR="005B3AAC" w:rsidDel="00013A2F">
          <w:rPr>
            <w:noProof/>
          </w:rPr>
          <w:delText>4</w:delText>
        </w:r>
      </w:del>
      <w:ins w:id="2868" w:author="Author" w:date="2015-03-26T14:41:00Z">
        <w:del w:id="2869" w:author="Author" w:date="2015-03-27T12:41:00Z">
          <w:r w:rsidR="005B3AAC" w:rsidDel="00013A2F">
            <w:fldChar w:fldCharType="end"/>
          </w:r>
          <w:r w:rsidR="005B3AAC" w:rsidDel="00013A2F">
            <w:noBreakHyphen/>
          </w:r>
          <w:r w:rsidR="005B3AAC" w:rsidDel="00013A2F">
            <w:fldChar w:fldCharType="begin"/>
          </w:r>
          <w:r w:rsidR="005B3AAC" w:rsidDel="00013A2F">
            <w:delInstrText xml:space="preserve"> SEQ Figure \* ARABIC \s 1 </w:delInstrText>
          </w:r>
        </w:del>
      </w:ins>
      <w:del w:id="2870" w:author="Author" w:date="2015-03-27T12:41:00Z">
        <w:r w:rsidR="005B3AAC" w:rsidDel="00013A2F">
          <w:fldChar w:fldCharType="separate"/>
        </w:r>
      </w:del>
      <w:ins w:id="2871" w:author="Author" w:date="2015-03-26T14:41:00Z">
        <w:del w:id="2872" w:author="Author" w:date="2015-03-27T12:41:00Z">
          <w:r w:rsidR="005B3AAC" w:rsidDel="00013A2F">
            <w:rPr>
              <w:noProof/>
            </w:rPr>
            <w:delText>1</w:delText>
          </w:r>
          <w:r w:rsidR="005B3AAC" w:rsidDel="00013A2F">
            <w:fldChar w:fldCharType="end"/>
          </w:r>
        </w:del>
      </w:ins>
      <w:del w:id="2873" w:author="Author" w:date="2015-03-26T14:41:00Z">
        <w:r w:rsidR="004E4364" w:rsidDel="005B3AAC">
          <w:fldChar w:fldCharType="begin"/>
        </w:r>
        <w:r w:rsidR="004E4364" w:rsidDel="005B3AAC">
          <w:delInstrText xml:space="preserve"> STYLEREF 1 \s </w:delInstrText>
        </w:r>
        <w:r w:rsidR="004E4364" w:rsidDel="005B3AAC">
          <w:fldChar w:fldCharType="separate"/>
        </w:r>
        <w:r w:rsidR="00E83C24" w:rsidDel="005B3AAC">
          <w:rPr>
            <w:noProof/>
          </w:rPr>
          <w:delText>4</w:delText>
        </w:r>
        <w:r w:rsidR="004E4364" w:rsidDel="005B3AAC">
          <w:fldChar w:fldCharType="end"/>
        </w:r>
        <w:r w:rsidR="004E4364" w:rsidDel="005B3AAC">
          <w:noBreakHyphen/>
        </w:r>
        <w:r w:rsidR="004E4364" w:rsidDel="005B3AAC">
          <w:fldChar w:fldCharType="begin"/>
        </w:r>
        <w:r w:rsidR="004E4364" w:rsidDel="005B3AAC">
          <w:delInstrText xml:space="preserve"> SEQ Figure \* ARABIC \s 1 </w:delInstrText>
        </w:r>
        <w:r w:rsidR="004E4364" w:rsidDel="005B3AAC">
          <w:fldChar w:fldCharType="separate"/>
        </w:r>
        <w:r w:rsidR="00E83C24" w:rsidDel="005B3AAC">
          <w:rPr>
            <w:noProof/>
          </w:rPr>
          <w:delText>1</w:delText>
        </w:r>
        <w:r w:rsidR="004E4364" w:rsidDel="005B3AAC">
          <w:fldChar w:fldCharType="end"/>
        </w:r>
      </w:del>
      <w:r>
        <w:t xml:space="preserve">. </w:t>
      </w:r>
      <w:r w:rsidRPr="00A309EA">
        <w:t xml:space="preserve">Distribution of </w:t>
      </w:r>
      <w:r>
        <w:t>p</w:t>
      </w:r>
      <w:r w:rsidRPr="00A309EA">
        <w:t>olicy</w:t>
      </w:r>
      <w:r>
        <w:t xml:space="preserve"> update and certificates</w:t>
      </w:r>
      <w:bookmarkEnd w:id="2860"/>
    </w:p>
    <w:p w14:paraId="2368FFE8" w14:textId="77777777" w:rsidR="00E83C24" w:rsidRDefault="00E83C24" w:rsidP="00E83C24">
      <w:pPr>
        <w:pStyle w:val="Heading3"/>
      </w:pPr>
      <w:bookmarkStart w:id="2874" w:name="_Toc415571962"/>
      <w:r>
        <w:t>Policy Templates</w:t>
      </w:r>
      <w:bookmarkEnd w:id="2874"/>
    </w:p>
    <w:p w14:paraId="0E2E3DE7" w14:textId="77777777" w:rsidR="00E83C24" w:rsidRDefault="00E83C24" w:rsidP="00E83C24">
      <w:pPr>
        <w:pStyle w:val="body"/>
      </w:pPr>
      <w:r>
        <w:t>An application developer can define policy templates to help the Security Manager to build consumer and producer policies.  A policy template provides the following data in:</w:t>
      </w:r>
    </w:p>
    <w:p w14:paraId="1F09797F" w14:textId="77777777" w:rsidR="00E83C24" w:rsidRDefault="00E83C24" w:rsidP="00E83C24">
      <w:pPr>
        <w:pStyle w:val="body"/>
        <w:numPr>
          <w:ilvl w:val="0"/>
          <w:numId w:val="76"/>
        </w:numPr>
      </w:pPr>
      <w:r>
        <w:t>Specification version number</w:t>
      </w:r>
    </w:p>
    <w:p w14:paraId="4986C7EA" w14:textId="77777777" w:rsidR="00E83C24" w:rsidRDefault="00E83C24" w:rsidP="00E83C24">
      <w:pPr>
        <w:pStyle w:val="body"/>
        <w:numPr>
          <w:ilvl w:val="0"/>
          <w:numId w:val="76"/>
        </w:numPr>
      </w:pPr>
      <w:r>
        <w:t>List of permission rules</w:t>
      </w:r>
    </w:p>
    <w:p w14:paraId="4C5B496F" w14:textId="77777777" w:rsidR="001F37B8" w:rsidRPr="00763D51" w:rsidRDefault="001F37B8" w:rsidP="006A5C87">
      <w:pPr>
        <w:pStyle w:val="body"/>
      </w:pPr>
    </w:p>
    <w:p w14:paraId="34D5B8F9" w14:textId="77777777" w:rsidR="00F44246" w:rsidRDefault="00F44246" w:rsidP="00F44246">
      <w:pPr>
        <w:pStyle w:val="Heading1"/>
      </w:pPr>
      <w:bookmarkStart w:id="2875" w:name="_Toc415571963"/>
      <w:r>
        <w:t>Future Considerations</w:t>
      </w:r>
      <w:bookmarkEnd w:id="2875"/>
    </w:p>
    <w:p w14:paraId="0625FD94" w14:textId="77777777" w:rsidR="00F44246" w:rsidRDefault="006450C1" w:rsidP="00F44246">
      <w:pPr>
        <w:pStyle w:val="Heading2"/>
      </w:pPr>
      <w:bookmarkStart w:id="2876" w:name="_Toc415571964"/>
      <w:r>
        <w:t>Broadcast signals and m</w:t>
      </w:r>
      <w:r w:rsidR="00F44246">
        <w:t xml:space="preserve">ultipoint </w:t>
      </w:r>
      <w:r>
        <w:t>s</w:t>
      </w:r>
      <w:r w:rsidR="00F44246">
        <w:t>essions</w:t>
      </w:r>
      <w:bookmarkEnd w:id="2876"/>
    </w:p>
    <w:p w14:paraId="7A7DD76D" w14:textId="77777777" w:rsidR="00F44246" w:rsidRDefault="00F44246" w:rsidP="00F44246">
      <w:pPr>
        <w:pStyle w:val="body"/>
      </w:pPr>
      <w:r>
        <w:t>All security enhancements for broadcast signals and multipoint sessions will be consider</w:t>
      </w:r>
      <w:r w:rsidR="006450C1">
        <w:t>ed</w:t>
      </w:r>
      <w:r>
        <w:t xml:space="preserve"> in future releases of Security 2.0.</w:t>
      </w:r>
    </w:p>
    <w:p w14:paraId="48BE676F" w14:textId="49290C66" w:rsidR="005E5E51" w:rsidRPr="00A60EA9" w:rsidDel="00AC3797" w:rsidRDefault="00F44246" w:rsidP="00AC3797">
      <w:pPr>
        <w:pStyle w:val="body"/>
        <w:rPr>
          <w:del w:id="2877" w:author="Author" w:date="2015-03-27T12:39:00Z"/>
        </w:rPr>
      </w:pPr>
      <w:del w:id="2878" w:author="Author" w:date="2015-03-27T12:39:00Z">
        <w:r w:rsidDel="00AC3797">
          <w:br/>
        </w:r>
      </w:del>
    </w:p>
    <w:p w14:paraId="4B92EA76" w14:textId="77777777" w:rsidR="005E5E51" w:rsidRPr="005E5E51" w:rsidRDefault="005E5E51">
      <w:pPr>
        <w:pStyle w:val="body"/>
        <w:rPr>
          <w:lang w:eastAsia="ja-JP"/>
        </w:rPr>
        <w:pPrChange w:id="2879" w:author="Author" w:date="2015-03-27T12:39:00Z">
          <w:pPr>
            <w:pStyle w:val="body1"/>
          </w:pPr>
        </w:pPrChange>
      </w:pPr>
    </w:p>
    <w:sectPr w:rsidR="005E5E51" w:rsidRPr="005E5E51" w:rsidSect="008F644D">
      <w:pgSz w:w="12240" w:h="15840" w:code="1"/>
      <w:pgMar w:top="1440" w:right="1440" w:bottom="1440" w:left="1440" w:header="720" w:footer="432"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5CB035" w14:textId="77777777" w:rsidR="002E2A6D" w:rsidRDefault="002E2A6D">
      <w:r>
        <w:separator/>
      </w:r>
    </w:p>
    <w:p w14:paraId="69E0BD1D" w14:textId="77777777" w:rsidR="002E2A6D" w:rsidRDefault="002E2A6D"/>
    <w:p w14:paraId="6DC3F5E5" w14:textId="77777777" w:rsidR="002E2A6D" w:rsidRDefault="002E2A6D"/>
    <w:p w14:paraId="11BD55C5" w14:textId="77777777" w:rsidR="002E2A6D" w:rsidRDefault="002E2A6D"/>
  </w:endnote>
  <w:endnote w:type="continuationSeparator" w:id="0">
    <w:p w14:paraId="5E0A6C41" w14:textId="77777777" w:rsidR="002E2A6D" w:rsidRDefault="002E2A6D">
      <w:r>
        <w:continuationSeparator/>
      </w:r>
    </w:p>
    <w:p w14:paraId="50E7D8B2" w14:textId="77777777" w:rsidR="002E2A6D" w:rsidRDefault="002E2A6D"/>
    <w:p w14:paraId="697111C2" w14:textId="77777777" w:rsidR="002E2A6D" w:rsidRDefault="002E2A6D"/>
    <w:p w14:paraId="31C32B4D" w14:textId="77777777" w:rsidR="002E2A6D" w:rsidRDefault="002E2A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e Regular">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01698" w14:textId="77777777" w:rsidR="00497D04" w:rsidRDefault="00497D04" w:rsidP="00C31F4D">
    <w:pPr>
      <w:pStyle w:val="Footer"/>
    </w:pPr>
  </w:p>
  <w:p w14:paraId="235FB0E5" w14:textId="77777777" w:rsidR="00497D04" w:rsidRDefault="00497D0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DF4A1" w14:textId="77777777" w:rsidR="00497D04" w:rsidRDefault="00497D04" w:rsidP="00C31F4D">
    <w:pPr>
      <w:pStyle w:val="Footer"/>
    </w:pPr>
    <w:r>
      <w:t>Qualcomm Innovation Center, Inc.</w:t>
    </w:r>
    <w:r>
      <w:tab/>
    </w:r>
    <w:r>
      <w:fldChar w:fldCharType="begin"/>
    </w:r>
    <w:r>
      <w:instrText xml:space="preserve"> PAGE </w:instrText>
    </w:r>
    <w:r>
      <w:fldChar w:fldCharType="separate"/>
    </w:r>
    <w:r>
      <w:rPr>
        <w:noProof/>
      </w:rPr>
      <w:t>2</w:t>
    </w:r>
    <w:r>
      <w:rPr>
        <w:noProof/>
      </w:rPr>
      <w:fldChar w:fldCharType="end"/>
    </w:r>
    <w:r>
      <w:tab/>
    </w:r>
    <w:r w:rsidRPr="00E91E88">
      <w:rPr>
        <w:rStyle w:val="6pt"/>
      </w:rPr>
      <w:t>May contain U.S. and international export controlled information</w:t>
    </w:r>
  </w:p>
  <w:p w14:paraId="199E9F27" w14:textId="77777777" w:rsidR="00497D04" w:rsidRPr="00CF535A" w:rsidRDefault="00497D04" w:rsidP="00C31F4D">
    <w:pPr>
      <w:pStyle w:val="Footer"/>
    </w:pPr>
    <w:r w:rsidRPr="00D06CAE">
      <w:t xml:space="preserve">This document is licensed under a Creative Commons Attribution-ShareAlike 3.0 Unported License; provided, that (i) any source code incorporated in this document is licensed under the Apache License version 2.0 </w:t>
    </w:r>
    <w:r w:rsidRPr="002E18C9">
      <w:rPr>
        <w:rFonts w:ascii="Arial Bold" w:hAnsi="Arial Bold"/>
        <w:b/>
        <w:caps/>
      </w:rPr>
      <w:t>and</w:t>
    </w:r>
    <w:r w:rsidRPr="002E18C9">
      <w:rPr>
        <w:b/>
      </w:rPr>
      <w:t xml:space="preserve"> (ii) </w:t>
    </w:r>
    <w:r w:rsidRPr="002E18C9">
      <w:rPr>
        <w:rFonts w:ascii="Arial Bold" w:hAnsi="Arial Bold"/>
        <w:b/>
        <w:caps/>
      </w:rPr>
      <w:t>this document and all information contained herein are provided on an “as-is” basis without warranty of any kind.</w:t>
    </w:r>
    <w:r>
      <w:rPr>
        <w:rFonts w:ascii="Arial Bold" w:hAnsi="Arial Bold"/>
        <w:b/>
        <w:caps/>
      </w:rPr>
      <w:br/>
    </w:r>
    <w:hyperlink r:id="rId1" w:history="1">
      <w:r w:rsidRPr="002E18C9">
        <w:rPr>
          <w:rStyle w:val="Hyperlink"/>
          <w:szCs w:val="14"/>
        </w:rPr>
        <w:t>Creative Commons Attribution-ShareAlike 3.0 Unported License</w:t>
      </w:r>
    </w:hyperlink>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09E55" w14:textId="77777777" w:rsidR="00497D04" w:rsidRPr="004C1EE2" w:rsidRDefault="00497D04" w:rsidP="005138EE">
    <w:pPr>
      <w:pStyle w:val="titlepg-diststmt"/>
      <w:rPr>
        <w:rFonts w:ascii="Arial" w:hAnsi="Arial" w:cs="Arial"/>
        <w:sz w:val="18"/>
        <w:szCs w:val="18"/>
      </w:rPr>
    </w:pPr>
    <w:r w:rsidRPr="004C1EE2">
      <w:rPr>
        <w:rFonts w:ascii="Arial" w:hAnsi="Arial" w:cs="Arial"/>
        <w:sz w:val="18"/>
        <w:szCs w:val="18"/>
      </w:rPr>
      <w:t>This work is licensed under a Creative Commons Attribution 4.0 International License.</w:t>
    </w:r>
  </w:p>
  <w:p w14:paraId="1EF718BE" w14:textId="77777777" w:rsidR="00497D04" w:rsidRPr="004C1EE2" w:rsidRDefault="00497D04" w:rsidP="00614FA1">
    <w:pPr>
      <w:pStyle w:val="Spacer"/>
    </w:pPr>
  </w:p>
  <w:p w14:paraId="087D003A" w14:textId="77777777" w:rsidR="00497D04" w:rsidRPr="004C1EE2" w:rsidRDefault="00497D04" w:rsidP="005138EE">
    <w:pPr>
      <w:pStyle w:val="titlepg-diststmt"/>
      <w:rPr>
        <w:rFonts w:ascii="Arial" w:hAnsi="Arial" w:cs="Arial"/>
        <w:i/>
        <w:sz w:val="18"/>
        <w:szCs w:val="18"/>
      </w:rPr>
    </w:pPr>
    <w:hyperlink r:id="rId1" w:history="1">
      <w:r w:rsidRPr="004C1EE2">
        <w:rPr>
          <w:rStyle w:val="Hyperlink"/>
          <w:rFonts w:ascii="Arial" w:hAnsi="Arial" w:cs="Arial"/>
          <w:i/>
          <w:sz w:val="18"/>
          <w:szCs w:val="18"/>
        </w:rPr>
        <w:t>http://creativecommons.org/licenses/by/4.0/</w:t>
      </w:r>
    </w:hyperlink>
  </w:p>
  <w:p w14:paraId="3E7E6452" w14:textId="77777777" w:rsidR="00497D04" w:rsidRDefault="00497D04" w:rsidP="00614FA1">
    <w:pPr>
      <w:pStyle w:val="Spacer"/>
    </w:pPr>
  </w:p>
  <w:p w14:paraId="11DB80EC" w14:textId="77777777" w:rsidR="00497D04" w:rsidRDefault="00497D04" w:rsidP="005138EE">
    <w:pPr>
      <w:pStyle w:val="titlepg-diststmt"/>
      <w:rPr>
        <w:rFonts w:ascii="Arial" w:hAnsi="Arial" w:cs="Arial"/>
        <w:sz w:val="18"/>
        <w:szCs w:val="18"/>
      </w:rPr>
    </w:pPr>
    <w:r>
      <w:rPr>
        <w:rFonts w:ascii="Arial" w:hAnsi="Arial" w:cs="Arial"/>
        <w:sz w:val="18"/>
        <w:szCs w:val="18"/>
      </w:rPr>
      <w:t>Any and all source code included in this work is licensed under the ISC License per the AllSeen Alliance IP Policy.</w:t>
    </w:r>
  </w:p>
  <w:p w14:paraId="2CED9D20" w14:textId="77777777" w:rsidR="00497D04" w:rsidRDefault="00497D04" w:rsidP="00614FA1">
    <w:pPr>
      <w:pStyle w:val="Spacer"/>
    </w:pPr>
  </w:p>
  <w:p w14:paraId="32B1A1BA" w14:textId="77777777" w:rsidR="00497D04" w:rsidRPr="00614FA1" w:rsidRDefault="00497D04" w:rsidP="005138EE">
    <w:pPr>
      <w:pStyle w:val="titlepg-diststmt"/>
      <w:rPr>
        <w:rStyle w:val="Hyperlink"/>
        <w:rFonts w:ascii="Arial" w:hAnsi="Arial" w:cs="Arial"/>
        <w:i/>
        <w:sz w:val="18"/>
        <w:szCs w:val="18"/>
      </w:rPr>
    </w:pPr>
    <w:hyperlink r:id="rId2" w:tgtFrame="_blank" w:history="1">
      <w:r w:rsidRPr="00614FA1">
        <w:rPr>
          <w:rStyle w:val="Hyperlink"/>
          <w:rFonts w:ascii="Arial" w:hAnsi="Arial" w:cs="Arial"/>
          <w:i/>
          <w:sz w:val="18"/>
          <w:szCs w:val="18"/>
        </w:rPr>
        <w:t>https://allseenalliance.org/allseen/ip-policy</w:t>
      </w:r>
    </w:hyperlink>
  </w:p>
  <w:p w14:paraId="639632E3" w14:textId="77777777" w:rsidR="00497D04" w:rsidRDefault="00497D04" w:rsidP="00614FA1">
    <w:pPr>
      <w:pStyle w:val="Spacer"/>
    </w:pPr>
  </w:p>
  <w:p w14:paraId="142B11E6" w14:textId="77777777" w:rsidR="00497D04" w:rsidRDefault="00497D04" w:rsidP="005138EE">
    <w:pPr>
      <w:pStyle w:val="titlepg-diststmt"/>
      <w:rPr>
        <w:rFonts w:ascii="Arial" w:hAnsi="Arial" w:cs="Arial"/>
        <w:sz w:val="18"/>
        <w:szCs w:val="18"/>
      </w:rPr>
    </w:pPr>
    <w:r w:rsidRPr="004C1EE2">
      <w:rPr>
        <w:rFonts w:ascii="Arial" w:hAnsi="Arial" w:cs="Arial"/>
        <w:sz w:val="18"/>
        <w:szCs w:val="18"/>
      </w:rPr>
      <w:t xml:space="preserve">AllJoyn is a trademark of Qualcomm Innovation Center, Inc. AllJoyn is used here with permission to identify unmodified materials originating in the AllJoyn </w:t>
    </w:r>
    <w:r>
      <w:rPr>
        <w:rFonts w:ascii="Arial" w:hAnsi="Arial" w:cs="Arial"/>
        <w:sz w:val="18"/>
        <w:szCs w:val="18"/>
      </w:rPr>
      <w:t xml:space="preserve">open source </w:t>
    </w:r>
    <w:r w:rsidRPr="004C1EE2">
      <w:rPr>
        <w:rFonts w:ascii="Arial" w:hAnsi="Arial" w:cs="Arial"/>
        <w:sz w:val="18"/>
        <w:szCs w:val="18"/>
      </w:rPr>
      <w:t>project.</w:t>
    </w:r>
  </w:p>
  <w:p w14:paraId="535A5974" w14:textId="77777777" w:rsidR="00497D04" w:rsidRDefault="00497D04" w:rsidP="00614FA1">
    <w:pPr>
      <w:pStyle w:val="Spacer"/>
    </w:pPr>
  </w:p>
  <w:p w14:paraId="4C269A1F" w14:textId="77777777" w:rsidR="00497D04" w:rsidRPr="00614FA1" w:rsidRDefault="00497D04" w:rsidP="005138EE">
    <w:pPr>
      <w:pStyle w:val="titlepg-diststmt"/>
      <w:rPr>
        <w:rFonts w:ascii="Arial" w:hAnsi="Arial" w:cs="Arial"/>
        <w:sz w:val="18"/>
        <w:szCs w:val="18"/>
      </w:rPr>
    </w:pPr>
    <w:r w:rsidRPr="00614FA1">
      <w:rPr>
        <w:rFonts w:ascii="Arial" w:eastAsia="Times New Roman" w:hAnsi="Arial" w:cs="Arial"/>
        <w:sz w:val="18"/>
        <w:szCs w:val="18"/>
      </w:rPr>
      <w:t>Other products and brand names may be trademarks or registered trademarks of their respective owners.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F2B82" w14:textId="77777777" w:rsidR="00497D04" w:rsidRDefault="00497D04" w:rsidP="00C31F4D">
    <w:pPr>
      <w:pStyle w:val="Footer"/>
    </w:pPr>
    <w:sdt>
      <w:sdtPr>
        <w:alias w:val="Subject"/>
        <w:tag w:val=""/>
        <w:id w:val="-860657974"/>
        <w:showingPlcHdr/>
        <w:dataBinding w:prefixMappings="xmlns:ns0='http://purl.org/dc/elements/1.1/' xmlns:ns1='http://schemas.openxmlformats.org/package/2006/metadata/core-properties' " w:xpath="/ns1:coreProperties[1]/ns0:subject[1]" w:storeItemID="{6C3C8BC8-F283-45AE-878A-BAB7291924A1}"/>
        <w:text/>
      </w:sdtPr>
      <w:sdtContent>
        <w:r>
          <w:t xml:space="preserve">     </w:t>
        </w:r>
      </w:sdtContent>
    </w:sdt>
    <w:r>
      <w:tab/>
    </w:r>
    <w:r>
      <w:fldChar w:fldCharType="begin"/>
    </w:r>
    <w:r>
      <w:instrText xml:space="preserve"> PAGE </w:instrText>
    </w:r>
    <w:r>
      <w:fldChar w:fldCharType="separate"/>
    </w:r>
    <w:r w:rsidR="006F6783">
      <w:rPr>
        <w:noProof/>
      </w:rPr>
      <w:t>21</w:t>
    </w:r>
    <w:r>
      <w:rPr>
        <w:noProof/>
      </w:rPr>
      <w:fldChar w:fldCharType="end"/>
    </w:r>
    <w:r>
      <w:tab/>
    </w:r>
    <w:r>
      <w:rPr>
        <w:rStyle w:val="6pt"/>
        <w:sz w:val="14"/>
        <w:szCs w:val="14"/>
      </w:rPr>
      <w:t>AllSeen Alliance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E809A" w14:textId="77777777" w:rsidR="00497D04" w:rsidRPr="009A6A08" w:rsidRDefault="00497D04" w:rsidP="00C31F4D">
    <w:pPr>
      <w:pStyle w:val="Footer"/>
      <w:rPr>
        <w:szCs w:val="14"/>
      </w:rPr>
    </w:pPr>
    <w:sdt>
      <w:sdtPr>
        <w:rPr>
          <w:szCs w:val="14"/>
        </w:rPr>
        <w:alias w:val="Subject"/>
        <w:tag w:val=""/>
        <w:id w:val="-1482383515"/>
        <w:showingPlcHdr/>
        <w:dataBinding w:prefixMappings="xmlns:ns0='http://purl.org/dc/elements/1.1/' xmlns:ns1='http://schemas.openxmlformats.org/package/2006/metadata/core-properties' " w:xpath="/ns1:coreProperties[1]/ns0:subject[1]" w:storeItemID="{6C3C8BC8-F283-45AE-878A-BAB7291924A1}"/>
        <w:text/>
      </w:sdtPr>
      <w:sdtContent>
        <w:r>
          <w:rPr>
            <w:szCs w:val="14"/>
          </w:rPr>
          <w:t xml:space="preserve">     </w:t>
        </w:r>
      </w:sdtContent>
    </w:sdt>
    <w:r w:rsidRPr="009A6A08">
      <w:rPr>
        <w:szCs w:val="14"/>
      </w:rPr>
      <w:tab/>
    </w:r>
    <w:r w:rsidRPr="009A6A08">
      <w:rPr>
        <w:szCs w:val="14"/>
      </w:rPr>
      <w:fldChar w:fldCharType="begin"/>
    </w:r>
    <w:r w:rsidRPr="009A6A08">
      <w:rPr>
        <w:szCs w:val="14"/>
      </w:rPr>
      <w:instrText xml:space="preserve"> PAGE </w:instrText>
    </w:r>
    <w:r w:rsidRPr="009A6A08">
      <w:rPr>
        <w:szCs w:val="14"/>
      </w:rPr>
      <w:fldChar w:fldCharType="separate"/>
    </w:r>
    <w:r w:rsidR="006F6783">
      <w:rPr>
        <w:noProof/>
        <w:szCs w:val="14"/>
      </w:rPr>
      <w:t>ii</w:t>
    </w:r>
    <w:r w:rsidRPr="009A6A08">
      <w:rPr>
        <w:szCs w:val="14"/>
      </w:rPr>
      <w:fldChar w:fldCharType="end"/>
    </w:r>
    <w:r w:rsidRPr="009A6A08">
      <w:rPr>
        <w:szCs w:val="14"/>
      </w:rPr>
      <w:tab/>
    </w:r>
    <w:r>
      <w:rPr>
        <w:rStyle w:val="6pt"/>
        <w:sz w:val="14"/>
        <w:szCs w:val="14"/>
      </w:rPr>
      <w:t>AllSeen Alliance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B0A105" w14:textId="77777777" w:rsidR="002E2A6D" w:rsidRDefault="002E2A6D">
      <w:r>
        <w:separator/>
      </w:r>
    </w:p>
    <w:p w14:paraId="6A1E1C59" w14:textId="77777777" w:rsidR="002E2A6D" w:rsidRDefault="002E2A6D"/>
    <w:p w14:paraId="203272E0" w14:textId="77777777" w:rsidR="002E2A6D" w:rsidRDefault="002E2A6D"/>
    <w:p w14:paraId="4A6DCE78" w14:textId="77777777" w:rsidR="002E2A6D" w:rsidRDefault="002E2A6D"/>
  </w:footnote>
  <w:footnote w:type="continuationSeparator" w:id="0">
    <w:p w14:paraId="3EC255E6" w14:textId="77777777" w:rsidR="002E2A6D" w:rsidRDefault="002E2A6D">
      <w:r>
        <w:continuationSeparator/>
      </w:r>
    </w:p>
    <w:p w14:paraId="40662B80" w14:textId="77777777" w:rsidR="002E2A6D" w:rsidRDefault="002E2A6D"/>
    <w:p w14:paraId="2A9FAA43" w14:textId="77777777" w:rsidR="002E2A6D" w:rsidRDefault="002E2A6D"/>
    <w:p w14:paraId="4A53A13C" w14:textId="77777777" w:rsidR="002E2A6D" w:rsidRDefault="002E2A6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0B28E" w14:textId="77777777" w:rsidR="00497D04" w:rsidRDefault="00497D04" w:rsidP="006F59BD"/>
  <w:p w14:paraId="690EDA7C" w14:textId="77777777" w:rsidR="00497D04" w:rsidRDefault="00497D0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DE27B" w14:textId="77777777" w:rsidR="00497D04" w:rsidRPr="00C2377F" w:rsidRDefault="00497D04" w:rsidP="00C76273">
    <w:pPr>
      <w:pStyle w:val="Header"/>
    </w:pPr>
    <w:fldSimple w:instr=" STYLEREF  DocTitle  \* MERGEFORMAT ">
      <w:r>
        <w:rPr>
          <w:noProof/>
        </w:rPr>
        <w:t>AllJoyn™ Security 2.0 Feature</w:t>
      </w:r>
    </w:fldSimple>
    <w:r>
      <w:tab/>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56DA1" w14:textId="77777777" w:rsidR="00497D04" w:rsidRPr="0041767B" w:rsidRDefault="00497D04" w:rsidP="00DB6F8B">
    <w:pPr>
      <w:pStyle w:val="Headercoverpage"/>
      <w:tabs>
        <w:tab w:val="right" w:pos="9360"/>
      </w:tabs>
    </w:pPr>
    <w:r>
      <w:pict w14:anchorId="4614E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1in;margin-top:-108pt;width:612pt;height:11in;z-index:-251658752;mso-wrap-edited:f;mso-position-horizontal-relative:margin;mso-position-vertical-relative:margin" wrapcoords="-26 0 -26 21559 21600 21559 21600 0 -26 0">
          <v:imagedata r:id="rId1" o:title="Allseen_word_111813"/>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9279C" w14:textId="77777777" w:rsidR="00497D04" w:rsidRPr="00C2377F" w:rsidRDefault="00497D04" w:rsidP="00AE4C57">
    <w:pPr>
      <w:pStyle w:val="Header"/>
    </w:pPr>
    <w:fldSimple w:instr=" STYLEREF  DocTitle  \* MERGEFORMAT ">
      <w:r w:rsidR="006F6783">
        <w:rPr>
          <w:noProof/>
        </w:rPr>
        <w:t>AllJoyn™ Security 2.0 Feature</w:t>
      </w:r>
    </w:fldSimple>
    <w:r>
      <w:t xml:space="preserve"> </w:t>
    </w:r>
    <w:fldSimple w:instr=" STYLEREF  DocSubtitle  \* MERGEFORMAT ">
      <w:r w:rsidR="006F6783">
        <w:rPr>
          <w:noProof/>
        </w:rPr>
        <w:t>High-Level Design Document</w:t>
      </w:r>
    </w:fldSimple>
    <w:r>
      <w:tab/>
      <w:t>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A03CD" w14:textId="77777777" w:rsidR="00497D04" w:rsidRPr="00EF56CF" w:rsidRDefault="00497D04" w:rsidP="00AE4C57">
    <w:pPr>
      <w:pStyle w:val="Header1st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EC6439" w14:textId="77777777" w:rsidR="00497D04" w:rsidRPr="00815093" w:rsidRDefault="00497D04" w:rsidP="00815093">
    <w:pPr>
      <w:pStyle w:val="Header"/>
    </w:pPr>
    <w:fldSimple w:instr=" STYLEREF  DocTitle  \* MERGEFORMAT ">
      <w:r w:rsidR="006F6783">
        <w:rPr>
          <w:noProof/>
        </w:rPr>
        <w:t>AllJoyn™ Security 2.0 Feature</w:t>
      </w:r>
    </w:fldSimple>
    <w:r>
      <w:t xml:space="preserve"> </w:t>
    </w:r>
    <w:fldSimple w:instr=" STYLEREF  DocSubtitle  \* MERGEFORMAT ">
      <w:r w:rsidR="006F6783">
        <w:rPr>
          <w:noProof/>
        </w:rPr>
        <w:t>High-Level Design Document</w:t>
      </w:r>
    </w:fldSimple>
    <w:r>
      <w:tab/>
    </w:r>
    <w:fldSimple w:instr=" STYLEREF  &quot;Heading 1&quot;  \* MERGEFORMAT ">
      <w:r w:rsidR="006F6783">
        <w:rPr>
          <w:noProof/>
        </w:rPr>
        <w:t>System Design</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9DA570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1CE8E2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D6A2CF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546AC478"/>
    <w:lvl w:ilvl="0">
      <w:start w:val="1"/>
      <w:numFmt w:val="decimal"/>
      <w:pStyle w:val="ListNumber2"/>
      <w:lvlText w:val="%1."/>
      <w:lvlJc w:val="left"/>
      <w:pPr>
        <w:tabs>
          <w:tab w:val="num" w:pos="720"/>
        </w:tabs>
        <w:ind w:left="720" w:hanging="360"/>
      </w:pPr>
    </w:lvl>
  </w:abstractNum>
  <w:abstractNum w:abstractNumId="4">
    <w:nsid w:val="FFFFFF80"/>
    <w:multiLevelType w:val="singleLevel"/>
    <w:tmpl w:val="73DEA31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D84A9B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334D29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9988AF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BF4ECDB6"/>
    <w:lvl w:ilvl="0">
      <w:start w:val="1"/>
      <w:numFmt w:val="decimal"/>
      <w:pStyle w:val="ListNumber"/>
      <w:lvlText w:val="%1."/>
      <w:lvlJc w:val="left"/>
      <w:pPr>
        <w:tabs>
          <w:tab w:val="num" w:pos="360"/>
        </w:tabs>
        <w:ind w:left="360" w:hanging="360"/>
      </w:pPr>
    </w:lvl>
  </w:abstractNum>
  <w:abstractNum w:abstractNumId="9">
    <w:nsid w:val="FFFFFF89"/>
    <w:multiLevelType w:val="singleLevel"/>
    <w:tmpl w:val="F126BFA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1B2B91"/>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042252E"/>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0875A1E"/>
    <w:multiLevelType w:val="hybridMultilevel"/>
    <w:tmpl w:val="DE027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12B015E"/>
    <w:multiLevelType w:val="hybridMultilevel"/>
    <w:tmpl w:val="E79023F0"/>
    <w:lvl w:ilvl="0" w:tplc="57549122">
      <w:start w:val="16"/>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01387CC0"/>
    <w:multiLevelType w:val="hybridMultilevel"/>
    <w:tmpl w:val="BF860796"/>
    <w:lvl w:ilvl="0" w:tplc="7562B328">
      <w:start w:val="1"/>
      <w:numFmt w:val="bullet"/>
      <w:pStyle w:val="bulletlv4"/>
      <w:lvlText w:val=""/>
      <w:lvlJc w:val="left"/>
      <w:pPr>
        <w:tabs>
          <w:tab w:val="num" w:pos="2160"/>
        </w:tabs>
        <w:ind w:left="2160" w:hanging="360"/>
      </w:pPr>
      <w:rPr>
        <w:rFonts w:ascii="Symbol" w:hAnsi="Symbol" w:hint="default"/>
        <w:sz w:val="16"/>
        <w:szCs w:val="16"/>
      </w:rPr>
    </w:lvl>
    <w:lvl w:ilvl="1" w:tplc="04090003" w:tentative="1">
      <w:start w:val="1"/>
      <w:numFmt w:val="bullet"/>
      <w:lvlText w:val="o"/>
      <w:lvlJc w:val="left"/>
      <w:pPr>
        <w:tabs>
          <w:tab w:val="num" w:pos="0"/>
        </w:tabs>
        <w:ind w:left="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1440"/>
        </w:tabs>
        <w:ind w:left="144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cs="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15">
    <w:nsid w:val="051C3582"/>
    <w:multiLevelType w:val="hybridMultilevel"/>
    <w:tmpl w:val="158A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53C741B"/>
    <w:multiLevelType w:val="multilevel"/>
    <w:tmpl w:val="03A06618"/>
    <w:lvl w:ilvl="0">
      <w:start w:val="1"/>
      <w:numFmt w:val="decimal"/>
      <w:lvlRestart w:val="0"/>
      <w:lvlText w:val="%1."/>
      <w:lvlJc w:val="left"/>
      <w:pPr>
        <w:tabs>
          <w:tab w:val="num" w:pos="1080"/>
        </w:tabs>
        <w:ind w:left="1080" w:hanging="360"/>
      </w:pPr>
      <w:rPr>
        <w:rFonts w:ascii="Arial" w:hAnsi="Arial" w:cs="Arial"/>
        <w:b w:val="0"/>
        <w:i w:val="0"/>
        <w:sz w:val="18"/>
      </w:rPr>
    </w:lvl>
    <w:lvl w:ilvl="1">
      <w:start w:val="1"/>
      <w:numFmt w:val="lowerLetter"/>
      <w:lvlText w:val="%2."/>
      <w:lvlJc w:val="left"/>
      <w:pPr>
        <w:tabs>
          <w:tab w:val="num" w:pos="1440"/>
        </w:tabs>
        <w:ind w:left="1440" w:hanging="360"/>
      </w:pPr>
      <w:rPr>
        <w:rFonts w:ascii="Arial" w:hAnsi="Arial" w:cs="Arial"/>
        <w:sz w:val="18"/>
      </w:rPr>
    </w:lvl>
    <w:lvl w:ilvl="2">
      <w:start w:val="1"/>
      <w:numFmt w:val="lowerRoman"/>
      <w:lvlText w:val="%3"/>
      <w:lvlJc w:val="left"/>
      <w:pPr>
        <w:tabs>
          <w:tab w:val="num" w:pos="1800"/>
        </w:tabs>
        <w:ind w:left="1800" w:hanging="360"/>
      </w:pPr>
      <w:rPr>
        <w:rFonts w:ascii="Arial" w:hAnsi="Arial" w:cs="Arial"/>
        <w:sz w:val="18"/>
      </w:rPr>
    </w:lvl>
    <w:lvl w:ilvl="3">
      <w:start w:val="1"/>
      <w:numFmt w:val="lowerLetter"/>
      <w:lvlText w:val=""/>
      <w:lvlJc w:val="left"/>
      <w:pPr>
        <w:ind w:left="2160" w:firstLine="0"/>
      </w:pPr>
    </w:lvl>
    <w:lvl w:ilvl="4">
      <w:start w:val="1"/>
      <w:numFmt w:val="decimal"/>
      <w:lvlText w:val=""/>
      <w:lvlJc w:val="left"/>
      <w:pPr>
        <w:ind w:left="2880" w:firstLine="0"/>
      </w:pPr>
    </w:lvl>
    <w:lvl w:ilvl="5">
      <w:start w:val="1"/>
      <w:numFmt w:val="lowerLetter"/>
      <w:lvlText w:val=""/>
      <w:lvlJc w:val="left"/>
      <w:pPr>
        <w:ind w:left="3600" w:firstLine="0"/>
      </w:pPr>
    </w:lvl>
    <w:lvl w:ilvl="6">
      <w:start w:val="1"/>
      <w:numFmt w:val="lowerRoman"/>
      <w:lvlText w:val=""/>
      <w:lvlJc w:val="left"/>
      <w:pPr>
        <w:ind w:left="4320" w:firstLine="0"/>
      </w:pPr>
    </w:lvl>
    <w:lvl w:ilvl="7">
      <w:start w:val="1"/>
      <w:numFmt w:val="lowerLetter"/>
      <w:lvlText w:val=""/>
      <w:lvlJc w:val="left"/>
      <w:pPr>
        <w:ind w:left="5040" w:firstLine="0"/>
      </w:pPr>
    </w:lvl>
    <w:lvl w:ilvl="8">
      <w:start w:val="1"/>
      <w:numFmt w:val="lowerRoman"/>
      <w:lvlText w:val=""/>
      <w:lvlJc w:val="left"/>
      <w:pPr>
        <w:ind w:left="5760" w:firstLine="0"/>
      </w:pPr>
    </w:lvl>
  </w:abstractNum>
  <w:abstractNum w:abstractNumId="17">
    <w:nsid w:val="0A021524"/>
    <w:multiLevelType w:val="hybridMultilevel"/>
    <w:tmpl w:val="4F7CB934"/>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nsid w:val="0AAD3E10"/>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0E2C59C3"/>
    <w:multiLevelType w:val="hybridMultilevel"/>
    <w:tmpl w:val="C7301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0EE10658"/>
    <w:multiLevelType w:val="hybridMultilevel"/>
    <w:tmpl w:val="0CF8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683A34"/>
    <w:multiLevelType w:val="hybridMultilevel"/>
    <w:tmpl w:val="497EC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00A1301"/>
    <w:multiLevelType w:val="hybridMultilevel"/>
    <w:tmpl w:val="904E7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27D7F15"/>
    <w:multiLevelType w:val="hybridMultilevel"/>
    <w:tmpl w:val="361410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3473516"/>
    <w:multiLevelType w:val="singleLevel"/>
    <w:tmpl w:val="B9103964"/>
    <w:lvl w:ilvl="0">
      <w:start w:val="1"/>
      <w:numFmt w:val="decimal"/>
      <w:pStyle w:val="numbrdlist"/>
      <w:lvlText w:val="%1."/>
      <w:lvlJc w:val="right"/>
      <w:pPr>
        <w:tabs>
          <w:tab w:val="num" w:pos="1080"/>
        </w:tabs>
        <w:ind w:left="1080" w:hanging="173"/>
      </w:pPr>
      <w:rPr>
        <w:rFonts w:hint="default"/>
      </w:rPr>
    </w:lvl>
  </w:abstractNum>
  <w:abstractNum w:abstractNumId="25">
    <w:nsid w:val="13972B71"/>
    <w:multiLevelType w:val="hybridMultilevel"/>
    <w:tmpl w:val="A942D3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4496CA9"/>
    <w:multiLevelType w:val="hybridMultilevel"/>
    <w:tmpl w:val="D1CE7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575599D"/>
    <w:multiLevelType w:val="hybridMultilevel"/>
    <w:tmpl w:val="BFF4AC4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8">
    <w:nsid w:val="177F1920"/>
    <w:multiLevelType w:val="hybridMultilevel"/>
    <w:tmpl w:val="06F8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86178B9"/>
    <w:multiLevelType w:val="hybridMultilevel"/>
    <w:tmpl w:val="426A2C5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A474178"/>
    <w:multiLevelType w:val="hybridMultilevel"/>
    <w:tmpl w:val="D932D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1D2E287D"/>
    <w:multiLevelType w:val="hybridMultilevel"/>
    <w:tmpl w:val="FAD6A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0337D2E"/>
    <w:multiLevelType w:val="hybridMultilevel"/>
    <w:tmpl w:val="6316CF12"/>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nsid w:val="20D424A3"/>
    <w:multiLevelType w:val="multilevel"/>
    <w:tmpl w:val="66B46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1FB57E8"/>
    <w:multiLevelType w:val="hybridMultilevel"/>
    <w:tmpl w:val="40B26D06"/>
    <w:lvl w:ilvl="0" w:tplc="0409000F">
      <w:start w:val="1"/>
      <w:numFmt w:val="decimal"/>
      <w:lvlText w:val="%1."/>
      <w:lvlJc w:val="left"/>
      <w:pPr>
        <w:tabs>
          <w:tab w:val="num" w:pos="1080"/>
        </w:tabs>
        <w:ind w:left="1080" w:hanging="360"/>
      </w:pPr>
      <w:rPr>
        <w:rFont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220B3207"/>
    <w:multiLevelType w:val="hybridMultilevel"/>
    <w:tmpl w:val="DF1024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2AF40B1"/>
    <w:multiLevelType w:val="hybridMultilevel"/>
    <w:tmpl w:val="04A8FF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5BC4F09"/>
    <w:multiLevelType w:val="hybridMultilevel"/>
    <w:tmpl w:val="26A28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704906"/>
    <w:multiLevelType w:val="hybridMultilevel"/>
    <w:tmpl w:val="2D80D336"/>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28C1412E"/>
    <w:multiLevelType w:val="singleLevel"/>
    <w:tmpl w:val="51DA6DB6"/>
    <w:lvl w:ilvl="0">
      <w:start w:val="1"/>
      <w:numFmt w:val="lowerLetter"/>
      <w:pStyle w:val="numbrdlist0"/>
      <w:lvlText w:val="%1."/>
      <w:lvlJc w:val="left"/>
      <w:pPr>
        <w:tabs>
          <w:tab w:val="num" w:pos="1800"/>
        </w:tabs>
        <w:ind w:left="1440" w:hanging="360"/>
      </w:pPr>
      <w:rPr>
        <w:rFonts w:hint="default"/>
      </w:rPr>
    </w:lvl>
  </w:abstractNum>
  <w:abstractNum w:abstractNumId="40">
    <w:nsid w:val="293A3D7C"/>
    <w:multiLevelType w:val="multilevel"/>
    <w:tmpl w:val="343AF180"/>
    <w:lvl w:ilvl="0">
      <w:start w:val="1"/>
      <w:numFmt w:val="decimal"/>
      <w:lvlRestart w:val="0"/>
      <w:lvlText w:val="%1."/>
      <w:lvlJc w:val="left"/>
      <w:pPr>
        <w:tabs>
          <w:tab w:val="num" w:pos="1080"/>
        </w:tabs>
        <w:ind w:left="1080" w:hanging="360"/>
      </w:pPr>
      <w:rPr>
        <w:rFonts w:ascii="Times New Roman" w:hAnsi="Times New Roman" w:cs="Times New Roman"/>
        <w:b w:val="0"/>
        <w:i w:val="0"/>
        <w:sz w:val="22"/>
      </w:rPr>
    </w:lvl>
    <w:lvl w:ilvl="1">
      <w:start w:val="1"/>
      <w:numFmt w:val="lowerLetter"/>
      <w:lvlText w:val="%2."/>
      <w:lvlJc w:val="left"/>
      <w:pPr>
        <w:tabs>
          <w:tab w:val="num" w:pos="1440"/>
        </w:tabs>
        <w:ind w:left="1440" w:hanging="360"/>
      </w:pPr>
      <w:rPr>
        <w:rFonts w:ascii="Times New Roman" w:hAnsi="Times New Roman" w:cs="Times New Roman"/>
        <w:b w:val="0"/>
        <w:i w:val="0"/>
        <w:sz w:val="22"/>
      </w:rPr>
    </w:lvl>
    <w:lvl w:ilvl="2">
      <w:start w:val="1"/>
      <w:numFmt w:val="lowerRoman"/>
      <w:lvlText w:val="%3"/>
      <w:lvlJc w:val="left"/>
      <w:pPr>
        <w:tabs>
          <w:tab w:val="num" w:pos="1800"/>
        </w:tabs>
        <w:ind w:left="1800" w:hanging="360"/>
      </w:pPr>
      <w:rPr>
        <w:rFonts w:ascii="Times New Roman" w:hAnsi="Times New Roman" w:cs="Times New Roman"/>
        <w:b w:val="0"/>
        <w:i w:val="0"/>
        <w:sz w:val="22"/>
      </w:rPr>
    </w:lvl>
    <w:lvl w:ilvl="3">
      <w:start w:val="1"/>
      <w:numFmt w:val="lowerLetter"/>
      <w:lvlText w:val="(%4)"/>
      <w:lvlJc w:val="left"/>
      <w:pPr>
        <w:tabs>
          <w:tab w:val="num" w:pos="2160"/>
        </w:tabs>
        <w:ind w:left="2160" w:hanging="360"/>
      </w:pPr>
      <w:rPr>
        <w:rFonts w:ascii="Times New Roman" w:hAnsi="Times New Roman" w:cs="Times New Roman"/>
      </w:rPr>
    </w:lvl>
    <w:lvl w:ilvl="4">
      <w:start w:val="1"/>
      <w:numFmt w:val="decimal"/>
      <w:lvlText w:val=""/>
      <w:lvlJc w:val="left"/>
      <w:pPr>
        <w:ind w:left="2232" w:hanging="792"/>
      </w:pPr>
    </w:lvl>
    <w:lvl w:ilvl="5">
      <w:start w:val="1"/>
      <w:numFmt w:val="decimal"/>
      <w:lvlText w:val=""/>
      <w:lvlJc w:val="left"/>
      <w:pPr>
        <w:ind w:left="2736" w:hanging="936"/>
      </w:pPr>
    </w:lvl>
    <w:lvl w:ilvl="6">
      <w:start w:val="1"/>
      <w:numFmt w:val="decimal"/>
      <w:lvlText w:val=""/>
      <w:lvlJc w:val="left"/>
      <w:pPr>
        <w:ind w:left="3240" w:hanging="1080"/>
      </w:pPr>
    </w:lvl>
    <w:lvl w:ilvl="7">
      <w:start w:val="1"/>
      <w:numFmt w:val="decimal"/>
      <w:lvlText w:val=""/>
      <w:lvlJc w:val="left"/>
      <w:pPr>
        <w:ind w:left="3744" w:hanging="1224"/>
      </w:pPr>
    </w:lvl>
    <w:lvl w:ilvl="8">
      <w:start w:val="1"/>
      <w:numFmt w:val="decimal"/>
      <w:lvlText w:val=""/>
      <w:lvlJc w:val="left"/>
      <w:pPr>
        <w:ind w:left="4320" w:hanging="1440"/>
      </w:pPr>
    </w:lvl>
  </w:abstractNum>
  <w:abstractNum w:abstractNumId="41">
    <w:nsid w:val="2A39066F"/>
    <w:multiLevelType w:val="hybridMultilevel"/>
    <w:tmpl w:val="8F5C3F24"/>
    <w:lvl w:ilvl="0" w:tplc="D656442C">
      <w:start w:val="1"/>
      <w:numFmt w:val="bullet"/>
      <w:pStyle w:val="bulletlv1"/>
      <w:lvlText w:val=""/>
      <w:lvlJc w:val="left"/>
      <w:pPr>
        <w:tabs>
          <w:tab w:val="num" w:pos="1080"/>
        </w:tabs>
        <w:ind w:left="1080" w:hanging="360"/>
      </w:pPr>
      <w:rPr>
        <w:rFonts w:ascii="Wingdings" w:hAnsi="Wingding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A8565CA"/>
    <w:multiLevelType w:val="hybridMultilevel"/>
    <w:tmpl w:val="296C70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AF5335D"/>
    <w:multiLevelType w:val="hybridMultilevel"/>
    <w:tmpl w:val="80E8A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C755D"/>
    <w:multiLevelType w:val="hybridMultilevel"/>
    <w:tmpl w:val="78F4A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2D780613"/>
    <w:multiLevelType w:val="multilevel"/>
    <w:tmpl w:val="A87C1874"/>
    <w:lvl w:ilvl="0">
      <w:start w:val="1"/>
      <w:numFmt w:val="none"/>
      <w:lvlRestart w:val="0"/>
      <w:lvlText w:val="NOTE:"/>
      <w:lvlJc w:val="right"/>
      <w:pPr>
        <w:tabs>
          <w:tab w:val="num" w:pos="0"/>
        </w:tabs>
        <w:ind w:left="734" w:hanging="158"/>
      </w:pPr>
      <w:rPr>
        <w:rFonts w:ascii="Arial" w:hAnsi="Arial" w:cs="Arial"/>
        <w:b/>
        <w:i w:val="0"/>
        <w:sz w:val="14"/>
      </w:rPr>
    </w:lvl>
    <w:lvl w:ilvl="1">
      <w:start w:val="1"/>
      <w:numFmt w:val="none"/>
      <w:lvlRestart w:val="0"/>
      <w:lvlText w:val="CAUTION:"/>
      <w:lvlJc w:val="right"/>
      <w:pPr>
        <w:tabs>
          <w:tab w:val="num" w:pos="0"/>
        </w:tabs>
        <w:ind w:left="734" w:hanging="158"/>
      </w:pPr>
      <w:rPr>
        <w:rFonts w:ascii="Arial" w:hAnsi="Arial" w:cs="Arial"/>
        <w:b/>
        <w:sz w:val="14"/>
      </w:rPr>
    </w:lvl>
    <w:lvl w:ilvl="2">
      <w:start w:val="1"/>
      <w:numFmt w:val="none"/>
      <w:lvlRestart w:val="0"/>
      <w:lvlText w:val="%1WARNING:"/>
      <w:lvlJc w:val="right"/>
      <w:pPr>
        <w:tabs>
          <w:tab w:val="num" w:pos="0"/>
        </w:tabs>
        <w:ind w:left="734" w:hanging="158"/>
      </w:pPr>
      <w:rPr>
        <w:rFonts w:ascii="Arial" w:hAnsi="Arial" w:cs="Arial"/>
        <w:b/>
        <w:sz w:val="14"/>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6">
    <w:nsid w:val="2F4C354D"/>
    <w:multiLevelType w:val="singleLevel"/>
    <w:tmpl w:val="3C88888A"/>
    <w:lvl w:ilvl="0">
      <w:start w:val="1"/>
      <w:numFmt w:val="lowerRoman"/>
      <w:pStyle w:val="numbrdlist1"/>
      <w:lvlText w:val="%1."/>
      <w:lvlJc w:val="right"/>
      <w:pPr>
        <w:tabs>
          <w:tab w:val="num" w:pos="1800"/>
        </w:tabs>
        <w:ind w:left="1800" w:hanging="173"/>
      </w:pPr>
      <w:rPr>
        <w:rFonts w:hint="default"/>
        <w:b w:val="0"/>
        <w:i w:val="0"/>
        <w:sz w:val="22"/>
      </w:rPr>
    </w:lvl>
  </w:abstractNum>
  <w:abstractNum w:abstractNumId="47">
    <w:nsid w:val="315E1F7A"/>
    <w:multiLevelType w:val="hybridMultilevel"/>
    <w:tmpl w:val="68C4B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29B1DFF"/>
    <w:multiLevelType w:val="hybridMultilevel"/>
    <w:tmpl w:val="20DCDB8A"/>
    <w:lvl w:ilvl="0" w:tplc="E0469506">
      <w:start w:val="1"/>
      <w:numFmt w:val="bullet"/>
      <w:pStyle w:val="tablebulletlvl2"/>
      <w:lvlText w:val=""/>
      <w:lvlJc w:val="left"/>
      <w:pPr>
        <w:tabs>
          <w:tab w:val="num" w:pos="576"/>
        </w:tabs>
        <w:ind w:left="576" w:hanging="360"/>
      </w:pPr>
      <w:rPr>
        <w:rFonts w:ascii="Wingdings" w:hAnsi="Wingdings" w:hint="default"/>
        <w:sz w:val="12"/>
        <w:szCs w:val="12"/>
      </w:rPr>
    </w:lvl>
    <w:lvl w:ilvl="1" w:tplc="04090003" w:tentative="1">
      <w:start w:val="1"/>
      <w:numFmt w:val="bullet"/>
      <w:lvlText w:val="o"/>
      <w:lvlJc w:val="left"/>
      <w:pPr>
        <w:tabs>
          <w:tab w:val="num" w:pos="43"/>
        </w:tabs>
        <w:ind w:left="43" w:hanging="360"/>
      </w:pPr>
      <w:rPr>
        <w:rFonts w:ascii="Courier New" w:hAnsi="Courier New" w:cs="Courier New" w:hint="default"/>
      </w:rPr>
    </w:lvl>
    <w:lvl w:ilvl="2" w:tplc="04090005" w:tentative="1">
      <w:start w:val="1"/>
      <w:numFmt w:val="bullet"/>
      <w:lvlText w:val=""/>
      <w:lvlJc w:val="left"/>
      <w:pPr>
        <w:tabs>
          <w:tab w:val="num" w:pos="763"/>
        </w:tabs>
        <w:ind w:left="763" w:hanging="360"/>
      </w:pPr>
      <w:rPr>
        <w:rFonts w:ascii="Wingdings" w:hAnsi="Wingdings" w:hint="default"/>
      </w:rPr>
    </w:lvl>
    <w:lvl w:ilvl="3" w:tplc="04090001" w:tentative="1">
      <w:start w:val="1"/>
      <w:numFmt w:val="bullet"/>
      <w:lvlText w:val=""/>
      <w:lvlJc w:val="left"/>
      <w:pPr>
        <w:tabs>
          <w:tab w:val="num" w:pos="1483"/>
        </w:tabs>
        <w:ind w:left="1483" w:hanging="360"/>
      </w:pPr>
      <w:rPr>
        <w:rFonts w:ascii="Symbol" w:hAnsi="Symbol" w:hint="default"/>
      </w:rPr>
    </w:lvl>
    <w:lvl w:ilvl="4" w:tplc="04090003" w:tentative="1">
      <w:start w:val="1"/>
      <w:numFmt w:val="bullet"/>
      <w:lvlText w:val="o"/>
      <w:lvlJc w:val="left"/>
      <w:pPr>
        <w:tabs>
          <w:tab w:val="num" w:pos="2203"/>
        </w:tabs>
        <w:ind w:left="2203" w:hanging="360"/>
      </w:pPr>
      <w:rPr>
        <w:rFonts w:ascii="Courier New" w:hAnsi="Courier New" w:cs="Courier New" w:hint="default"/>
      </w:rPr>
    </w:lvl>
    <w:lvl w:ilvl="5" w:tplc="04090005" w:tentative="1">
      <w:start w:val="1"/>
      <w:numFmt w:val="bullet"/>
      <w:lvlText w:val=""/>
      <w:lvlJc w:val="left"/>
      <w:pPr>
        <w:tabs>
          <w:tab w:val="num" w:pos="2923"/>
        </w:tabs>
        <w:ind w:left="2923" w:hanging="360"/>
      </w:pPr>
      <w:rPr>
        <w:rFonts w:ascii="Wingdings" w:hAnsi="Wingdings" w:hint="default"/>
      </w:rPr>
    </w:lvl>
    <w:lvl w:ilvl="6" w:tplc="04090001" w:tentative="1">
      <w:start w:val="1"/>
      <w:numFmt w:val="bullet"/>
      <w:lvlText w:val=""/>
      <w:lvlJc w:val="left"/>
      <w:pPr>
        <w:tabs>
          <w:tab w:val="num" w:pos="3643"/>
        </w:tabs>
        <w:ind w:left="3643" w:hanging="360"/>
      </w:pPr>
      <w:rPr>
        <w:rFonts w:ascii="Symbol" w:hAnsi="Symbol" w:hint="default"/>
      </w:rPr>
    </w:lvl>
    <w:lvl w:ilvl="7" w:tplc="04090003" w:tentative="1">
      <w:start w:val="1"/>
      <w:numFmt w:val="bullet"/>
      <w:lvlText w:val="o"/>
      <w:lvlJc w:val="left"/>
      <w:pPr>
        <w:tabs>
          <w:tab w:val="num" w:pos="4363"/>
        </w:tabs>
        <w:ind w:left="4363" w:hanging="360"/>
      </w:pPr>
      <w:rPr>
        <w:rFonts w:ascii="Courier New" w:hAnsi="Courier New" w:cs="Courier New" w:hint="default"/>
      </w:rPr>
    </w:lvl>
    <w:lvl w:ilvl="8" w:tplc="04090005" w:tentative="1">
      <w:start w:val="1"/>
      <w:numFmt w:val="bullet"/>
      <w:lvlText w:val=""/>
      <w:lvlJc w:val="left"/>
      <w:pPr>
        <w:tabs>
          <w:tab w:val="num" w:pos="5083"/>
        </w:tabs>
        <w:ind w:left="5083" w:hanging="360"/>
      </w:pPr>
      <w:rPr>
        <w:rFonts w:ascii="Wingdings" w:hAnsi="Wingdings" w:hint="default"/>
      </w:rPr>
    </w:lvl>
  </w:abstractNum>
  <w:abstractNum w:abstractNumId="49">
    <w:nsid w:val="32AB11D0"/>
    <w:multiLevelType w:val="multilevel"/>
    <w:tmpl w:val="FE022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3005051"/>
    <w:multiLevelType w:val="hybridMultilevel"/>
    <w:tmpl w:val="C178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94267F"/>
    <w:multiLevelType w:val="hybridMultilevel"/>
    <w:tmpl w:val="138C5B04"/>
    <w:lvl w:ilvl="0" w:tplc="004EE742">
      <w:start w:val="1"/>
      <w:numFmt w:val="bullet"/>
      <w:lvlText w:val="−"/>
      <w:lvlJc w:val="left"/>
      <w:pPr>
        <w:tabs>
          <w:tab w:val="num" w:pos="720"/>
        </w:tabs>
        <w:ind w:left="720" w:hanging="360"/>
      </w:pPr>
      <w:rPr>
        <w:rFonts w:ascii="Calibre Regular" w:hAnsi="Calibre Regular" w:hint="default"/>
      </w:rPr>
    </w:lvl>
    <w:lvl w:ilvl="1" w:tplc="8EBEB168">
      <w:start w:val="1"/>
      <w:numFmt w:val="bullet"/>
      <w:lvlText w:val="−"/>
      <w:lvlJc w:val="left"/>
      <w:pPr>
        <w:tabs>
          <w:tab w:val="num" w:pos="1440"/>
        </w:tabs>
        <w:ind w:left="1440" w:hanging="360"/>
      </w:pPr>
      <w:rPr>
        <w:rFonts w:ascii="Calibre Regular" w:hAnsi="Calibre Regular" w:hint="default"/>
      </w:rPr>
    </w:lvl>
    <w:lvl w:ilvl="2" w:tplc="50124B34" w:tentative="1">
      <w:start w:val="1"/>
      <w:numFmt w:val="bullet"/>
      <w:lvlText w:val="−"/>
      <w:lvlJc w:val="left"/>
      <w:pPr>
        <w:tabs>
          <w:tab w:val="num" w:pos="2160"/>
        </w:tabs>
        <w:ind w:left="2160" w:hanging="360"/>
      </w:pPr>
      <w:rPr>
        <w:rFonts w:ascii="Calibre Regular" w:hAnsi="Calibre Regular" w:hint="default"/>
      </w:rPr>
    </w:lvl>
    <w:lvl w:ilvl="3" w:tplc="88D61BAE" w:tentative="1">
      <w:start w:val="1"/>
      <w:numFmt w:val="bullet"/>
      <w:lvlText w:val="−"/>
      <w:lvlJc w:val="left"/>
      <w:pPr>
        <w:tabs>
          <w:tab w:val="num" w:pos="2880"/>
        </w:tabs>
        <w:ind w:left="2880" w:hanging="360"/>
      </w:pPr>
      <w:rPr>
        <w:rFonts w:ascii="Calibre Regular" w:hAnsi="Calibre Regular" w:hint="default"/>
      </w:rPr>
    </w:lvl>
    <w:lvl w:ilvl="4" w:tplc="359867CE" w:tentative="1">
      <w:start w:val="1"/>
      <w:numFmt w:val="bullet"/>
      <w:lvlText w:val="−"/>
      <w:lvlJc w:val="left"/>
      <w:pPr>
        <w:tabs>
          <w:tab w:val="num" w:pos="3600"/>
        </w:tabs>
        <w:ind w:left="3600" w:hanging="360"/>
      </w:pPr>
      <w:rPr>
        <w:rFonts w:ascii="Calibre Regular" w:hAnsi="Calibre Regular" w:hint="default"/>
      </w:rPr>
    </w:lvl>
    <w:lvl w:ilvl="5" w:tplc="BB52E154" w:tentative="1">
      <w:start w:val="1"/>
      <w:numFmt w:val="bullet"/>
      <w:lvlText w:val="−"/>
      <w:lvlJc w:val="left"/>
      <w:pPr>
        <w:tabs>
          <w:tab w:val="num" w:pos="4320"/>
        </w:tabs>
        <w:ind w:left="4320" w:hanging="360"/>
      </w:pPr>
      <w:rPr>
        <w:rFonts w:ascii="Calibre Regular" w:hAnsi="Calibre Regular" w:hint="default"/>
      </w:rPr>
    </w:lvl>
    <w:lvl w:ilvl="6" w:tplc="06229D9E" w:tentative="1">
      <w:start w:val="1"/>
      <w:numFmt w:val="bullet"/>
      <w:lvlText w:val="−"/>
      <w:lvlJc w:val="left"/>
      <w:pPr>
        <w:tabs>
          <w:tab w:val="num" w:pos="5040"/>
        </w:tabs>
        <w:ind w:left="5040" w:hanging="360"/>
      </w:pPr>
      <w:rPr>
        <w:rFonts w:ascii="Calibre Regular" w:hAnsi="Calibre Regular" w:hint="default"/>
      </w:rPr>
    </w:lvl>
    <w:lvl w:ilvl="7" w:tplc="65969E1A" w:tentative="1">
      <w:start w:val="1"/>
      <w:numFmt w:val="bullet"/>
      <w:lvlText w:val="−"/>
      <w:lvlJc w:val="left"/>
      <w:pPr>
        <w:tabs>
          <w:tab w:val="num" w:pos="5760"/>
        </w:tabs>
        <w:ind w:left="5760" w:hanging="360"/>
      </w:pPr>
      <w:rPr>
        <w:rFonts w:ascii="Calibre Regular" w:hAnsi="Calibre Regular" w:hint="default"/>
      </w:rPr>
    </w:lvl>
    <w:lvl w:ilvl="8" w:tplc="F5C645F4" w:tentative="1">
      <w:start w:val="1"/>
      <w:numFmt w:val="bullet"/>
      <w:lvlText w:val="−"/>
      <w:lvlJc w:val="left"/>
      <w:pPr>
        <w:tabs>
          <w:tab w:val="num" w:pos="6480"/>
        </w:tabs>
        <w:ind w:left="6480" w:hanging="360"/>
      </w:pPr>
      <w:rPr>
        <w:rFonts w:ascii="Calibre Regular" w:hAnsi="Calibre Regular" w:hint="default"/>
      </w:rPr>
    </w:lvl>
  </w:abstractNum>
  <w:abstractNum w:abstractNumId="52">
    <w:nsid w:val="379B673E"/>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38F1336E"/>
    <w:multiLevelType w:val="hybridMultilevel"/>
    <w:tmpl w:val="6E02A0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9455E90"/>
    <w:multiLevelType w:val="hybridMultilevel"/>
    <w:tmpl w:val="55F63D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3A4105AB"/>
    <w:multiLevelType w:val="multilevel"/>
    <w:tmpl w:val="22EE4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A9B7A27"/>
    <w:multiLevelType w:val="hybridMultilevel"/>
    <w:tmpl w:val="D4740A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3A9F34E3"/>
    <w:multiLevelType w:val="hybridMultilevel"/>
    <w:tmpl w:val="69ECF0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3B1843E9"/>
    <w:multiLevelType w:val="hybridMultilevel"/>
    <w:tmpl w:val="19E4A3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C0B2D6C"/>
    <w:multiLevelType w:val="multilevel"/>
    <w:tmpl w:val="74345360"/>
    <w:lvl w:ilvl="0">
      <w:start w:val="1"/>
      <w:numFmt w:val="decimal"/>
      <w:lvlRestart w:val="0"/>
      <w:lvlText w:val="%1."/>
      <w:lvlJc w:val="left"/>
      <w:pPr>
        <w:tabs>
          <w:tab w:val="num" w:pos="288"/>
        </w:tabs>
        <w:ind w:left="288" w:hanging="288"/>
      </w:pPr>
      <w:rPr>
        <w:rFonts w:ascii="Arial" w:hAnsi="Arial" w:cs="Arial"/>
        <w:b w:val="0"/>
        <w:i w:val="0"/>
        <w:sz w:val="18"/>
      </w:rPr>
    </w:lvl>
    <w:lvl w:ilvl="1">
      <w:start w:val="1"/>
      <w:numFmt w:val="lowerLetter"/>
      <w:lvlText w:val="%2."/>
      <w:lvlJc w:val="left"/>
      <w:pPr>
        <w:tabs>
          <w:tab w:val="num" w:pos="576"/>
        </w:tabs>
        <w:ind w:left="576" w:hanging="245"/>
      </w:pPr>
      <w:rPr>
        <w:rFonts w:ascii="Arial" w:hAnsi="Arial" w:cs="Arial"/>
        <w:b w:val="0"/>
        <w:i w:val="0"/>
        <w:sz w:val="18"/>
      </w:rPr>
    </w:lvl>
    <w:lvl w:ilvl="2">
      <w:start w:val="1"/>
      <w:numFmt w:val="lowerRoman"/>
      <w:lvlText w:val="%3."/>
      <w:lvlJc w:val="left"/>
      <w:pPr>
        <w:tabs>
          <w:tab w:val="num" w:pos="835"/>
        </w:tabs>
        <w:ind w:left="835" w:hanging="259"/>
      </w:pPr>
      <w:rPr>
        <w:rFonts w:ascii="Arial" w:hAnsi="Arial" w:cs="Arial"/>
      </w:rPr>
    </w:lvl>
    <w:lvl w:ilvl="3">
      <w:start w:val="1"/>
      <w:numFmt w:val="lowerRoman"/>
      <w:lvlText w:val=""/>
      <w:lvlJc w:val="right"/>
      <w:pPr>
        <w:ind w:left="864" w:hanging="144"/>
      </w:pPr>
    </w:lvl>
    <w:lvl w:ilvl="4">
      <w:start w:val="1"/>
      <w:numFmt w:val="decimal"/>
      <w:lvlText w:val=""/>
      <w:lvlJc w:val="left"/>
      <w:pPr>
        <w:ind w:left="1008" w:hanging="432"/>
      </w:pPr>
    </w:lvl>
    <w:lvl w:ilvl="5">
      <w:start w:val="1"/>
      <w:numFmt w:val="lowerLetter"/>
      <w:lvlText w:val=""/>
      <w:lvlJc w:val="left"/>
      <w:pPr>
        <w:ind w:left="1152" w:hanging="432"/>
      </w:pPr>
    </w:lvl>
    <w:lvl w:ilvl="6">
      <w:start w:val="1"/>
      <w:numFmt w:val="lowerRoman"/>
      <w:lvlText w:val=""/>
      <w:lvlJc w:val="right"/>
      <w:pPr>
        <w:ind w:left="1296" w:hanging="288"/>
      </w:pPr>
    </w:lvl>
    <w:lvl w:ilvl="7">
      <w:start w:val="1"/>
      <w:numFmt w:val="lowerLetter"/>
      <w:lvlText w:val=""/>
      <w:lvlJc w:val="left"/>
      <w:pPr>
        <w:ind w:left="1440" w:hanging="432"/>
      </w:pPr>
    </w:lvl>
    <w:lvl w:ilvl="8">
      <w:start w:val="1"/>
      <w:numFmt w:val="lowerRoman"/>
      <w:lvlText w:val=""/>
      <w:lvlJc w:val="right"/>
      <w:pPr>
        <w:ind w:left="1584" w:hanging="144"/>
      </w:pPr>
    </w:lvl>
  </w:abstractNum>
  <w:abstractNum w:abstractNumId="60">
    <w:nsid w:val="3C1C3C4C"/>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61">
    <w:nsid w:val="3F525C84"/>
    <w:multiLevelType w:val="hybridMultilevel"/>
    <w:tmpl w:val="090ECE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3FCF1C82"/>
    <w:multiLevelType w:val="hybridMultilevel"/>
    <w:tmpl w:val="C436F018"/>
    <w:lvl w:ilvl="0" w:tplc="6652AE50">
      <w:start w:val="1"/>
      <w:numFmt w:val="bullet"/>
      <w:pStyle w:val="tablebulletlvl3"/>
      <w:lvlText w:val="‒"/>
      <w:lvlJc w:val="left"/>
      <w:pPr>
        <w:ind w:left="936" w:hanging="360"/>
      </w:pPr>
      <w:rPr>
        <w:rFonts w:ascii="Arial" w:hAnsi="Arial" w:hint="default"/>
        <w:sz w:val="12"/>
        <w:szCs w:val="12"/>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3">
    <w:nsid w:val="400D7C32"/>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406B140D"/>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41871DB5"/>
    <w:multiLevelType w:val="hybridMultilevel"/>
    <w:tmpl w:val="C9F8D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48523A82"/>
    <w:multiLevelType w:val="hybridMultilevel"/>
    <w:tmpl w:val="83F49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87D3978"/>
    <w:multiLevelType w:val="hybridMultilevel"/>
    <w:tmpl w:val="CC3A7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8952CFD"/>
    <w:multiLevelType w:val="multilevel"/>
    <w:tmpl w:val="254E7B1E"/>
    <w:lvl w:ilvl="0">
      <w:start w:val="1"/>
      <w:numFmt w:val="bullet"/>
      <w:pStyle w:val="tablebulletlvl1"/>
      <w:lvlText w:val=""/>
      <w:lvlJc w:val="left"/>
      <w:pPr>
        <w:tabs>
          <w:tab w:val="num" w:pos="360"/>
        </w:tabs>
        <w:ind w:left="360" w:hanging="360"/>
      </w:pPr>
      <w:rPr>
        <w:rFonts w:ascii="Wingdings" w:hAnsi="Wingdings" w:hint="default"/>
        <w:sz w:val="14"/>
        <w:szCs w:val="14"/>
      </w:rPr>
    </w:lvl>
    <w:lvl w:ilvl="1">
      <w:start w:val="1"/>
      <w:numFmt w:val="bullet"/>
      <w:lvlText w:val=""/>
      <w:lvlJc w:val="left"/>
      <w:pPr>
        <w:tabs>
          <w:tab w:val="num" w:pos="720"/>
        </w:tabs>
        <w:ind w:left="720" w:hanging="504"/>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nsid w:val="48E13204"/>
    <w:multiLevelType w:val="multilevel"/>
    <w:tmpl w:val="117652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CB32DC3"/>
    <w:multiLevelType w:val="multilevel"/>
    <w:tmpl w:val="A7B66B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D3A6B60"/>
    <w:multiLevelType w:val="hybridMultilevel"/>
    <w:tmpl w:val="EE724E8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72">
    <w:nsid w:val="4D5443B3"/>
    <w:multiLevelType w:val="hybridMultilevel"/>
    <w:tmpl w:val="3738B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DF31C96"/>
    <w:multiLevelType w:val="hybridMultilevel"/>
    <w:tmpl w:val="C30A0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4F1D4F29"/>
    <w:multiLevelType w:val="hybridMultilevel"/>
    <w:tmpl w:val="4F3AD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F3C7550"/>
    <w:multiLevelType w:val="hybridMultilevel"/>
    <w:tmpl w:val="AA74A4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50395EA3"/>
    <w:multiLevelType w:val="multilevel"/>
    <w:tmpl w:val="F1A4D59A"/>
    <w:lvl w:ilvl="0">
      <w:start w:val="1"/>
      <w:numFmt w:val="bullet"/>
      <w:lvlRestart w:val="0"/>
      <w:lvlText w:val="n"/>
      <w:lvlJc w:val="left"/>
      <w:pPr>
        <w:tabs>
          <w:tab w:val="num" w:pos="1080"/>
        </w:tabs>
        <w:ind w:left="1080" w:hanging="288"/>
      </w:pPr>
      <w:rPr>
        <w:rFonts w:ascii="Wingdings" w:hAnsi="Wingdings" w:hint="default"/>
        <w:b w:val="0"/>
        <w:i w:val="0"/>
        <w:sz w:val="14"/>
      </w:rPr>
    </w:lvl>
    <w:lvl w:ilvl="1">
      <w:start w:val="1"/>
      <w:numFmt w:val="bullet"/>
      <w:lvlText w:val="¨"/>
      <w:lvlJc w:val="left"/>
      <w:pPr>
        <w:tabs>
          <w:tab w:val="num" w:pos="1440"/>
        </w:tabs>
        <w:ind w:left="1440" w:hanging="288"/>
      </w:pPr>
      <w:rPr>
        <w:rFonts w:ascii="Wingdings" w:hAnsi="Wingdings" w:hint="default"/>
        <w:b w:val="0"/>
        <w:i w:val="0"/>
        <w:sz w:val="12"/>
      </w:rPr>
    </w:lvl>
    <w:lvl w:ilvl="2">
      <w:start w:val="1"/>
      <w:numFmt w:val="bullet"/>
      <w:lvlText w:val="–"/>
      <w:lvlJc w:val="left"/>
      <w:pPr>
        <w:tabs>
          <w:tab w:val="num" w:pos="1699"/>
        </w:tabs>
        <w:ind w:left="1699" w:hanging="259"/>
      </w:pPr>
      <w:rPr>
        <w:rFonts w:ascii="Times New Roman" w:hAnsi="Times New Roman" w:cs="Times New Roman" w:hint="default"/>
        <w:b w:val="0"/>
        <w:i w:val="0"/>
        <w:sz w:val="18"/>
      </w:rPr>
    </w:lvl>
    <w:lvl w:ilvl="3">
      <w:start w:val="1"/>
      <w:numFmt w:val="bullet"/>
      <w:lvlText w:val=""/>
      <w:lvlJc w:val="left"/>
      <w:pPr>
        <w:tabs>
          <w:tab w:val="num" w:pos="2016"/>
        </w:tabs>
        <w:ind w:left="2016" w:hanging="216"/>
      </w:pPr>
      <w:rPr>
        <w:rFonts w:ascii="Symbol" w:hAnsi="Symbol" w:hint="default"/>
        <w:b w:val="0"/>
        <w:i w:val="0"/>
        <w:sz w:val="18"/>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nsid w:val="510744D5"/>
    <w:multiLevelType w:val="multilevel"/>
    <w:tmpl w:val="CC0C98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12E1F06"/>
    <w:multiLevelType w:val="hybridMultilevel"/>
    <w:tmpl w:val="DBAE1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530537B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53FB7D52"/>
    <w:multiLevelType w:val="hybridMultilevel"/>
    <w:tmpl w:val="FAC4F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543B1B09"/>
    <w:multiLevelType w:val="hybridMultilevel"/>
    <w:tmpl w:val="C7B27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54405211"/>
    <w:multiLevelType w:val="hybridMultilevel"/>
    <w:tmpl w:val="7AE060F2"/>
    <w:lvl w:ilvl="0" w:tplc="409861F6">
      <w:start w:val="1"/>
      <w:numFmt w:val="lowerLetter"/>
      <w:lvlText w:val="%1."/>
      <w:lvlJc w:val="left"/>
      <w:pPr>
        <w:tabs>
          <w:tab w:val="num" w:pos="1440"/>
        </w:tabs>
        <w:ind w:left="1411" w:hanging="331"/>
      </w:pPr>
      <w:rPr>
        <w:rFonts w:hint="default"/>
        <w:b/>
        <w:i w:val="0"/>
        <w:sz w:val="22"/>
      </w:rPr>
    </w:lvl>
    <w:lvl w:ilvl="1" w:tplc="30F8E9BE">
      <w:start w:val="1"/>
      <w:numFmt w:val="lowerLetter"/>
      <w:pStyle w:val="procnumbrdsub"/>
      <w:lvlText w:val="%2."/>
      <w:lvlJc w:val="left"/>
      <w:pPr>
        <w:tabs>
          <w:tab w:val="num" w:pos="1728"/>
        </w:tabs>
        <w:ind w:left="1699" w:hanging="331"/>
      </w:pPr>
      <w:rPr>
        <w:rFonts w:hint="default"/>
        <w:b/>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54AD4A79"/>
    <w:multiLevelType w:val="hybridMultilevel"/>
    <w:tmpl w:val="5CAEE0F4"/>
    <w:lvl w:ilvl="0" w:tplc="849008A2">
      <w:start w:val="1"/>
      <w:numFmt w:val="decimal"/>
      <w:pStyle w:val="tablenumbrdlst"/>
      <w:lvlText w:val="%1."/>
      <w:lvlJc w:val="left"/>
      <w:pPr>
        <w:tabs>
          <w:tab w:val="num" w:pos="288"/>
        </w:tabs>
        <w:ind w:left="288" w:hanging="288"/>
      </w:pPr>
      <w:rPr>
        <w:rFonts w:hint="default"/>
        <w:sz w:val="19"/>
        <w:szCs w:val="19"/>
      </w:rPr>
    </w:lvl>
    <w:lvl w:ilvl="1" w:tplc="04090019">
      <w:start w:val="1"/>
      <w:numFmt w:val="lowerLetter"/>
      <w:lvlText w:val="%2."/>
      <w:lvlJc w:val="left"/>
      <w:pPr>
        <w:tabs>
          <w:tab w:val="num" w:pos="1267"/>
        </w:tabs>
        <w:ind w:left="1267" w:hanging="360"/>
      </w:pPr>
    </w:lvl>
    <w:lvl w:ilvl="2" w:tplc="0409001B" w:tentative="1">
      <w:start w:val="1"/>
      <w:numFmt w:val="lowerRoman"/>
      <w:lvlText w:val="%3."/>
      <w:lvlJc w:val="right"/>
      <w:pPr>
        <w:tabs>
          <w:tab w:val="num" w:pos="1987"/>
        </w:tabs>
        <w:ind w:left="1987" w:hanging="180"/>
      </w:pPr>
    </w:lvl>
    <w:lvl w:ilvl="3" w:tplc="0409000F" w:tentative="1">
      <w:start w:val="1"/>
      <w:numFmt w:val="decimal"/>
      <w:lvlText w:val="%4."/>
      <w:lvlJc w:val="left"/>
      <w:pPr>
        <w:tabs>
          <w:tab w:val="num" w:pos="2707"/>
        </w:tabs>
        <w:ind w:left="2707" w:hanging="360"/>
      </w:pPr>
    </w:lvl>
    <w:lvl w:ilvl="4" w:tplc="04090019" w:tentative="1">
      <w:start w:val="1"/>
      <w:numFmt w:val="lowerLetter"/>
      <w:lvlText w:val="%5."/>
      <w:lvlJc w:val="left"/>
      <w:pPr>
        <w:tabs>
          <w:tab w:val="num" w:pos="3427"/>
        </w:tabs>
        <w:ind w:left="3427" w:hanging="360"/>
      </w:pPr>
    </w:lvl>
    <w:lvl w:ilvl="5" w:tplc="0409001B" w:tentative="1">
      <w:start w:val="1"/>
      <w:numFmt w:val="lowerRoman"/>
      <w:lvlText w:val="%6."/>
      <w:lvlJc w:val="right"/>
      <w:pPr>
        <w:tabs>
          <w:tab w:val="num" w:pos="4147"/>
        </w:tabs>
        <w:ind w:left="4147" w:hanging="180"/>
      </w:pPr>
    </w:lvl>
    <w:lvl w:ilvl="6" w:tplc="0409000F" w:tentative="1">
      <w:start w:val="1"/>
      <w:numFmt w:val="decimal"/>
      <w:lvlText w:val="%7."/>
      <w:lvlJc w:val="left"/>
      <w:pPr>
        <w:tabs>
          <w:tab w:val="num" w:pos="4867"/>
        </w:tabs>
        <w:ind w:left="4867" w:hanging="360"/>
      </w:pPr>
    </w:lvl>
    <w:lvl w:ilvl="7" w:tplc="04090019" w:tentative="1">
      <w:start w:val="1"/>
      <w:numFmt w:val="lowerLetter"/>
      <w:lvlText w:val="%8."/>
      <w:lvlJc w:val="left"/>
      <w:pPr>
        <w:tabs>
          <w:tab w:val="num" w:pos="5587"/>
        </w:tabs>
        <w:ind w:left="5587" w:hanging="360"/>
      </w:pPr>
    </w:lvl>
    <w:lvl w:ilvl="8" w:tplc="0409001B" w:tentative="1">
      <w:start w:val="1"/>
      <w:numFmt w:val="lowerRoman"/>
      <w:lvlText w:val="%9."/>
      <w:lvlJc w:val="right"/>
      <w:pPr>
        <w:tabs>
          <w:tab w:val="num" w:pos="6307"/>
        </w:tabs>
        <w:ind w:left="6307" w:hanging="180"/>
      </w:pPr>
    </w:lvl>
  </w:abstractNum>
  <w:abstractNum w:abstractNumId="84">
    <w:nsid w:val="5A290ED8"/>
    <w:multiLevelType w:val="hybridMultilevel"/>
    <w:tmpl w:val="4BD218E6"/>
    <w:lvl w:ilvl="0" w:tplc="04090005">
      <w:start w:val="1"/>
      <w:numFmt w:val="bullet"/>
      <w:lvlText w:val=""/>
      <w:lvlJc w:val="left"/>
      <w:pPr>
        <w:ind w:left="965" w:hanging="360"/>
      </w:pPr>
      <w:rPr>
        <w:rFonts w:ascii="Wingdings" w:hAnsi="Wingdings"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85">
    <w:nsid w:val="5B477832"/>
    <w:multiLevelType w:val="multilevel"/>
    <w:tmpl w:val="F4DA07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CA910B3"/>
    <w:multiLevelType w:val="hybridMultilevel"/>
    <w:tmpl w:val="C86C5D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5F702544"/>
    <w:multiLevelType w:val="hybridMultilevel"/>
    <w:tmpl w:val="AD5AD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60752B28"/>
    <w:multiLevelType w:val="hybridMultilevel"/>
    <w:tmpl w:val="A6EC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60B0064B"/>
    <w:multiLevelType w:val="hybridMultilevel"/>
    <w:tmpl w:val="3C784C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615674F0"/>
    <w:multiLevelType w:val="hybridMultilevel"/>
    <w:tmpl w:val="CB9A6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1B808C7"/>
    <w:multiLevelType w:val="hybridMultilevel"/>
    <w:tmpl w:val="E258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588606A"/>
    <w:multiLevelType w:val="hybridMultilevel"/>
    <w:tmpl w:val="913C1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65A124E4"/>
    <w:multiLevelType w:val="multilevel"/>
    <w:tmpl w:val="84F088C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45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upperLetter"/>
      <w:pStyle w:val="Heading7"/>
      <w:suff w:val="space"/>
      <w:lvlText w:val="Appendix %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decimal"/>
      <w:pStyle w:val="Heading9"/>
      <w:suff w:val="space"/>
      <w:lvlText w:val="%7.%8.%9"/>
      <w:lvlJc w:val="left"/>
      <w:pPr>
        <w:ind w:left="0" w:firstLine="0"/>
      </w:pPr>
      <w:rPr>
        <w:rFonts w:hint="default"/>
      </w:rPr>
    </w:lvl>
  </w:abstractNum>
  <w:abstractNum w:abstractNumId="94">
    <w:nsid w:val="673F2381"/>
    <w:multiLevelType w:val="multilevel"/>
    <w:tmpl w:val="A0E027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820559A"/>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nsid w:val="69093F56"/>
    <w:multiLevelType w:val="hybridMultilevel"/>
    <w:tmpl w:val="591C0FF2"/>
    <w:lvl w:ilvl="0" w:tplc="54047B9A">
      <w:start w:val="1"/>
      <w:numFmt w:val="lowerLetter"/>
      <w:pStyle w:val="LegendNumber"/>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7">
    <w:nsid w:val="6B1E2D5E"/>
    <w:multiLevelType w:val="hybridMultilevel"/>
    <w:tmpl w:val="3E98A45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6CA43089"/>
    <w:multiLevelType w:val="hybridMultilevel"/>
    <w:tmpl w:val="71A07F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6D854E88"/>
    <w:multiLevelType w:val="hybridMultilevel"/>
    <w:tmpl w:val="E77E63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6F806272"/>
    <w:multiLevelType w:val="multilevel"/>
    <w:tmpl w:val="EDC66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F846924"/>
    <w:multiLevelType w:val="hybridMultilevel"/>
    <w:tmpl w:val="A9080F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nsid w:val="6FE609E0"/>
    <w:multiLevelType w:val="hybridMultilevel"/>
    <w:tmpl w:val="BB1CBA84"/>
    <w:lvl w:ilvl="0" w:tplc="04090011">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0FB1F67"/>
    <w:multiLevelType w:val="multilevel"/>
    <w:tmpl w:val="E40C35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16D2434"/>
    <w:multiLevelType w:val="multilevel"/>
    <w:tmpl w:val="14EADB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1C71FBC"/>
    <w:multiLevelType w:val="hybridMultilevel"/>
    <w:tmpl w:val="399690A2"/>
    <w:lvl w:ilvl="0" w:tplc="4240FD5A">
      <w:start w:val="1"/>
      <w:numFmt w:val="bullet"/>
      <w:pStyle w:val="bulletlv3"/>
      <w:lvlText w:val="–"/>
      <w:lvlJc w:val="left"/>
      <w:pPr>
        <w:tabs>
          <w:tab w:val="num" w:pos="1800"/>
        </w:tabs>
        <w:ind w:left="1800" w:hanging="360"/>
      </w:pPr>
      <w:rPr>
        <w:rFonts w:ascii="Times New Roman" w:hAnsi="Times New Roman" w:cs="Times New Roman" w:hint="default"/>
        <w:sz w:val="16"/>
        <w:szCs w:val="16"/>
      </w:rPr>
    </w:lvl>
    <w:lvl w:ilvl="1" w:tplc="2B12A906">
      <w:start w:val="1"/>
      <w:numFmt w:val="bullet"/>
      <w:lvlText w:val="o"/>
      <w:lvlJc w:val="left"/>
      <w:pPr>
        <w:tabs>
          <w:tab w:val="num" w:pos="1440"/>
        </w:tabs>
        <w:ind w:left="1440" w:hanging="360"/>
      </w:pPr>
      <w:rPr>
        <w:rFonts w:ascii="Courier New" w:hAnsi="Courier New" w:hint="default"/>
      </w:rPr>
    </w:lvl>
    <w:lvl w:ilvl="2" w:tplc="D470679A">
      <w:start w:val="1"/>
      <w:numFmt w:val="bullet"/>
      <w:lvlText w:val=""/>
      <w:lvlJc w:val="left"/>
      <w:pPr>
        <w:tabs>
          <w:tab w:val="num" w:pos="2160"/>
        </w:tabs>
        <w:ind w:left="2160" w:hanging="360"/>
      </w:pPr>
      <w:rPr>
        <w:rFonts w:ascii="Wingdings" w:hAnsi="Wingdings" w:hint="default"/>
      </w:rPr>
    </w:lvl>
    <w:lvl w:ilvl="3" w:tplc="1316A2EA" w:tentative="1">
      <w:start w:val="1"/>
      <w:numFmt w:val="bullet"/>
      <w:lvlText w:val=""/>
      <w:lvlJc w:val="left"/>
      <w:pPr>
        <w:tabs>
          <w:tab w:val="num" w:pos="2880"/>
        </w:tabs>
        <w:ind w:left="2880" w:hanging="360"/>
      </w:pPr>
      <w:rPr>
        <w:rFonts w:ascii="Symbol" w:hAnsi="Symbol" w:hint="default"/>
      </w:rPr>
    </w:lvl>
    <w:lvl w:ilvl="4" w:tplc="9E441626" w:tentative="1">
      <w:start w:val="1"/>
      <w:numFmt w:val="bullet"/>
      <w:lvlText w:val="o"/>
      <w:lvlJc w:val="left"/>
      <w:pPr>
        <w:tabs>
          <w:tab w:val="num" w:pos="3600"/>
        </w:tabs>
        <w:ind w:left="3600" w:hanging="360"/>
      </w:pPr>
      <w:rPr>
        <w:rFonts w:ascii="Courier New" w:hAnsi="Courier New" w:hint="default"/>
      </w:rPr>
    </w:lvl>
    <w:lvl w:ilvl="5" w:tplc="040ED97A" w:tentative="1">
      <w:start w:val="1"/>
      <w:numFmt w:val="bullet"/>
      <w:lvlText w:val=""/>
      <w:lvlJc w:val="left"/>
      <w:pPr>
        <w:tabs>
          <w:tab w:val="num" w:pos="4320"/>
        </w:tabs>
        <w:ind w:left="4320" w:hanging="360"/>
      </w:pPr>
      <w:rPr>
        <w:rFonts w:ascii="Wingdings" w:hAnsi="Wingdings" w:hint="default"/>
      </w:rPr>
    </w:lvl>
    <w:lvl w:ilvl="6" w:tplc="A9605752" w:tentative="1">
      <w:start w:val="1"/>
      <w:numFmt w:val="bullet"/>
      <w:lvlText w:val=""/>
      <w:lvlJc w:val="left"/>
      <w:pPr>
        <w:tabs>
          <w:tab w:val="num" w:pos="5040"/>
        </w:tabs>
        <w:ind w:left="5040" w:hanging="360"/>
      </w:pPr>
      <w:rPr>
        <w:rFonts w:ascii="Symbol" w:hAnsi="Symbol" w:hint="default"/>
      </w:rPr>
    </w:lvl>
    <w:lvl w:ilvl="7" w:tplc="4E1C0950" w:tentative="1">
      <w:start w:val="1"/>
      <w:numFmt w:val="bullet"/>
      <w:lvlText w:val="o"/>
      <w:lvlJc w:val="left"/>
      <w:pPr>
        <w:tabs>
          <w:tab w:val="num" w:pos="5760"/>
        </w:tabs>
        <w:ind w:left="5760" w:hanging="360"/>
      </w:pPr>
      <w:rPr>
        <w:rFonts w:ascii="Courier New" w:hAnsi="Courier New" w:hint="default"/>
      </w:rPr>
    </w:lvl>
    <w:lvl w:ilvl="8" w:tplc="BF1411C6" w:tentative="1">
      <w:start w:val="1"/>
      <w:numFmt w:val="bullet"/>
      <w:lvlText w:val=""/>
      <w:lvlJc w:val="left"/>
      <w:pPr>
        <w:tabs>
          <w:tab w:val="num" w:pos="6480"/>
        </w:tabs>
        <w:ind w:left="6480" w:hanging="360"/>
      </w:pPr>
      <w:rPr>
        <w:rFonts w:ascii="Wingdings" w:hAnsi="Wingdings" w:hint="default"/>
      </w:rPr>
    </w:lvl>
  </w:abstractNum>
  <w:abstractNum w:abstractNumId="106">
    <w:nsid w:val="726E2C23"/>
    <w:multiLevelType w:val="hybridMultilevel"/>
    <w:tmpl w:val="D18442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7">
    <w:nsid w:val="72B43CED"/>
    <w:multiLevelType w:val="multilevel"/>
    <w:tmpl w:val="3C76D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3236847"/>
    <w:multiLevelType w:val="hybridMultilevel"/>
    <w:tmpl w:val="83FCE9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733C0E12"/>
    <w:multiLevelType w:val="multilevel"/>
    <w:tmpl w:val="66CE7600"/>
    <w:lvl w:ilvl="0">
      <w:start w:val="1"/>
      <w:numFmt w:val="bullet"/>
      <w:lvlRestart w:val="0"/>
      <w:lvlText w:val=""/>
      <w:lvlJc w:val="left"/>
      <w:pPr>
        <w:tabs>
          <w:tab w:val="num" w:pos="216"/>
        </w:tabs>
        <w:ind w:left="216" w:hanging="216"/>
      </w:pPr>
      <w:rPr>
        <w:rFonts w:ascii="Wingdings" w:hAnsi="Wingdings" w:hint="default"/>
      </w:rPr>
    </w:lvl>
    <w:lvl w:ilvl="1">
      <w:start w:val="1"/>
      <w:numFmt w:val="bullet"/>
      <w:lvlText w:val=""/>
      <w:lvlJc w:val="left"/>
      <w:pPr>
        <w:tabs>
          <w:tab w:val="num" w:pos="504"/>
        </w:tabs>
        <w:ind w:left="504" w:hanging="216"/>
      </w:pPr>
      <w:rPr>
        <w:rFonts w:ascii="Wingdings" w:hAnsi="Wingdings" w:hint="default"/>
        <w:sz w:val="20"/>
      </w:rPr>
    </w:lvl>
    <w:lvl w:ilvl="2">
      <w:start w:val="1"/>
      <w:numFmt w:val="none"/>
      <w:lvlText w:val="–"/>
      <w:lvlJc w:val="left"/>
      <w:pPr>
        <w:tabs>
          <w:tab w:val="num" w:pos="806"/>
        </w:tabs>
        <w:ind w:left="806" w:hanging="244"/>
      </w:pPr>
      <w:rPr>
        <w:rFonts w:ascii="Arial" w:hAnsi="Arial" w:cs="Arial"/>
      </w:rPr>
    </w:lvl>
    <w:lvl w:ilvl="3">
      <w:start w:val="1"/>
      <w:numFmt w:val="bullet"/>
      <w:lvlText w:val=""/>
      <w:lvlJc w:val="left"/>
      <w:pPr>
        <w:tabs>
          <w:tab w:val="num" w:pos="1080"/>
        </w:tabs>
        <w:ind w:left="1080" w:hanging="216"/>
      </w:pPr>
      <w:rPr>
        <w:rFonts w:ascii="Symbol" w:hAnsi="Symbol" w:hint="default"/>
        <w:sz w:val="16"/>
      </w:r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10">
    <w:nsid w:val="743F6128"/>
    <w:multiLevelType w:val="multilevel"/>
    <w:tmpl w:val="1536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55458F2"/>
    <w:multiLevelType w:val="hybridMultilevel"/>
    <w:tmpl w:val="EEB4237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2">
    <w:nsid w:val="76FD18DD"/>
    <w:multiLevelType w:val="multilevel"/>
    <w:tmpl w:val="186642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7670DCD"/>
    <w:multiLevelType w:val="hybridMultilevel"/>
    <w:tmpl w:val="2D8CB2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nsid w:val="7B7B79DB"/>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115">
    <w:nsid w:val="7C4C4240"/>
    <w:multiLevelType w:val="hybridMultilevel"/>
    <w:tmpl w:val="C9E4C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7E961907"/>
    <w:multiLevelType w:val="hybridMultilevel"/>
    <w:tmpl w:val="BCFEF21E"/>
    <w:lvl w:ilvl="0" w:tplc="7CA676B4">
      <w:start w:val="1"/>
      <w:numFmt w:val="bullet"/>
      <w:pStyle w:val="bulletlv2"/>
      <w:lvlText w:val=""/>
      <w:lvlJc w:val="left"/>
      <w:pPr>
        <w:tabs>
          <w:tab w:val="num" w:pos="720"/>
        </w:tabs>
        <w:ind w:left="720" w:hanging="360"/>
      </w:pPr>
      <w:rPr>
        <w:rFonts w:ascii="Wingdings" w:hAnsi="Wingdings" w:hint="default"/>
        <w:sz w:val="14"/>
        <w:szCs w:val="14"/>
      </w:rPr>
    </w:lvl>
    <w:lvl w:ilvl="1" w:tplc="7C44A33E" w:tentative="1">
      <w:start w:val="1"/>
      <w:numFmt w:val="bullet"/>
      <w:lvlText w:val="o"/>
      <w:lvlJc w:val="left"/>
      <w:pPr>
        <w:tabs>
          <w:tab w:val="num" w:pos="187"/>
        </w:tabs>
        <w:ind w:left="187" w:hanging="360"/>
      </w:pPr>
      <w:rPr>
        <w:rFonts w:ascii="Courier New" w:hAnsi="Courier New" w:cs="Courier New" w:hint="default"/>
      </w:rPr>
    </w:lvl>
    <w:lvl w:ilvl="2" w:tplc="1854D298" w:tentative="1">
      <w:start w:val="1"/>
      <w:numFmt w:val="bullet"/>
      <w:lvlText w:val=""/>
      <w:lvlJc w:val="left"/>
      <w:pPr>
        <w:tabs>
          <w:tab w:val="num" w:pos="907"/>
        </w:tabs>
        <w:ind w:left="907" w:hanging="360"/>
      </w:pPr>
      <w:rPr>
        <w:rFonts w:ascii="Wingdings" w:hAnsi="Wingdings" w:hint="default"/>
      </w:rPr>
    </w:lvl>
    <w:lvl w:ilvl="3" w:tplc="89924C64" w:tentative="1">
      <w:start w:val="1"/>
      <w:numFmt w:val="bullet"/>
      <w:lvlText w:val=""/>
      <w:lvlJc w:val="left"/>
      <w:pPr>
        <w:tabs>
          <w:tab w:val="num" w:pos="1627"/>
        </w:tabs>
        <w:ind w:left="1627" w:hanging="360"/>
      </w:pPr>
      <w:rPr>
        <w:rFonts w:ascii="Symbol" w:hAnsi="Symbol" w:hint="default"/>
      </w:rPr>
    </w:lvl>
    <w:lvl w:ilvl="4" w:tplc="09B0FBF4" w:tentative="1">
      <w:start w:val="1"/>
      <w:numFmt w:val="bullet"/>
      <w:lvlText w:val="o"/>
      <w:lvlJc w:val="left"/>
      <w:pPr>
        <w:tabs>
          <w:tab w:val="num" w:pos="2347"/>
        </w:tabs>
        <w:ind w:left="2347" w:hanging="360"/>
      </w:pPr>
      <w:rPr>
        <w:rFonts w:ascii="Courier New" w:hAnsi="Courier New" w:cs="Courier New" w:hint="default"/>
      </w:rPr>
    </w:lvl>
    <w:lvl w:ilvl="5" w:tplc="480C8226" w:tentative="1">
      <w:start w:val="1"/>
      <w:numFmt w:val="bullet"/>
      <w:lvlText w:val=""/>
      <w:lvlJc w:val="left"/>
      <w:pPr>
        <w:tabs>
          <w:tab w:val="num" w:pos="3067"/>
        </w:tabs>
        <w:ind w:left="3067" w:hanging="360"/>
      </w:pPr>
      <w:rPr>
        <w:rFonts w:ascii="Wingdings" w:hAnsi="Wingdings" w:hint="default"/>
      </w:rPr>
    </w:lvl>
    <w:lvl w:ilvl="6" w:tplc="67581C34" w:tentative="1">
      <w:start w:val="1"/>
      <w:numFmt w:val="bullet"/>
      <w:lvlText w:val=""/>
      <w:lvlJc w:val="left"/>
      <w:pPr>
        <w:tabs>
          <w:tab w:val="num" w:pos="3787"/>
        </w:tabs>
        <w:ind w:left="3787" w:hanging="360"/>
      </w:pPr>
      <w:rPr>
        <w:rFonts w:ascii="Symbol" w:hAnsi="Symbol" w:hint="default"/>
      </w:rPr>
    </w:lvl>
    <w:lvl w:ilvl="7" w:tplc="4BC682B8" w:tentative="1">
      <w:start w:val="1"/>
      <w:numFmt w:val="bullet"/>
      <w:lvlText w:val="o"/>
      <w:lvlJc w:val="left"/>
      <w:pPr>
        <w:tabs>
          <w:tab w:val="num" w:pos="4507"/>
        </w:tabs>
        <w:ind w:left="4507" w:hanging="360"/>
      </w:pPr>
      <w:rPr>
        <w:rFonts w:ascii="Courier New" w:hAnsi="Courier New" w:cs="Courier New" w:hint="default"/>
      </w:rPr>
    </w:lvl>
    <w:lvl w:ilvl="8" w:tplc="459622E4" w:tentative="1">
      <w:start w:val="1"/>
      <w:numFmt w:val="bullet"/>
      <w:lvlText w:val=""/>
      <w:lvlJc w:val="left"/>
      <w:pPr>
        <w:tabs>
          <w:tab w:val="num" w:pos="5227"/>
        </w:tabs>
        <w:ind w:left="5227" w:hanging="360"/>
      </w:pPr>
      <w:rPr>
        <w:rFonts w:ascii="Wingdings" w:hAnsi="Wingdings" w:hint="default"/>
      </w:rPr>
    </w:lvl>
  </w:abstractNum>
  <w:abstractNum w:abstractNumId="117">
    <w:nsid w:val="7F7C131A"/>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1"/>
  </w:num>
  <w:num w:numId="2">
    <w:abstractNumId w:val="105"/>
  </w:num>
  <w:num w:numId="3">
    <w:abstractNumId w:val="14"/>
  </w:num>
  <w:num w:numId="4">
    <w:abstractNumId w:val="93"/>
  </w:num>
  <w:num w:numId="5">
    <w:abstractNumId w:val="96"/>
  </w:num>
  <w:num w:numId="6">
    <w:abstractNumId w:val="9"/>
  </w:num>
  <w:num w:numId="7">
    <w:abstractNumId w:val="6"/>
  </w:num>
  <w:num w:numId="8">
    <w:abstractNumId w:val="24"/>
    <w:lvlOverride w:ilvl="0">
      <w:startOverride w:val="1"/>
    </w:lvlOverride>
  </w:num>
  <w:num w:numId="9">
    <w:abstractNumId w:val="39"/>
  </w:num>
  <w:num w:numId="10">
    <w:abstractNumId w:val="46"/>
  </w:num>
  <w:num w:numId="11">
    <w:abstractNumId w:val="116"/>
  </w:num>
  <w:num w:numId="12">
    <w:abstractNumId w:val="48"/>
  </w:num>
  <w:num w:numId="13">
    <w:abstractNumId w:val="83"/>
  </w:num>
  <w:num w:numId="14">
    <w:abstractNumId w:val="68"/>
  </w:num>
  <w:num w:numId="15">
    <w:abstractNumId w:val="7"/>
  </w:num>
  <w:num w:numId="16">
    <w:abstractNumId w:val="5"/>
  </w:num>
  <w:num w:numId="17">
    <w:abstractNumId w:val="8"/>
  </w:num>
  <w:num w:numId="18">
    <w:abstractNumId w:val="3"/>
  </w:num>
  <w:num w:numId="19">
    <w:abstractNumId w:val="2"/>
  </w:num>
  <w:num w:numId="20">
    <w:abstractNumId w:val="79"/>
  </w:num>
  <w:num w:numId="21">
    <w:abstractNumId w:val="11"/>
  </w:num>
  <w:num w:numId="22">
    <w:abstractNumId w:val="18"/>
  </w:num>
  <w:num w:numId="23">
    <w:abstractNumId w:val="4"/>
  </w:num>
  <w:num w:numId="24">
    <w:abstractNumId w:val="1"/>
  </w:num>
  <w:num w:numId="25">
    <w:abstractNumId w:val="0"/>
  </w:num>
  <w:num w:numId="26">
    <w:abstractNumId w:val="45"/>
  </w:num>
  <w:num w:numId="27">
    <w:abstractNumId w:val="16"/>
  </w:num>
  <w:num w:numId="28">
    <w:abstractNumId w:val="59"/>
  </w:num>
  <w:num w:numId="29">
    <w:abstractNumId w:val="109"/>
  </w:num>
  <w:num w:numId="30">
    <w:abstractNumId w:val="76"/>
  </w:num>
  <w:num w:numId="31">
    <w:abstractNumId w:val="40"/>
  </w:num>
  <w:num w:numId="32">
    <w:abstractNumId w:val="82"/>
    <w:lvlOverride w:ilvl="0">
      <w:startOverride w:val="1"/>
    </w:lvlOverride>
  </w:num>
  <w:num w:numId="33">
    <w:abstractNumId w:val="17"/>
  </w:num>
  <w:num w:numId="34">
    <w:abstractNumId w:val="71"/>
  </w:num>
  <w:num w:numId="35">
    <w:abstractNumId w:val="27"/>
  </w:num>
  <w:num w:numId="36">
    <w:abstractNumId w:val="73"/>
  </w:num>
  <w:num w:numId="37">
    <w:abstractNumId w:val="75"/>
  </w:num>
  <w:num w:numId="38">
    <w:abstractNumId w:val="25"/>
  </w:num>
  <w:num w:numId="39">
    <w:abstractNumId w:val="66"/>
  </w:num>
  <w:num w:numId="40">
    <w:abstractNumId w:val="37"/>
  </w:num>
  <w:num w:numId="41">
    <w:abstractNumId w:val="74"/>
  </w:num>
  <w:num w:numId="42">
    <w:abstractNumId w:val="111"/>
  </w:num>
  <w:num w:numId="43">
    <w:abstractNumId w:val="28"/>
  </w:num>
  <w:num w:numId="44">
    <w:abstractNumId w:val="50"/>
  </w:num>
  <w:num w:numId="45">
    <w:abstractNumId w:val="91"/>
  </w:num>
  <w:num w:numId="46">
    <w:abstractNumId w:val="67"/>
  </w:num>
  <w:num w:numId="47">
    <w:abstractNumId w:val="29"/>
  </w:num>
  <w:num w:numId="48">
    <w:abstractNumId w:val="19"/>
  </w:num>
  <w:num w:numId="49">
    <w:abstractNumId w:val="26"/>
  </w:num>
  <w:num w:numId="50">
    <w:abstractNumId w:val="82"/>
  </w:num>
  <w:num w:numId="51">
    <w:abstractNumId w:val="92"/>
  </w:num>
  <w:num w:numId="52">
    <w:abstractNumId w:val="117"/>
  </w:num>
  <w:num w:numId="53">
    <w:abstractNumId w:val="114"/>
  </w:num>
  <w:num w:numId="54">
    <w:abstractNumId w:val="88"/>
  </w:num>
  <w:num w:numId="55">
    <w:abstractNumId w:val="15"/>
  </w:num>
  <w:num w:numId="56">
    <w:abstractNumId w:val="52"/>
  </w:num>
  <w:num w:numId="57">
    <w:abstractNumId w:val="13"/>
  </w:num>
  <w:num w:numId="58">
    <w:abstractNumId w:val="13"/>
  </w:num>
  <w:num w:numId="59">
    <w:abstractNumId w:val="31"/>
  </w:num>
  <w:num w:numId="60">
    <w:abstractNumId w:val="32"/>
  </w:num>
  <w:num w:numId="61">
    <w:abstractNumId w:val="78"/>
  </w:num>
  <w:num w:numId="62">
    <w:abstractNumId w:val="51"/>
  </w:num>
  <w:num w:numId="63">
    <w:abstractNumId w:val="64"/>
  </w:num>
  <w:num w:numId="64">
    <w:abstractNumId w:val="63"/>
  </w:num>
  <w:num w:numId="65">
    <w:abstractNumId w:val="10"/>
  </w:num>
  <w:num w:numId="66">
    <w:abstractNumId w:val="102"/>
  </w:num>
  <w:num w:numId="67">
    <w:abstractNumId w:val="60"/>
  </w:num>
  <w:num w:numId="68">
    <w:abstractNumId w:val="95"/>
  </w:num>
  <w:num w:numId="69">
    <w:abstractNumId w:val="72"/>
  </w:num>
  <w:num w:numId="70">
    <w:abstractNumId w:val="62"/>
  </w:num>
  <w:num w:numId="71">
    <w:abstractNumId w:val="24"/>
    <w:lvlOverride w:ilvl="0">
      <w:startOverride w:val="1"/>
    </w:lvlOverride>
  </w:num>
  <w:num w:numId="72">
    <w:abstractNumId w:val="93"/>
  </w:num>
  <w:num w:numId="73">
    <w:abstractNumId w:val="34"/>
  </w:num>
  <w:num w:numId="74">
    <w:abstractNumId w:val="24"/>
    <w:lvlOverride w:ilvl="0">
      <w:startOverride w:val="1"/>
    </w:lvlOverride>
  </w:num>
  <w:num w:numId="75">
    <w:abstractNumId w:val="97"/>
  </w:num>
  <w:num w:numId="76">
    <w:abstractNumId w:val="106"/>
  </w:num>
  <w:num w:numId="77">
    <w:abstractNumId w:val="12"/>
  </w:num>
  <w:num w:numId="78">
    <w:abstractNumId w:val="44"/>
  </w:num>
  <w:num w:numId="79">
    <w:abstractNumId w:val="98"/>
  </w:num>
  <w:num w:numId="80">
    <w:abstractNumId w:val="54"/>
  </w:num>
  <w:num w:numId="81">
    <w:abstractNumId w:val="30"/>
  </w:num>
  <w:num w:numId="82">
    <w:abstractNumId w:val="115"/>
  </w:num>
  <w:num w:numId="83">
    <w:abstractNumId w:val="35"/>
  </w:num>
  <w:num w:numId="84">
    <w:abstractNumId w:val="61"/>
  </w:num>
  <w:num w:numId="85">
    <w:abstractNumId w:val="20"/>
  </w:num>
  <w:num w:numId="86">
    <w:abstractNumId w:val="90"/>
  </w:num>
  <w:num w:numId="87">
    <w:abstractNumId w:val="80"/>
  </w:num>
  <w:num w:numId="88">
    <w:abstractNumId w:val="43"/>
  </w:num>
  <w:num w:numId="89">
    <w:abstractNumId w:val="38"/>
  </w:num>
  <w:num w:numId="90">
    <w:abstractNumId w:val="36"/>
  </w:num>
  <w:num w:numId="91">
    <w:abstractNumId w:val="99"/>
  </w:num>
  <w:num w:numId="92">
    <w:abstractNumId w:val="84"/>
  </w:num>
  <w:num w:numId="93">
    <w:abstractNumId w:val="110"/>
  </w:num>
  <w:num w:numId="94">
    <w:abstractNumId w:val="65"/>
  </w:num>
  <w:num w:numId="95">
    <w:abstractNumId w:val="104"/>
  </w:num>
  <w:num w:numId="96">
    <w:abstractNumId w:val="81"/>
  </w:num>
  <w:num w:numId="97">
    <w:abstractNumId w:val="70"/>
  </w:num>
  <w:num w:numId="98">
    <w:abstractNumId w:val="94"/>
  </w:num>
  <w:num w:numId="99">
    <w:abstractNumId w:val="22"/>
  </w:num>
  <w:num w:numId="100">
    <w:abstractNumId w:val="21"/>
  </w:num>
  <w:num w:numId="101">
    <w:abstractNumId w:val="33"/>
  </w:num>
  <w:num w:numId="102">
    <w:abstractNumId w:val="77"/>
  </w:num>
  <w:num w:numId="103">
    <w:abstractNumId w:val="103"/>
  </w:num>
  <w:num w:numId="104">
    <w:abstractNumId w:val="85"/>
  </w:num>
  <w:num w:numId="105">
    <w:abstractNumId w:val="87"/>
  </w:num>
  <w:num w:numId="106">
    <w:abstractNumId w:val="47"/>
  </w:num>
  <w:num w:numId="107">
    <w:abstractNumId w:val="49"/>
  </w:num>
  <w:num w:numId="108">
    <w:abstractNumId w:val="55"/>
  </w:num>
  <w:num w:numId="109">
    <w:abstractNumId w:val="58"/>
  </w:num>
  <w:num w:numId="110">
    <w:abstractNumId w:val="101"/>
  </w:num>
  <w:num w:numId="111">
    <w:abstractNumId w:val="112"/>
  </w:num>
  <w:num w:numId="112">
    <w:abstractNumId w:val="42"/>
  </w:num>
  <w:num w:numId="113">
    <w:abstractNumId w:val="69"/>
  </w:num>
  <w:num w:numId="114">
    <w:abstractNumId w:val="108"/>
  </w:num>
  <w:num w:numId="115">
    <w:abstractNumId w:val="89"/>
  </w:num>
  <w:num w:numId="116">
    <w:abstractNumId w:val="56"/>
  </w:num>
  <w:num w:numId="117">
    <w:abstractNumId w:val="107"/>
  </w:num>
  <w:num w:numId="118">
    <w:abstractNumId w:val="53"/>
  </w:num>
  <w:num w:numId="119">
    <w:abstractNumId w:val="57"/>
  </w:num>
  <w:num w:numId="120">
    <w:abstractNumId w:val="100"/>
  </w:num>
  <w:num w:numId="121">
    <w:abstractNumId w:val="86"/>
  </w:num>
  <w:num w:numId="122">
    <w:abstractNumId w:val="23"/>
  </w:num>
  <w:num w:numId="123">
    <w:abstractNumId w:val="113"/>
  </w:num>
  <w:numIdMacAtCleanup w:val="12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uyen, Phil">
    <w15:presenceInfo w15:providerId="AD" w15:userId="S-1-5-21-945540591-4024260831-3861152641-1219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activeWritingStyle w:appName="MSWord" w:lang="en-US" w:vendorID="64" w:dllVersion="131078" w:nlCheck="1" w:checkStyle="1"/>
  <w:activeWritingStyle w:appName="MSWord" w:lang="es-US" w:vendorID="64" w:dllVersion="131078" w:nlCheck="1" w:checkStyle="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cumentProtection w:edit="forms" w:enforcement="0"/>
  <w:defaultTabStop w:val="720"/>
  <w:drawingGridHorizontalSpacing w:val="110"/>
  <w:displayHorizontalDrawingGridEvery w:val="2"/>
  <w:noPunctuationKerning/>
  <w:characterSpacingControl w:val="doNotCompress"/>
  <w:hdrShapeDefaults>
    <o:shapedefaults v:ext="edit" spidmax="2050">
      <o:colormru v:ext="edit" colors="#418cbf,#6799c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A01"/>
    <w:rsid w:val="00000432"/>
    <w:rsid w:val="0000053B"/>
    <w:rsid w:val="00000D23"/>
    <w:rsid w:val="00001BAC"/>
    <w:rsid w:val="000057E9"/>
    <w:rsid w:val="00005840"/>
    <w:rsid w:val="00006AC6"/>
    <w:rsid w:val="0000727B"/>
    <w:rsid w:val="00007DE2"/>
    <w:rsid w:val="0001006C"/>
    <w:rsid w:val="00010744"/>
    <w:rsid w:val="00010924"/>
    <w:rsid w:val="00010C99"/>
    <w:rsid w:val="00010F2A"/>
    <w:rsid w:val="000115FA"/>
    <w:rsid w:val="0001169E"/>
    <w:rsid w:val="00012273"/>
    <w:rsid w:val="0001268A"/>
    <w:rsid w:val="00012722"/>
    <w:rsid w:val="000127F9"/>
    <w:rsid w:val="00012874"/>
    <w:rsid w:val="00013A2F"/>
    <w:rsid w:val="00013F5E"/>
    <w:rsid w:val="000142AE"/>
    <w:rsid w:val="000144F7"/>
    <w:rsid w:val="0001491B"/>
    <w:rsid w:val="00014D67"/>
    <w:rsid w:val="00016360"/>
    <w:rsid w:val="000168C9"/>
    <w:rsid w:val="00016F00"/>
    <w:rsid w:val="000173FC"/>
    <w:rsid w:val="000174DE"/>
    <w:rsid w:val="0001771A"/>
    <w:rsid w:val="00020AA6"/>
    <w:rsid w:val="00020CB0"/>
    <w:rsid w:val="00020DBD"/>
    <w:rsid w:val="00021055"/>
    <w:rsid w:val="00021DF2"/>
    <w:rsid w:val="00022FFA"/>
    <w:rsid w:val="00023C6A"/>
    <w:rsid w:val="0002580A"/>
    <w:rsid w:val="00025935"/>
    <w:rsid w:val="00025E6E"/>
    <w:rsid w:val="00026051"/>
    <w:rsid w:val="00026D9A"/>
    <w:rsid w:val="00027437"/>
    <w:rsid w:val="00027915"/>
    <w:rsid w:val="000304DD"/>
    <w:rsid w:val="00030744"/>
    <w:rsid w:val="00030B0B"/>
    <w:rsid w:val="00030BDD"/>
    <w:rsid w:val="00031E7D"/>
    <w:rsid w:val="0003202D"/>
    <w:rsid w:val="00032235"/>
    <w:rsid w:val="000323EB"/>
    <w:rsid w:val="00032431"/>
    <w:rsid w:val="00032572"/>
    <w:rsid w:val="00032C3A"/>
    <w:rsid w:val="000336FD"/>
    <w:rsid w:val="00034F11"/>
    <w:rsid w:val="00035702"/>
    <w:rsid w:val="00035C7A"/>
    <w:rsid w:val="00035DB6"/>
    <w:rsid w:val="00037506"/>
    <w:rsid w:val="00037B06"/>
    <w:rsid w:val="000402FD"/>
    <w:rsid w:val="000403E6"/>
    <w:rsid w:val="00040E2D"/>
    <w:rsid w:val="00040EBD"/>
    <w:rsid w:val="00040EBF"/>
    <w:rsid w:val="00043A87"/>
    <w:rsid w:val="0004482B"/>
    <w:rsid w:val="00044BA4"/>
    <w:rsid w:val="000466F8"/>
    <w:rsid w:val="00051193"/>
    <w:rsid w:val="00051915"/>
    <w:rsid w:val="00051C60"/>
    <w:rsid w:val="00053075"/>
    <w:rsid w:val="000550E1"/>
    <w:rsid w:val="00055669"/>
    <w:rsid w:val="00055F92"/>
    <w:rsid w:val="000562C3"/>
    <w:rsid w:val="00056614"/>
    <w:rsid w:val="000608DB"/>
    <w:rsid w:val="00060E21"/>
    <w:rsid w:val="00060E25"/>
    <w:rsid w:val="00060E53"/>
    <w:rsid w:val="00061304"/>
    <w:rsid w:val="0006142B"/>
    <w:rsid w:val="00062224"/>
    <w:rsid w:val="000623DB"/>
    <w:rsid w:val="000630B6"/>
    <w:rsid w:val="000639ED"/>
    <w:rsid w:val="000642B8"/>
    <w:rsid w:val="000652E6"/>
    <w:rsid w:val="00066426"/>
    <w:rsid w:val="00066573"/>
    <w:rsid w:val="00066B56"/>
    <w:rsid w:val="00067390"/>
    <w:rsid w:val="000676E3"/>
    <w:rsid w:val="00071179"/>
    <w:rsid w:val="000715AF"/>
    <w:rsid w:val="00071D5D"/>
    <w:rsid w:val="000721F4"/>
    <w:rsid w:val="00072469"/>
    <w:rsid w:val="000728D1"/>
    <w:rsid w:val="00073098"/>
    <w:rsid w:val="00073AC9"/>
    <w:rsid w:val="00074570"/>
    <w:rsid w:val="00075623"/>
    <w:rsid w:val="000759E4"/>
    <w:rsid w:val="00076C92"/>
    <w:rsid w:val="00076DED"/>
    <w:rsid w:val="00077BCC"/>
    <w:rsid w:val="000814E6"/>
    <w:rsid w:val="000821EC"/>
    <w:rsid w:val="0008225F"/>
    <w:rsid w:val="0008288B"/>
    <w:rsid w:val="00082C9B"/>
    <w:rsid w:val="00084C1A"/>
    <w:rsid w:val="00084ED9"/>
    <w:rsid w:val="00085F81"/>
    <w:rsid w:val="000872CF"/>
    <w:rsid w:val="000874A7"/>
    <w:rsid w:val="0009007A"/>
    <w:rsid w:val="000903F7"/>
    <w:rsid w:val="00090831"/>
    <w:rsid w:val="000908AA"/>
    <w:rsid w:val="0009109A"/>
    <w:rsid w:val="000916E4"/>
    <w:rsid w:val="0009198B"/>
    <w:rsid w:val="00091AAF"/>
    <w:rsid w:val="000922CF"/>
    <w:rsid w:val="00092424"/>
    <w:rsid w:val="00093073"/>
    <w:rsid w:val="000933B0"/>
    <w:rsid w:val="000934D3"/>
    <w:rsid w:val="00093BB8"/>
    <w:rsid w:val="000949F5"/>
    <w:rsid w:val="00095621"/>
    <w:rsid w:val="00095A8B"/>
    <w:rsid w:val="00095FEA"/>
    <w:rsid w:val="000960DE"/>
    <w:rsid w:val="00096356"/>
    <w:rsid w:val="00096CC3"/>
    <w:rsid w:val="00096F19"/>
    <w:rsid w:val="000974E7"/>
    <w:rsid w:val="000A05CC"/>
    <w:rsid w:val="000A2B02"/>
    <w:rsid w:val="000A2D6F"/>
    <w:rsid w:val="000A5204"/>
    <w:rsid w:val="000A5C2C"/>
    <w:rsid w:val="000A5F7E"/>
    <w:rsid w:val="000A7E29"/>
    <w:rsid w:val="000B0480"/>
    <w:rsid w:val="000B0FDB"/>
    <w:rsid w:val="000B1125"/>
    <w:rsid w:val="000B13FC"/>
    <w:rsid w:val="000B1A48"/>
    <w:rsid w:val="000B1CDC"/>
    <w:rsid w:val="000B2BC6"/>
    <w:rsid w:val="000B2ECB"/>
    <w:rsid w:val="000B38BE"/>
    <w:rsid w:val="000B3B9D"/>
    <w:rsid w:val="000B3D13"/>
    <w:rsid w:val="000B3E37"/>
    <w:rsid w:val="000B3FD5"/>
    <w:rsid w:val="000B4140"/>
    <w:rsid w:val="000B4222"/>
    <w:rsid w:val="000B518E"/>
    <w:rsid w:val="000B54B3"/>
    <w:rsid w:val="000B6269"/>
    <w:rsid w:val="000B6639"/>
    <w:rsid w:val="000B7409"/>
    <w:rsid w:val="000B7AC7"/>
    <w:rsid w:val="000B7B59"/>
    <w:rsid w:val="000C0882"/>
    <w:rsid w:val="000C0BA9"/>
    <w:rsid w:val="000C0C8E"/>
    <w:rsid w:val="000C0DA4"/>
    <w:rsid w:val="000C10B6"/>
    <w:rsid w:val="000C24D3"/>
    <w:rsid w:val="000C2626"/>
    <w:rsid w:val="000C2629"/>
    <w:rsid w:val="000C3303"/>
    <w:rsid w:val="000C392B"/>
    <w:rsid w:val="000C3A6C"/>
    <w:rsid w:val="000C4651"/>
    <w:rsid w:val="000C5414"/>
    <w:rsid w:val="000C57E6"/>
    <w:rsid w:val="000C6E9E"/>
    <w:rsid w:val="000C7955"/>
    <w:rsid w:val="000D008C"/>
    <w:rsid w:val="000D0DB8"/>
    <w:rsid w:val="000D15FF"/>
    <w:rsid w:val="000D1601"/>
    <w:rsid w:val="000D1972"/>
    <w:rsid w:val="000D255A"/>
    <w:rsid w:val="000D4F2C"/>
    <w:rsid w:val="000D6F06"/>
    <w:rsid w:val="000D7578"/>
    <w:rsid w:val="000D7BBA"/>
    <w:rsid w:val="000D7F78"/>
    <w:rsid w:val="000E07F3"/>
    <w:rsid w:val="000E0811"/>
    <w:rsid w:val="000E12B1"/>
    <w:rsid w:val="000E1624"/>
    <w:rsid w:val="000E1906"/>
    <w:rsid w:val="000E1A1F"/>
    <w:rsid w:val="000E2BDE"/>
    <w:rsid w:val="000E42B5"/>
    <w:rsid w:val="000E448C"/>
    <w:rsid w:val="000E4CA9"/>
    <w:rsid w:val="000E4DC9"/>
    <w:rsid w:val="000E5005"/>
    <w:rsid w:val="000E54F4"/>
    <w:rsid w:val="000E6576"/>
    <w:rsid w:val="000E7FC1"/>
    <w:rsid w:val="000F0802"/>
    <w:rsid w:val="000F0855"/>
    <w:rsid w:val="000F23F3"/>
    <w:rsid w:val="000F385D"/>
    <w:rsid w:val="000F4053"/>
    <w:rsid w:val="000F40C7"/>
    <w:rsid w:val="000F7292"/>
    <w:rsid w:val="000F753A"/>
    <w:rsid w:val="000F769D"/>
    <w:rsid w:val="000F7FDD"/>
    <w:rsid w:val="001008C1"/>
    <w:rsid w:val="001012EA"/>
    <w:rsid w:val="001016A5"/>
    <w:rsid w:val="00103EC3"/>
    <w:rsid w:val="0010408C"/>
    <w:rsid w:val="00104BE1"/>
    <w:rsid w:val="00104C13"/>
    <w:rsid w:val="001052C3"/>
    <w:rsid w:val="00105901"/>
    <w:rsid w:val="00105D10"/>
    <w:rsid w:val="00106B40"/>
    <w:rsid w:val="001072C4"/>
    <w:rsid w:val="00107425"/>
    <w:rsid w:val="001076C2"/>
    <w:rsid w:val="00107A80"/>
    <w:rsid w:val="001101A4"/>
    <w:rsid w:val="0011033B"/>
    <w:rsid w:val="00110561"/>
    <w:rsid w:val="00110D1E"/>
    <w:rsid w:val="00110E93"/>
    <w:rsid w:val="001112AC"/>
    <w:rsid w:val="0011164E"/>
    <w:rsid w:val="00111D94"/>
    <w:rsid w:val="00113629"/>
    <w:rsid w:val="0011448B"/>
    <w:rsid w:val="00115441"/>
    <w:rsid w:val="00116291"/>
    <w:rsid w:val="001163C8"/>
    <w:rsid w:val="0011678B"/>
    <w:rsid w:val="00116A1B"/>
    <w:rsid w:val="00120257"/>
    <w:rsid w:val="001205C3"/>
    <w:rsid w:val="00120947"/>
    <w:rsid w:val="00120BC7"/>
    <w:rsid w:val="001219BD"/>
    <w:rsid w:val="00121F12"/>
    <w:rsid w:val="001222CA"/>
    <w:rsid w:val="00122B8D"/>
    <w:rsid w:val="00122BA3"/>
    <w:rsid w:val="00122DF2"/>
    <w:rsid w:val="0012327F"/>
    <w:rsid w:val="00124346"/>
    <w:rsid w:val="00124453"/>
    <w:rsid w:val="00124F3E"/>
    <w:rsid w:val="001255FD"/>
    <w:rsid w:val="00125721"/>
    <w:rsid w:val="001260EA"/>
    <w:rsid w:val="00126865"/>
    <w:rsid w:val="00126E10"/>
    <w:rsid w:val="001272CE"/>
    <w:rsid w:val="00130ED1"/>
    <w:rsid w:val="0013140E"/>
    <w:rsid w:val="00133573"/>
    <w:rsid w:val="00133AEC"/>
    <w:rsid w:val="00133FE7"/>
    <w:rsid w:val="00134590"/>
    <w:rsid w:val="00134A29"/>
    <w:rsid w:val="001350FB"/>
    <w:rsid w:val="0013563B"/>
    <w:rsid w:val="00135E41"/>
    <w:rsid w:val="0013607E"/>
    <w:rsid w:val="001368BF"/>
    <w:rsid w:val="00136BED"/>
    <w:rsid w:val="00137553"/>
    <w:rsid w:val="00137D55"/>
    <w:rsid w:val="0014082F"/>
    <w:rsid w:val="00140A71"/>
    <w:rsid w:val="00140CEE"/>
    <w:rsid w:val="00140D3D"/>
    <w:rsid w:val="00141DC0"/>
    <w:rsid w:val="001422C0"/>
    <w:rsid w:val="00142A8C"/>
    <w:rsid w:val="00142F53"/>
    <w:rsid w:val="00144B3A"/>
    <w:rsid w:val="00144F5E"/>
    <w:rsid w:val="00145A5B"/>
    <w:rsid w:val="00145D55"/>
    <w:rsid w:val="001462A9"/>
    <w:rsid w:val="001467C8"/>
    <w:rsid w:val="00150048"/>
    <w:rsid w:val="0015241B"/>
    <w:rsid w:val="00152768"/>
    <w:rsid w:val="00152D3E"/>
    <w:rsid w:val="00152FB1"/>
    <w:rsid w:val="00153A73"/>
    <w:rsid w:val="00153FE8"/>
    <w:rsid w:val="0015460F"/>
    <w:rsid w:val="00155229"/>
    <w:rsid w:val="0015544C"/>
    <w:rsid w:val="001556CF"/>
    <w:rsid w:val="00155717"/>
    <w:rsid w:val="00157316"/>
    <w:rsid w:val="00157ABB"/>
    <w:rsid w:val="001619CB"/>
    <w:rsid w:val="00161DCC"/>
    <w:rsid w:val="00162246"/>
    <w:rsid w:val="00162379"/>
    <w:rsid w:val="001624A1"/>
    <w:rsid w:val="0016254E"/>
    <w:rsid w:val="00167352"/>
    <w:rsid w:val="001703C9"/>
    <w:rsid w:val="00170825"/>
    <w:rsid w:val="00172A79"/>
    <w:rsid w:val="00172EB5"/>
    <w:rsid w:val="00173AB6"/>
    <w:rsid w:val="00173EB4"/>
    <w:rsid w:val="00174688"/>
    <w:rsid w:val="0017510D"/>
    <w:rsid w:val="00175190"/>
    <w:rsid w:val="00175932"/>
    <w:rsid w:val="00175CD5"/>
    <w:rsid w:val="0017625E"/>
    <w:rsid w:val="0017670F"/>
    <w:rsid w:val="00176D2F"/>
    <w:rsid w:val="00183304"/>
    <w:rsid w:val="00184221"/>
    <w:rsid w:val="00184305"/>
    <w:rsid w:val="00184A8B"/>
    <w:rsid w:val="00184ACC"/>
    <w:rsid w:val="001851BB"/>
    <w:rsid w:val="0018624A"/>
    <w:rsid w:val="001864F1"/>
    <w:rsid w:val="00186B4B"/>
    <w:rsid w:val="0018768D"/>
    <w:rsid w:val="001876E8"/>
    <w:rsid w:val="001916DD"/>
    <w:rsid w:val="00192A80"/>
    <w:rsid w:val="00192B70"/>
    <w:rsid w:val="00193986"/>
    <w:rsid w:val="00193B70"/>
    <w:rsid w:val="00194535"/>
    <w:rsid w:val="001949B7"/>
    <w:rsid w:val="00194C27"/>
    <w:rsid w:val="00194F9E"/>
    <w:rsid w:val="00195B88"/>
    <w:rsid w:val="00195DED"/>
    <w:rsid w:val="00196061"/>
    <w:rsid w:val="001967DB"/>
    <w:rsid w:val="001968D1"/>
    <w:rsid w:val="00196E7F"/>
    <w:rsid w:val="001970D7"/>
    <w:rsid w:val="00197E27"/>
    <w:rsid w:val="001A03A1"/>
    <w:rsid w:val="001A0E29"/>
    <w:rsid w:val="001A18B6"/>
    <w:rsid w:val="001A2109"/>
    <w:rsid w:val="001A2C6D"/>
    <w:rsid w:val="001A2CA5"/>
    <w:rsid w:val="001A2D19"/>
    <w:rsid w:val="001A3068"/>
    <w:rsid w:val="001A360F"/>
    <w:rsid w:val="001A39C6"/>
    <w:rsid w:val="001A4414"/>
    <w:rsid w:val="001A6D43"/>
    <w:rsid w:val="001A7047"/>
    <w:rsid w:val="001A7E38"/>
    <w:rsid w:val="001B0670"/>
    <w:rsid w:val="001B1062"/>
    <w:rsid w:val="001B16E3"/>
    <w:rsid w:val="001B172B"/>
    <w:rsid w:val="001B2E46"/>
    <w:rsid w:val="001B2E61"/>
    <w:rsid w:val="001B5AE1"/>
    <w:rsid w:val="001B5B82"/>
    <w:rsid w:val="001B5C5A"/>
    <w:rsid w:val="001B5C61"/>
    <w:rsid w:val="001B6465"/>
    <w:rsid w:val="001B65D0"/>
    <w:rsid w:val="001B6ED3"/>
    <w:rsid w:val="001C013B"/>
    <w:rsid w:val="001C119B"/>
    <w:rsid w:val="001C14FD"/>
    <w:rsid w:val="001C1555"/>
    <w:rsid w:val="001C15CE"/>
    <w:rsid w:val="001C2554"/>
    <w:rsid w:val="001C324A"/>
    <w:rsid w:val="001C4402"/>
    <w:rsid w:val="001C52B8"/>
    <w:rsid w:val="001C54D2"/>
    <w:rsid w:val="001C5CA0"/>
    <w:rsid w:val="001C7277"/>
    <w:rsid w:val="001C75ED"/>
    <w:rsid w:val="001D00BA"/>
    <w:rsid w:val="001D0AD3"/>
    <w:rsid w:val="001D0E2E"/>
    <w:rsid w:val="001D26C0"/>
    <w:rsid w:val="001D29AD"/>
    <w:rsid w:val="001D2A7D"/>
    <w:rsid w:val="001D315C"/>
    <w:rsid w:val="001D32B6"/>
    <w:rsid w:val="001D3947"/>
    <w:rsid w:val="001D3E90"/>
    <w:rsid w:val="001D4089"/>
    <w:rsid w:val="001D4955"/>
    <w:rsid w:val="001D6858"/>
    <w:rsid w:val="001D6B97"/>
    <w:rsid w:val="001D6F45"/>
    <w:rsid w:val="001D716A"/>
    <w:rsid w:val="001E0FDA"/>
    <w:rsid w:val="001E177A"/>
    <w:rsid w:val="001E1C82"/>
    <w:rsid w:val="001E28D3"/>
    <w:rsid w:val="001E2EA8"/>
    <w:rsid w:val="001E361D"/>
    <w:rsid w:val="001E4AA1"/>
    <w:rsid w:val="001E540A"/>
    <w:rsid w:val="001E554D"/>
    <w:rsid w:val="001E6514"/>
    <w:rsid w:val="001E7382"/>
    <w:rsid w:val="001E79F7"/>
    <w:rsid w:val="001F0075"/>
    <w:rsid w:val="001F02A3"/>
    <w:rsid w:val="001F03FC"/>
    <w:rsid w:val="001F07DD"/>
    <w:rsid w:val="001F0BAE"/>
    <w:rsid w:val="001F1248"/>
    <w:rsid w:val="001F3155"/>
    <w:rsid w:val="001F374E"/>
    <w:rsid w:val="001F37B8"/>
    <w:rsid w:val="001F43C4"/>
    <w:rsid w:val="001F4CF3"/>
    <w:rsid w:val="001F4FD1"/>
    <w:rsid w:val="001F5175"/>
    <w:rsid w:val="001F5238"/>
    <w:rsid w:val="001F5C85"/>
    <w:rsid w:val="001F655F"/>
    <w:rsid w:val="001F6AA5"/>
    <w:rsid w:val="001F7A7C"/>
    <w:rsid w:val="0020000C"/>
    <w:rsid w:val="00200622"/>
    <w:rsid w:val="00200909"/>
    <w:rsid w:val="00200FEE"/>
    <w:rsid w:val="00201521"/>
    <w:rsid w:val="002017B0"/>
    <w:rsid w:val="00201BA8"/>
    <w:rsid w:val="00202165"/>
    <w:rsid w:val="00202C2F"/>
    <w:rsid w:val="00203532"/>
    <w:rsid w:val="0020366C"/>
    <w:rsid w:val="00203CBD"/>
    <w:rsid w:val="00204CC0"/>
    <w:rsid w:val="0020510F"/>
    <w:rsid w:val="002054D9"/>
    <w:rsid w:val="00205F0B"/>
    <w:rsid w:val="002101E8"/>
    <w:rsid w:val="00210292"/>
    <w:rsid w:val="00210FFC"/>
    <w:rsid w:val="00211C55"/>
    <w:rsid w:val="002125FA"/>
    <w:rsid w:val="002127C7"/>
    <w:rsid w:val="00212DCE"/>
    <w:rsid w:val="00212F97"/>
    <w:rsid w:val="00212FB3"/>
    <w:rsid w:val="0021443B"/>
    <w:rsid w:val="00214B57"/>
    <w:rsid w:val="00214DA2"/>
    <w:rsid w:val="00215006"/>
    <w:rsid w:val="002151B8"/>
    <w:rsid w:val="002152BA"/>
    <w:rsid w:val="00215554"/>
    <w:rsid w:val="002159EF"/>
    <w:rsid w:val="00216ADC"/>
    <w:rsid w:val="00217741"/>
    <w:rsid w:val="002178A5"/>
    <w:rsid w:val="002208AD"/>
    <w:rsid w:val="00220D4C"/>
    <w:rsid w:val="0022107C"/>
    <w:rsid w:val="0022110A"/>
    <w:rsid w:val="002212CC"/>
    <w:rsid w:val="00221933"/>
    <w:rsid w:val="002220E4"/>
    <w:rsid w:val="00222390"/>
    <w:rsid w:val="0022241D"/>
    <w:rsid w:val="00222C8F"/>
    <w:rsid w:val="00223069"/>
    <w:rsid w:val="00223472"/>
    <w:rsid w:val="00223B2C"/>
    <w:rsid w:val="0022437E"/>
    <w:rsid w:val="00224F67"/>
    <w:rsid w:val="00226AA1"/>
    <w:rsid w:val="002302E0"/>
    <w:rsid w:val="00230AEE"/>
    <w:rsid w:val="00231944"/>
    <w:rsid w:val="00231952"/>
    <w:rsid w:val="00231A09"/>
    <w:rsid w:val="0023235B"/>
    <w:rsid w:val="00232628"/>
    <w:rsid w:val="00232B4A"/>
    <w:rsid w:val="00233ED5"/>
    <w:rsid w:val="00234C72"/>
    <w:rsid w:val="002355D0"/>
    <w:rsid w:val="00235861"/>
    <w:rsid w:val="00235BCD"/>
    <w:rsid w:val="00236AE9"/>
    <w:rsid w:val="002374BB"/>
    <w:rsid w:val="002406B6"/>
    <w:rsid w:val="00241FA9"/>
    <w:rsid w:val="00242308"/>
    <w:rsid w:val="0024237C"/>
    <w:rsid w:val="00243DE9"/>
    <w:rsid w:val="00244FE1"/>
    <w:rsid w:val="00245174"/>
    <w:rsid w:val="002454B7"/>
    <w:rsid w:val="002459D4"/>
    <w:rsid w:val="00245EC7"/>
    <w:rsid w:val="00246CAC"/>
    <w:rsid w:val="0024750E"/>
    <w:rsid w:val="00247909"/>
    <w:rsid w:val="00247F46"/>
    <w:rsid w:val="00251AAE"/>
    <w:rsid w:val="00251C56"/>
    <w:rsid w:val="002547E2"/>
    <w:rsid w:val="00255A79"/>
    <w:rsid w:val="0025601F"/>
    <w:rsid w:val="0025653B"/>
    <w:rsid w:val="00256892"/>
    <w:rsid w:val="00256BF4"/>
    <w:rsid w:val="00256FCD"/>
    <w:rsid w:val="00257695"/>
    <w:rsid w:val="00257D24"/>
    <w:rsid w:val="0026046D"/>
    <w:rsid w:val="00260477"/>
    <w:rsid w:val="002610AA"/>
    <w:rsid w:val="0026161E"/>
    <w:rsid w:val="00261B71"/>
    <w:rsid w:val="002628DA"/>
    <w:rsid w:val="00262CE4"/>
    <w:rsid w:val="00264174"/>
    <w:rsid w:val="00264E23"/>
    <w:rsid w:val="00264E51"/>
    <w:rsid w:val="00264F9C"/>
    <w:rsid w:val="00265541"/>
    <w:rsid w:val="00265FF3"/>
    <w:rsid w:val="002663DC"/>
    <w:rsid w:val="00267B50"/>
    <w:rsid w:val="00267D2F"/>
    <w:rsid w:val="0027188D"/>
    <w:rsid w:val="0027192E"/>
    <w:rsid w:val="0027209E"/>
    <w:rsid w:val="002720CA"/>
    <w:rsid w:val="0027239C"/>
    <w:rsid w:val="00272695"/>
    <w:rsid w:val="00272B2C"/>
    <w:rsid w:val="00272D0B"/>
    <w:rsid w:val="00273F25"/>
    <w:rsid w:val="00274C56"/>
    <w:rsid w:val="0027500E"/>
    <w:rsid w:val="00276F5F"/>
    <w:rsid w:val="0028028E"/>
    <w:rsid w:val="00280775"/>
    <w:rsid w:val="00280AFA"/>
    <w:rsid w:val="00280B39"/>
    <w:rsid w:val="00281025"/>
    <w:rsid w:val="00281818"/>
    <w:rsid w:val="00281E88"/>
    <w:rsid w:val="00282181"/>
    <w:rsid w:val="00282AD5"/>
    <w:rsid w:val="0028300B"/>
    <w:rsid w:val="0028360A"/>
    <w:rsid w:val="00283AD2"/>
    <w:rsid w:val="00283C93"/>
    <w:rsid w:val="002843A9"/>
    <w:rsid w:val="002848E6"/>
    <w:rsid w:val="00284E61"/>
    <w:rsid w:val="00285315"/>
    <w:rsid w:val="00286571"/>
    <w:rsid w:val="002870DE"/>
    <w:rsid w:val="0028729A"/>
    <w:rsid w:val="00287844"/>
    <w:rsid w:val="002905CF"/>
    <w:rsid w:val="00290899"/>
    <w:rsid w:val="00290C28"/>
    <w:rsid w:val="00290C6F"/>
    <w:rsid w:val="00290FF0"/>
    <w:rsid w:val="00291008"/>
    <w:rsid w:val="002914CC"/>
    <w:rsid w:val="0029159A"/>
    <w:rsid w:val="002920EC"/>
    <w:rsid w:val="002925CB"/>
    <w:rsid w:val="0029271B"/>
    <w:rsid w:val="00293861"/>
    <w:rsid w:val="00294B33"/>
    <w:rsid w:val="00294B4C"/>
    <w:rsid w:val="0029531D"/>
    <w:rsid w:val="00295B6C"/>
    <w:rsid w:val="002968CA"/>
    <w:rsid w:val="0029745A"/>
    <w:rsid w:val="002A0636"/>
    <w:rsid w:val="002A24AB"/>
    <w:rsid w:val="002A2877"/>
    <w:rsid w:val="002A3145"/>
    <w:rsid w:val="002A31DE"/>
    <w:rsid w:val="002A3702"/>
    <w:rsid w:val="002A37B4"/>
    <w:rsid w:val="002A3989"/>
    <w:rsid w:val="002A3F59"/>
    <w:rsid w:val="002A4A8C"/>
    <w:rsid w:val="002A4CEC"/>
    <w:rsid w:val="002A4E12"/>
    <w:rsid w:val="002A562E"/>
    <w:rsid w:val="002A56F5"/>
    <w:rsid w:val="002A596E"/>
    <w:rsid w:val="002A5E42"/>
    <w:rsid w:val="002A613F"/>
    <w:rsid w:val="002A6474"/>
    <w:rsid w:val="002A6FCC"/>
    <w:rsid w:val="002A7CAA"/>
    <w:rsid w:val="002B0508"/>
    <w:rsid w:val="002B0B9E"/>
    <w:rsid w:val="002B16E6"/>
    <w:rsid w:val="002B2980"/>
    <w:rsid w:val="002B4A60"/>
    <w:rsid w:val="002B504D"/>
    <w:rsid w:val="002B55AD"/>
    <w:rsid w:val="002B576D"/>
    <w:rsid w:val="002B6F89"/>
    <w:rsid w:val="002B7CB7"/>
    <w:rsid w:val="002C0A37"/>
    <w:rsid w:val="002C2A5E"/>
    <w:rsid w:val="002C2AAB"/>
    <w:rsid w:val="002C2B05"/>
    <w:rsid w:val="002C35C6"/>
    <w:rsid w:val="002C3E08"/>
    <w:rsid w:val="002C44AA"/>
    <w:rsid w:val="002C47A6"/>
    <w:rsid w:val="002C47B6"/>
    <w:rsid w:val="002C4E0B"/>
    <w:rsid w:val="002C66F2"/>
    <w:rsid w:val="002C73CC"/>
    <w:rsid w:val="002D05B0"/>
    <w:rsid w:val="002D1171"/>
    <w:rsid w:val="002D1660"/>
    <w:rsid w:val="002D2014"/>
    <w:rsid w:val="002D2161"/>
    <w:rsid w:val="002D26C3"/>
    <w:rsid w:val="002D2A1A"/>
    <w:rsid w:val="002D30C8"/>
    <w:rsid w:val="002D36F1"/>
    <w:rsid w:val="002D4ADC"/>
    <w:rsid w:val="002D4FC8"/>
    <w:rsid w:val="002D5408"/>
    <w:rsid w:val="002D61AC"/>
    <w:rsid w:val="002D67D6"/>
    <w:rsid w:val="002D7284"/>
    <w:rsid w:val="002D78DF"/>
    <w:rsid w:val="002E082B"/>
    <w:rsid w:val="002E0975"/>
    <w:rsid w:val="002E0BFA"/>
    <w:rsid w:val="002E1181"/>
    <w:rsid w:val="002E11C7"/>
    <w:rsid w:val="002E136F"/>
    <w:rsid w:val="002E1C37"/>
    <w:rsid w:val="002E26AC"/>
    <w:rsid w:val="002E2A6D"/>
    <w:rsid w:val="002E2A72"/>
    <w:rsid w:val="002E41A6"/>
    <w:rsid w:val="002E531D"/>
    <w:rsid w:val="002E5378"/>
    <w:rsid w:val="002E596E"/>
    <w:rsid w:val="002E6770"/>
    <w:rsid w:val="002E73B2"/>
    <w:rsid w:val="002F0351"/>
    <w:rsid w:val="002F0463"/>
    <w:rsid w:val="002F08BD"/>
    <w:rsid w:val="002F0962"/>
    <w:rsid w:val="002F0DAD"/>
    <w:rsid w:val="002F22E4"/>
    <w:rsid w:val="002F45F2"/>
    <w:rsid w:val="002F480F"/>
    <w:rsid w:val="002F4AE2"/>
    <w:rsid w:val="002F4D3D"/>
    <w:rsid w:val="002F6854"/>
    <w:rsid w:val="002F701B"/>
    <w:rsid w:val="002F76BA"/>
    <w:rsid w:val="002F776F"/>
    <w:rsid w:val="002F7928"/>
    <w:rsid w:val="003047C2"/>
    <w:rsid w:val="00306817"/>
    <w:rsid w:val="00306E20"/>
    <w:rsid w:val="003076E0"/>
    <w:rsid w:val="00307C5C"/>
    <w:rsid w:val="003100EF"/>
    <w:rsid w:val="0031192A"/>
    <w:rsid w:val="0031383E"/>
    <w:rsid w:val="00313B87"/>
    <w:rsid w:val="00314380"/>
    <w:rsid w:val="00315AEE"/>
    <w:rsid w:val="0031648D"/>
    <w:rsid w:val="00316707"/>
    <w:rsid w:val="003169BA"/>
    <w:rsid w:val="00316D9D"/>
    <w:rsid w:val="00316FD9"/>
    <w:rsid w:val="00317EF0"/>
    <w:rsid w:val="00320028"/>
    <w:rsid w:val="00320126"/>
    <w:rsid w:val="00320F2A"/>
    <w:rsid w:val="00321436"/>
    <w:rsid w:val="00322639"/>
    <w:rsid w:val="00323083"/>
    <w:rsid w:val="0032382F"/>
    <w:rsid w:val="00323F9E"/>
    <w:rsid w:val="00324340"/>
    <w:rsid w:val="00325184"/>
    <w:rsid w:val="00325485"/>
    <w:rsid w:val="00325A38"/>
    <w:rsid w:val="00325C0B"/>
    <w:rsid w:val="003261DF"/>
    <w:rsid w:val="00326A66"/>
    <w:rsid w:val="00327373"/>
    <w:rsid w:val="0032758F"/>
    <w:rsid w:val="00332631"/>
    <w:rsid w:val="003339D6"/>
    <w:rsid w:val="00333D9D"/>
    <w:rsid w:val="00334375"/>
    <w:rsid w:val="00334F86"/>
    <w:rsid w:val="003357A6"/>
    <w:rsid w:val="00335BBA"/>
    <w:rsid w:val="00336068"/>
    <w:rsid w:val="003370F0"/>
    <w:rsid w:val="00337526"/>
    <w:rsid w:val="0034023C"/>
    <w:rsid w:val="00340C8F"/>
    <w:rsid w:val="00340CD9"/>
    <w:rsid w:val="00341148"/>
    <w:rsid w:val="00342A8F"/>
    <w:rsid w:val="00342BC7"/>
    <w:rsid w:val="00342C3F"/>
    <w:rsid w:val="003443AB"/>
    <w:rsid w:val="0034592D"/>
    <w:rsid w:val="00345FDB"/>
    <w:rsid w:val="00346AB4"/>
    <w:rsid w:val="00346C51"/>
    <w:rsid w:val="00346C6C"/>
    <w:rsid w:val="00346F34"/>
    <w:rsid w:val="00347B3F"/>
    <w:rsid w:val="00347C01"/>
    <w:rsid w:val="00350740"/>
    <w:rsid w:val="003513E1"/>
    <w:rsid w:val="00352049"/>
    <w:rsid w:val="003522EA"/>
    <w:rsid w:val="00353EB2"/>
    <w:rsid w:val="003547C2"/>
    <w:rsid w:val="00354F24"/>
    <w:rsid w:val="00355889"/>
    <w:rsid w:val="00355F5D"/>
    <w:rsid w:val="003568B7"/>
    <w:rsid w:val="0035744C"/>
    <w:rsid w:val="003577FB"/>
    <w:rsid w:val="0035792F"/>
    <w:rsid w:val="00357EFD"/>
    <w:rsid w:val="003600C4"/>
    <w:rsid w:val="00360FC9"/>
    <w:rsid w:val="00361A9C"/>
    <w:rsid w:val="00361B07"/>
    <w:rsid w:val="0036233D"/>
    <w:rsid w:val="003638A6"/>
    <w:rsid w:val="00363AFB"/>
    <w:rsid w:val="00364B6E"/>
    <w:rsid w:val="00365251"/>
    <w:rsid w:val="00366203"/>
    <w:rsid w:val="00366909"/>
    <w:rsid w:val="00366BC7"/>
    <w:rsid w:val="0037075D"/>
    <w:rsid w:val="00370833"/>
    <w:rsid w:val="00370D49"/>
    <w:rsid w:val="00372C3D"/>
    <w:rsid w:val="003730FB"/>
    <w:rsid w:val="003739FB"/>
    <w:rsid w:val="00373FF5"/>
    <w:rsid w:val="00374222"/>
    <w:rsid w:val="0037442E"/>
    <w:rsid w:val="00376D99"/>
    <w:rsid w:val="00376EC6"/>
    <w:rsid w:val="00377BBC"/>
    <w:rsid w:val="00377E3A"/>
    <w:rsid w:val="00377EAF"/>
    <w:rsid w:val="00380019"/>
    <w:rsid w:val="00380460"/>
    <w:rsid w:val="00380B5B"/>
    <w:rsid w:val="00380DD4"/>
    <w:rsid w:val="0038289B"/>
    <w:rsid w:val="00382CDD"/>
    <w:rsid w:val="00382ED9"/>
    <w:rsid w:val="003832C8"/>
    <w:rsid w:val="0038339B"/>
    <w:rsid w:val="00383B0E"/>
    <w:rsid w:val="00383F7E"/>
    <w:rsid w:val="003859AA"/>
    <w:rsid w:val="0038629C"/>
    <w:rsid w:val="00387158"/>
    <w:rsid w:val="0038760A"/>
    <w:rsid w:val="00387941"/>
    <w:rsid w:val="003901F3"/>
    <w:rsid w:val="00390D25"/>
    <w:rsid w:val="00391A22"/>
    <w:rsid w:val="00391E2F"/>
    <w:rsid w:val="00392323"/>
    <w:rsid w:val="0039241C"/>
    <w:rsid w:val="0039371E"/>
    <w:rsid w:val="0039405F"/>
    <w:rsid w:val="0039636A"/>
    <w:rsid w:val="00396F1F"/>
    <w:rsid w:val="00397033"/>
    <w:rsid w:val="00397735"/>
    <w:rsid w:val="003A09D3"/>
    <w:rsid w:val="003A0E08"/>
    <w:rsid w:val="003A2385"/>
    <w:rsid w:val="003A2BF0"/>
    <w:rsid w:val="003A2D03"/>
    <w:rsid w:val="003A35B5"/>
    <w:rsid w:val="003A3831"/>
    <w:rsid w:val="003A384D"/>
    <w:rsid w:val="003A4119"/>
    <w:rsid w:val="003A4280"/>
    <w:rsid w:val="003A4D3C"/>
    <w:rsid w:val="003A5874"/>
    <w:rsid w:val="003A5B30"/>
    <w:rsid w:val="003A62EE"/>
    <w:rsid w:val="003A6FD4"/>
    <w:rsid w:val="003B0153"/>
    <w:rsid w:val="003B076E"/>
    <w:rsid w:val="003B1205"/>
    <w:rsid w:val="003B1702"/>
    <w:rsid w:val="003B1877"/>
    <w:rsid w:val="003B1948"/>
    <w:rsid w:val="003B1C9D"/>
    <w:rsid w:val="003B24FB"/>
    <w:rsid w:val="003B33F8"/>
    <w:rsid w:val="003B3EE3"/>
    <w:rsid w:val="003B3FC4"/>
    <w:rsid w:val="003B4148"/>
    <w:rsid w:val="003B4F4F"/>
    <w:rsid w:val="003B55CD"/>
    <w:rsid w:val="003B5EBE"/>
    <w:rsid w:val="003B621E"/>
    <w:rsid w:val="003B6310"/>
    <w:rsid w:val="003B6651"/>
    <w:rsid w:val="003B6D0F"/>
    <w:rsid w:val="003B6D25"/>
    <w:rsid w:val="003B7DCC"/>
    <w:rsid w:val="003B7E22"/>
    <w:rsid w:val="003C078A"/>
    <w:rsid w:val="003C1886"/>
    <w:rsid w:val="003C1AC6"/>
    <w:rsid w:val="003C1EDC"/>
    <w:rsid w:val="003C3BEF"/>
    <w:rsid w:val="003C4914"/>
    <w:rsid w:val="003C5A3E"/>
    <w:rsid w:val="003C7CCD"/>
    <w:rsid w:val="003D06B9"/>
    <w:rsid w:val="003D0DA3"/>
    <w:rsid w:val="003D115D"/>
    <w:rsid w:val="003D1AA2"/>
    <w:rsid w:val="003D1CCE"/>
    <w:rsid w:val="003D24B5"/>
    <w:rsid w:val="003D2C4B"/>
    <w:rsid w:val="003D2E3C"/>
    <w:rsid w:val="003D2E4C"/>
    <w:rsid w:val="003D2FD0"/>
    <w:rsid w:val="003D3B46"/>
    <w:rsid w:val="003D3EAE"/>
    <w:rsid w:val="003D3F30"/>
    <w:rsid w:val="003D41D9"/>
    <w:rsid w:val="003D46EC"/>
    <w:rsid w:val="003D4C2E"/>
    <w:rsid w:val="003D5595"/>
    <w:rsid w:val="003D58B2"/>
    <w:rsid w:val="003D5D79"/>
    <w:rsid w:val="003D5FAE"/>
    <w:rsid w:val="003D6081"/>
    <w:rsid w:val="003D6896"/>
    <w:rsid w:val="003D7066"/>
    <w:rsid w:val="003D7305"/>
    <w:rsid w:val="003D7A03"/>
    <w:rsid w:val="003E0E0B"/>
    <w:rsid w:val="003E30EB"/>
    <w:rsid w:val="003E36CE"/>
    <w:rsid w:val="003E37B4"/>
    <w:rsid w:val="003E42D0"/>
    <w:rsid w:val="003E4371"/>
    <w:rsid w:val="003E521A"/>
    <w:rsid w:val="003E7409"/>
    <w:rsid w:val="003E7BED"/>
    <w:rsid w:val="003F07EB"/>
    <w:rsid w:val="003F2340"/>
    <w:rsid w:val="003F2821"/>
    <w:rsid w:val="003F3764"/>
    <w:rsid w:val="003F3D25"/>
    <w:rsid w:val="003F3E47"/>
    <w:rsid w:val="003F4563"/>
    <w:rsid w:val="003F4738"/>
    <w:rsid w:val="003F47C6"/>
    <w:rsid w:val="003F496F"/>
    <w:rsid w:val="003F5F60"/>
    <w:rsid w:val="003F602B"/>
    <w:rsid w:val="003F63CC"/>
    <w:rsid w:val="003F6C48"/>
    <w:rsid w:val="003F7181"/>
    <w:rsid w:val="00400028"/>
    <w:rsid w:val="00400347"/>
    <w:rsid w:val="00400B1C"/>
    <w:rsid w:val="00401239"/>
    <w:rsid w:val="004012E2"/>
    <w:rsid w:val="00401BD8"/>
    <w:rsid w:val="004030E9"/>
    <w:rsid w:val="00403949"/>
    <w:rsid w:val="004048E9"/>
    <w:rsid w:val="00406605"/>
    <w:rsid w:val="004072BE"/>
    <w:rsid w:val="004073C7"/>
    <w:rsid w:val="00410030"/>
    <w:rsid w:val="00410103"/>
    <w:rsid w:val="00410135"/>
    <w:rsid w:val="00410984"/>
    <w:rsid w:val="00410CE0"/>
    <w:rsid w:val="004114B7"/>
    <w:rsid w:val="00411AB3"/>
    <w:rsid w:val="0041205A"/>
    <w:rsid w:val="004125B0"/>
    <w:rsid w:val="00412A80"/>
    <w:rsid w:val="00412C55"/>
    <w:rsid w:val="004130F5"/>
    <w:rsid w:val="00415480"/>
    <w:rsid w:val="00415820"/>
    <w:rsid w:val="0041585C"/>
    <w:rsid w:val="00415DE8"/>
    <w:rsid w:val="00416A1D"/>
    <w:rsid w:val="004200E4"/>
    <w:rsid w:val="0042104D"/>
    <w:rsid w:val="004210D6"/>
    <w:rsid w:val="00421A73"/>
    <w:rsid w:val="00422693"/>
    <w:rsid w:val="00422DBF"/>
    <w:rsid w:val="00423013"/>
    <w:rsid w:val="00423477"/>
    <w:rsid w:val="0042547B"/>
    <w:rsid w:val="004255DC"/>
    <w:rsid w:val="00426167"/>
    <w:rsid w:val="0042658A"/>
    <w:rsid w:val="00430435"/>
    <w:rsid w:val="004311E2"/>
    <w:rsid w:val="0043197E"/>
    <w:rsid w:val="00431D4E"/>
    <w:rsid w:val="00431FA3"/>
    <w:rsid w:val="00432903"/>
    <w:rsid w:val="00432D91"/>
    <w:rsid w:val="00433361"/>
    <w:rsid w:val="004333C0"/>
    <w:rsid w:val="004333FB"/>
    <w:rsid w:val="004337F2"/>
    <w:rsid w:val="00434344"/>
    <w:rsid w:val="00435CF4"/>
    <w:rsid w:val="00436CBD"/>
    <w:rsid w:val="00436CD1"/>
    <w:rsid w:val="004404B8"/>
    <w:rsid w:val="00441BCC"/>
    <w:rsid w:val="00442191"/>
    <w:rsid w:val="00443940"/>
    <w:rsid w:val="00443F4A"/>
    <w:rsid w:val="00446F3F"/>
    <w:rsid w:val="00447BF2"/>
    <w:rsid w:val="00447FFE"/>
    <w:rsid w:val="004501BE"/>
    <w:rsid w:val="0045052B"/>
    <w:rsid w:val="00450BA1"/>
    <w:rsid w:val="004522C4"/>
    <w:rsid w:val="004528F5"/>
    <w:rsid w:val="00452D87"/>
    <w:rsid w:val="004536FE"/>
    <w:rsid w:val="00454DA2"/>
    <w:rsid w:val="004567EE"/>
    <w:rsid w:val="00457082"/>
    <w:rsid w:val="00457B86"/>
    <w:rsid w:val="004603F2"/>
    <w:rsid w:val="00460DA4"/>
    <w:rsid w:val="00461B94"/>
    <w:rsid w:val="00461DCC"/>
    <w:rsid w:val="00462070"/>
    <w:rsid w:val="00464127"/>
    <w:rsid w:val="00464A9F"/>
    <w:rsid w:val="00464F90"/>
    <w:rsid w:val="0046538D"/>
    <w:rsid w:val="004666C5"/>
    <w:rsid w:val="0046735A"/>
    <w:rsid w:val="0047004A"/>
    <w:rsid w:val="00470517"/>
    <w:rsid w:val="004706A3"/>
    <w:rsid w:val="00470979"/>
    <w:rsid w:val="004710C0"/>
    <w:rsid w:val="0047146B"/>
    <w:rsid w:val="00471BFF"/>
    <w:rsid w:val="00471F72"/>
    <w:rsid w:val="004722A8"/>
    <w:rsid w:val="00472F88"/>
    <w:rsid w:val="00473913"/>
    <w:rsid w:val="00473EB4"/>
    <w:rsid w:val="004740B3"/>
    <w:rsid w:val="00474369"/>
    <w:rsid w:val="004750CB"/>
    <w:rsid w:val="00475170"/>
    <w:rsid w:val="00475A19"/>
    <w:rsid w:val="00476435"/>
    <w:rsid w:val="004764E2"/>
    <w:rsid w:val="00476668"/>
    <w:rsid w:val="00476C11"/>
    <w:rsid w:val="00477BDC"/>
    <w:rsid w:val="00477C86"/>
    <w:rsid w:val="0048049C"/>
    <w:rsid w:val="00481C5C"/>
    <w:rsid w:val="004828AD"/>
    <w:rsid w:val="00483A34"/>
    <w:rsid w:val="00483CC3"/>
    <w:rsid w:val="004847B8"/>
    <w:rsid w:val="00487F51"/>
    <w:rsid w:val="0049124E"/>
    <w:rsid w:val="004914F8"/>
    <w:rsid w:val="00491C30"/>
    <w:rsid w:val="00492DAE"/>
    <w:rsid w:val="00493820"/>
    <w:rsid w:val="00493AB4"/>
    <w:rsid w:val="00493D02"/>
    <w:rsid w:val="004944EE"/>
    <w:rsid w:val="004945A0"/>
    <w:rsid w:val="00494B65"/>
    <w:rsid w:val="00494C0C"/>
    <w:rsid w:val="00494DAA"/>
    <w:rsid w:val="004961AF"/>
    <w:rsid w:val="00497721"/>
    <w:rsid w:val="0049798A"/>
    <w:rsid w:val="00497D04"/>
    <w:rsid w:val="004A00B8"/>
    <w:rsid w:val="004A05BD"/>
    <w:rsid w:val="004A0C35"/>
    <w:rsid w:val="004A1466"/>
    <w:rsid w:val="004A1E4A"/>
    <w:rsid w:val="004A256E"/>
    <w:rsid w:val="004A330D"/>
    <w:rsid w:val="004A44C2"/>
    <w:rsid w:val="004A5976"/>
    <w:rsid w:val="004A5B0C"/>
    <w:rsid w:val="004A67BC"/>
    <w:rsid w:val="004A6AA6"/>
    <w:rsid w:val="004A732D"/>
    <w:rsid w:val="004A7C11"/>
    <w:rsid w:val="004B00F0"/>
    <w:rsid w:val="004B013A"/>
    <w:rsid w:val="004B0B17"/>
    <w:rsid w:val="004B130F"/>
    <w:rsid w:val="004B1CB7"/>
    <w:rsid w:val="004B1DCE"/>
    <w:rsid w:val="004B28AE"/>
    <w:rsid w:val="004B2A06"/>
    <w:rsid w:val="004B32E6"/>
    <w:rsid w:val="004B3C67"/>
    <w:rsid w:val="004B3FE8"/>
    <w:rsid w:val="004B4719"/>
    <w:rsid w:val="004B4CE7"/>
    <w:rsid w:val="004B5DBD"/>
    <w:rsid w:val="004B68A0"/>
    <w:rsid w:val="004B7461"/>
    <w:rsid w:val="004C25CD"/>
    <w:rsid w:val="004C4EE4"/>
    <w:rsid w:val="004C5189"/>
    <w:rsid w:val="004C5BE9"/>
    <w:rsid w:val="004C5C81"/>
    <w:rsid w:val="004C5E60"/>
    <w:rsid w:val="004C6686"/>
    <w:rsid w:val="004C79F6"/>
    <w:rsid w:val="004D0BFA"/>
    <w:rsid w:val="004D1D6D"/>
    <w:rsid w:val="004D3ACF"/>
    <w:rsid w:val="004D5245"/>
    <w:rsid w:val="004D5601"/>
    <w:rsid w:val="004D592E"/>
    <w:rsid w:val="004D5C91"/>
    <w:rsid w:val="004D6476"/>
    <w:rsid w:val="004E0D6D"/>
    <w:rsid w:val="004E1AE4"/>
    <w:rsid w:val="004E1B47"/>
    <w:rsid w:val="004E1E26"/>
    <w:rsid w:val="004E1E36"/>
    <w:rsid w:val="004E1F2E"/>
    <w:rsid w:val="004E2527"/>
    <w:rsid w:val="004E3BE9"/>
    <w:rsid w:val="004E3D37"/>
    <w:rsid w:val="004E3DE2"/>
    <w:rsid w:val="004E4364"/>
    <w:rsid w:val="004E4C34"/>
    <w:rsid w:val="004E4EB3"/>
    <w:rsid w:val="004E5500"/>
    <w:rsid w:val="004E571F"/>
    <w:rsid w:val="004E59CC"/>
    <w:rsid w:val="004E6FAB"/>
    <w:rsid w:val="004E7111"/>
    <w:rsid w:val="004E7DEB"/>
    <w:rsid w:val="004F1EAB"/>
    <w:rsid w:val="004F2324"/>
    <w:rsid w:val="004F234D"/>
    <w:rsid w:val="004F289F"/>
    <w:rsid w:val="004F2E47"/>
    <w:rsid w:val="004F3221"/>
    <w:rsid w:val="004F38B4"/>
    <w:rsid w:val="004F39B8"/>
    <w:rsid w:val="004F4AB0"/>
    <w:rsid w:val="004F5A75"/>
    <w:rsid w:val="004F5CBB"/>
    <w:rsid w:val="004F67C5"/>
    <w:rsid w:val="004F698D"/>
    <w:rsid w:val="004F6A8B"/>
    <w:rsid w:val="004F6B43"/>
    <w:rsid w:val="004F6EF9"/>
    <w:rsid w:val="004F728D"/>
    <w:rsid w:val="0050052B"/>
    <w:rsid w:val="00501BD6"/>
    <w:rsid w:val="00502176"/>
    <w:rsid w:val="00502B13"/>
    <w:rsid w:val="0050321A"/>
    <w:rsid w:val="00503FCD"/>
    <w:rsid w:val="005046C6"/>
    <w:rsid w:val="005047B1"/>
    <w:rsid w:val="00504865"/>
    <w:rsid w:val="00504B0F"/>
    <w:rsid w:val="00506013"/>
    <w:rsid w:val="0050667D"/>
    <w:rsid w:val="005068AB"/>
    <w:rsid w:val="0050760B"/>
    <w:rsid w:val="0051065B"/>
    <w:rsid w:val="0051075D"/>
    <w:rsid w:val="00510F68"/>
    <w:rsid w:val="005114B9"/>
    <w:rsid w:val="00511AB4"/>
    <w:rsid w:val="00512D29"/>
    <w:rsid w:val="005138EE"/>
    <w:rsid w:val="00513957"/>
    <w:rsid w:val="00513BC0"/>
    <w:rsid w:val="00513DA9"/>
    <w:rsid w:val="00513E90"/>
    <w:rsid w:val="005143A4"/>
    <w:rsid w:val="0051511C"/>
    <w:rsid w:val="00515D16"/>
    <w:rsid w:val="00515DF4"/>
    <w:rsid w:val="00516552"/>
    <w:rsid w:val="00516BDB"/>
    <w:rsid w:val="00516D53"/>
    <w:rsid w:val="005176F9"/>
    <w:rsid w:val="00521014"/>
    <w:rsid w:val="0052255F"/>
    <w:rsid w:val="00522567"/>
    <w:rsid w:val="00522FD8"/>
    <w:rsid w:val="00523629"/>
    <w:rsid w:val="005237A5"/>
    <w:rsid w:val="00523AB5"/>
    <w:rsid w:val="00523B82"/>
    <w:rsid w:val="005247DB"/>
    <w:rsid w:val="00527215"/>
    <w:rsid w:val="00527944"/>
    <w:rsid w:val="0053161E"/>
    <w:rsid w:val="00531A44"/>
    <w:rsid w:val="00531F19"/>
    <w:rsid w:val="005321BC"/>
    <w:rsid w:val="00533979"/>
    <w:rsid w:val="005347D0"/>
    <w:rsid w:val="0053508D"/>
    <w:rsid w:val="00537140"/>
    <w:rsid w:val="00537537"/>
    <w:rsid w:val="005376D1"/>
    <w:rsid w:val="0054045A"/>
    <w:rsid w:val="00540582"/>
    <w:rsid w:val="00540EEB"/>
    <w:rsid w:val="0054130D"/>
    <w:rsid w:val="0054135B"/>
    <w:rsid w:val="00541E1C"/>
    <w:rsid w:val="0054209B"/>
    <w:rsid w:val="005421AB"/>
    <w:rsid w:val="0054251E"/>
    <w:rsid w:val="005426D4"/>
    <w:rsid w:val="00542C0A"/>
    <w:rsid w:val="00545264"/>
    <w:rsid w:val="005468E8"/>
    <w:rsid w:val="00546D86"/>
    <w:rsid w:val="00547049"/>
    <w:rsid w:val="00547143"/>
    <w:rsid w:val="005473D9"/>
    <w:rsid w:val="00547658"/>
    <w:rsid w:val="00547905"/>
    <w:rsid w:val="00551139"/>
    <w:rsid w:val="005515FF"/>
    <w:rsid w:val="00552D95"/>
    <w:rsid w:val="00553169"/>
    <w:rsid w:val="005541DC"/>
    <w:rsid w:val="005548B5"/>
    <w:rsid w:val="005557CA"/>
    <w:rsid w:val="00556405"/>
    <w:rsid w:val="0055645D"/>
    <w:rsid w:val="00556BE6"/>
    <w:rsid w:val="0055708C"/>
    <w:rsid w:val="005573C7"/>
    <w:rsid w:val="00557479"/>
    <w:rsid w:val="00557B98"/>
    <w:rsid w:val="00557F53"/>
    <w:rsid w:val="00560055"/>
    <w:rsid w:val="005606F8"/>
    <w:rsid w:val="00560724"/>
    <w:rsid w:val="00564AC2"/>
    <w:rsid w:val="00565465"/>
    <w:rsid w:val="00566BD8"/>
    <w:rsid w:val="005700B0"/>
    <w:rsid w:val="00571605"/>
    <w:rsid w:val="0057217D"/>
    <w:rsid w:val="005725D2"/>
    <w:rsid w:val="00572C5F"/>
    <w:rsid w:val="00572F83"/>
    <w:rsid w:val="005735E8"/>
    <w:rsid w:val="00574001"/>
    <w:rsid w:val="00575322"/>
    <w:rsid w:val="00576528"/>
    <w:rsid w:val="00576CEF"/>
    <w:rsid w:val="00577225"/>
    <w:rsid w:val="0057726A"/>
    <w:rsid w:val="005806C0"/>
    <w:rsid w:val="00580BA2"/>
    <w:rsid w:val="00580C30"/>
    <w:rsid w:val="00580D54"/>
    <w:rsid w:val="005814B8"/>
    <w:rsid w:val="00581BC2"/>
    <w:rsid w:val="00581FC2"/>
    <w:rsid w:val="005831F8"/>
    <w:rsid w:val="00583570"/>
    <w:rsid w:val="005836AD"/>
    <w:rsid w:val="00585100"/>
    <w:rsid w:val="00585C2E"/>
    <w:rsid w:val="00586CE1"/>
    <w:rsid w:val="00587E87"/>
    <w:rsid w:val="005909FB"/>
    <w:rsid w:val="00590EBD"/>
    <w:rsid w:val="00592491"/>
    <w:rsid w:val="005927C5"/>
    <w:rsid w:val="005937EC"/>
    <w:rsid w:val="005939F9"/>
    <w:rsid w:val="00594CD5"/>
    <w:rsid w:val="00595A68"/>
    <w:rsid w:val="005961C7"/>
    <w:rsid w:val="00596712"/>
    <w:rsid w:val="005969C4"/>
    <w:rsid w:val="00596E61"/>
    <w:rsid w:val="005973B3"/>
    <w:rsid w:val="00597A26"/>
    <w:rsid w:val="005A1F58"/>
    <w:rsid w:val="005A23E8"/>
    <w:rsid w:val="005A2B33"/>
    <w:rsid w:val="005A2F69"/>
    <w:rsid w:val="005A3321"/>
    <w:rsid w:val="005A36E2"/>
    <w:rsid w:val="005A3B34"/>
    <w:rsid w:val="005A41BC"/>
    <w:rsid w:val="005A4E4D"/>
    <w:rsid w:val="005A62A4"/>
    <w:rsid w:val="005A6641"/>
    <w:rsid w:val="005A67B7"/>
    <w:rsid w:val="005A6C14"/>
    <w:rsid w:val="005A6F2E"/>
    <w:rsid w:val="005A6FEA"/>
    <w:rsid w:val="005A7772"/>
    <w:rsid w:val="005B1271"/>
    <w:rsid w:val="005B1514"/>
    <w:rsid w:val="005B1C34"/>
    <w:rsid w:val="005B1E0B"/>
    <w:rsid w:val="005B1ED5"/>
    <w:rsid w:val="005B27F1"/>
    <w:rsid w:val="005B355B"/>
    <w:rsid w:val="005B35F9"/>
    <w:rsid w:val="005B3AAC"/>
    <w:rsid w:val="005B3D97"/>
    <w:rsid w:val="005B42D4"/>
    <w:rsid w:val="005B51DE"/>
    <w:rsid w:val="005B66E7"/>
    <w:rsid w:val="005C06CF"/>
    <w:rsid w:val="005C08DA"/>
    <w:rsid w:val="005C1067"/>
    <w:rsid w:val="005C10CE"/>
    <w:rsid w:val="005C18BC"/>
    <w:rsid w:val="005C24D6"/>
    <w:rsid w:val="005C32A8"/>
    <w:rsid w:val="005C38D3"/>
    <w:rsid w:val="005C3DFE"/>
    <w:rsid w:val="005C41C9"/>
    <w:rsid w:val="005C4F2A"/>
    <w:rsid w:val="005C5050"/>
    <w:rsid w:val="005C5061"/>
    <w:rsid w:val="005C539A"/>
    <w:rsid w:val="005C5F10"/>
    <w:rsid w:val="005C6749"/>
    <w:rsid w:val="005C6B03"/>
    <w:rsid w:val="005C6B93"/>
    <w:rsid w:val="005C6ED8"/>
    <w:rsid w:val="005C704D"/>
    <w:rsid w:val="005C7089"/>
    <w:rsid w:val="005D00C5"/>
    <w:rsid w:val="005D0680"/>
    <w:rsid w:val="005D07BD"/>
    <w:rsid w:val="005D0BC3"/>
    <w:rsid w:val="005D13A1"/>
    <w:rsid w:val="005D194C"/>
    <w:rsid w:val="005D19A5"/>
    <w:rsid w:val="005D2554"/>
    <w:rsid w:val="005D2A6C"/>
    <w:rsid w:val="005D2F8F"/>
    <w:rsid w:val="005D391F"/>
    <w:rsid w:val="005D3A67"/>
    <w:rsid w:val="005D43F2"/>
    <w:rsid w:val="005D4609"/>
    <w:rsid w:val="005D46A3"/>
    <w:rsid w:val="005D5BAA"/>
    <w:rsid w:val="005D6500"/>
    <w:rsid w:val="005D7FFA"/>
    <w:rsid w:val="005E0B94"/>
    <w:rsid w:val="005E0C93"/>
    <w:rsid w:val="005E0EC4"/>
    <w:rsid w:val="005E0F0A"/>
    <w:rsid w:val="005E0F89"/>
    <w:rsid w:val="005E1256"/>
    <w:rsid w:val="005E39F8"/>
    <w:rsid w:val="005E3EA3"/>
    <w:rsid w:val="005E42CB"/>
    <w:rsid w:val="005E5021"/>
    <w:rsid w:val="005E5BDE"/>
    <w:rsid w:val="005E5C2E"/>
    <w:rsid w:val="005E5E21"/>
    <w:rsid w:val="005E5E51"/>
    <w:rsid w:val="005E6084"/>
    <w:rsid w:val="005E6361"/>
    <w:rsid w:val="005E6BED"/>
    <w:rsid w:val="005E6F0F"/>
    <w:rsid w:val="005E7A52"/>
    <w:rsid w:val="005E7C58"/>
    <w:rsid w:val="005F20DA"/>
    <w:rsid w:val="005F231C"/>
    <w:rsid w:val="005F260B"/>
    <w:rsid w:val="005F3D0B"/>
    <w:rsid w:val="005F47C5"/>
    <w:rsid w:val="005F5F30"/>
    <w:rsid w:val="00600636"/>
    <w:rsid w:val="00600F76"/>
    <w:rsid w:val="00601013"/>
    <w:rsid w:val="00601A30"/>
    <w:rsid w:val="00602107"/>
    <w:rsid w:val="00603066"/>
    <w:rsid w:val="006031B3"/>
    <w:rsid w:val="006033F7"/>
    <w:rsid w:val="00603487"/>
    <w:rsid w:val="006039A3"/>
    <w:rsid w:val="00603A4A"/>
    <w:rsid w:val="00603F15"/>
    <w:rsid w:val="006049AB"/>
    <w:rsid w:val="00604A59"/>
    <w:rsid w:val="00604DD6"/>
    <w:rsid w:val="00605312"/>
    <w:rsid w:val="00605749"/>
    <w:rsid w:val="00605A01"/>
    <w:rsid w:val="0060677D"/>
    <w:rsid w:val="006070D8"/>
    <w:rsid w:val="00607CDA"/>
    <w:rsid w:val="006103EC"/>
    <w:rsid w:val="006105E1"/>
    <w:rsid w:val="00610ED3"/>
    <w:rsid w:val="006117F6"/>
    <w:rsid w:val="0061193E"/>
    <w:rsid w:val="00611F57"/>
    <w:rsid w:val="0061314C"/>
    <w:rsid w:val="00613D61"/>
    <w:rsid w:val="00613E98"/>
    <w:rsid w:val="00614FA1"/>
    <w:rsid w:val="00615228"/>
    <w:rsid w:val="00615239"/>
    <w:rsid w:val="00616224"/>
    <w:rsid w:val="006171D4"/>
    <w:rsid w:val="00617E42"/>
    <w:rsid w:val="00620A89"/>
    <w:rsid w:val="00621069"/>
    <w:rsid w:val="00621D1B"/>
    <w:rsid w:val="00622029"/>
    <w:rsid w:val="006229E9"/>
    <w:rsid w:val="0062366E"/>
    <w:rsid w:val="00623FBC"/>
    <w:rsid w:val="00625368"/>
    <w:rsid w:val="0062605F"/>
    <w:rsid w:val="00626248"/>
    <w:rsid w:val="00626CB4"/>
    <w:rsid w:val="00630754"/>
    <w:rsid w:val="0063079D"/>
    <w:rsid w:val="006307BD"/>
    <w:rsid w:val="006311BA"/>
    <w:rsid w:val="006323B0"/>
    <w:rsid w:val="00632734"/>
    <w:rsid w:val="00632A2C"/>
    <w:rsid w:val="006332AF"/>
    <w:rsid w:val="0063368D"/>
    <w:rsid w:val="006341BF"/>
    <w:rsid w:val="00634AE5"/>
    <w:rsid w:val="00635264"/>
    <w:rsid w:val="0063540C"/>
    <w:rsid w:val="00635996"/>
    <w:rsid w:val="00635A95"/>
    <w:rsid w:val="00635EBC"/>
    <w:rsid w:val="00636271"/>
    <w:rsid w:val="0063691B"/>
    <w:rsid w:val="0063698A"/>
    <w:rsid w:val="00636CB9"/>
    <w:rsid w:val="00636CF3"/>
    <w:rsid w:val="0063715C"/>
    <w:rsid w:val="00637F71"/>
    <w:rsid w:val="00640126"/>
    <w:rsid w:val="006407BB"/>
    <w:rsid w:val="00640B05"/>
    <w:rsid w:val="006418E7"/>
    <w:rsid w:val="00641A61"/>
    <w:rsid w:val="00641E0A"/>
    <w:rsid w:val="0064201A"/>
    <w:rsid w:val="006432D7"/>
    <w:rsid w:val="00643405"/>
    <w:rsid w:val="00643A0C"/>
    <w:rsid w:val="00644333"/>
    <w:rsid w:val="00644900"/>
    <w:rsid w:val="006450C1"/>
    <w:rsid w:val="00645AAD"/>
    <w:rsid w:val="00646214"/>
    <w:rsid w:val="00646A13"/>
    <w:rsid w:val="00647E4B"/>
    <w:rsid w:val="00647F12"/>
    <w:rsid w:val="00650253"/>
    <w:rsid w:val="00650E89"/>
    <w:rsid w:val="00651531"/>
    <w:rsid w:val="00651691"/>
    <w:rsid w:val="00651C62"/>
    <w:rsid w:val="00652792"/>
    <w:rsid w:val="00652ABD"/>
    <w:rsid w:val="00653E23"/>
    <w:rsid w:val="00654568"/>
    <w:rsid w:val="006547CD"/>
    <w:rsid w:val="0065658F"/>
    <w:rsid w:val="00656728"/>
    <w:rsid w:val="006570FA"/>
    <w:rsid w:val="00657799"/>
    <w:rsid w:val="006601C5"/>
    <w:rsid w:val="00660774"/>
    <w:rsid w:val="00660836"/>
    <w:rsid w:val="00660DFE"/>
    <w:rsid w:val="00661373"/>
    <w:rsid w:val="0066301C"/>
    <w:rsid w:val="0066333E"/>
    <w:rsid w:val="00663460"/>
    <w:rsid w:val="00663A5F"/>
    <w:rsid w:val="00664091"/>
    <w:rsid w:val="0066433D"/>
    <w:rsid w:val="00664889"/>
    <w:rsid w:val="006648A0"/>
    <w:rsid w:val="00664CE5"/>
    <w:rsid w:val="00664EF0"/>
    <w:rsid w:val="0066512D"/>
    <w:rsid w:val="00665991"/>
    <w:rsid w:val="00666F89"/>
    <w:rsid w:val="00667626"/>
    <w:rsid w:val="00667AF2"/>
    <w:rsid w:val="00667C4A"/>
    <w:rsid w:val="00667DB5"/>
    <w:rsid w:val="006705BC"/>
    <w:rsid w:val="00670B46"/>
    <w:rsid w:val="0067173C"/>
    <w:rsid w:val="00671DCC"/>
    <w:rsid w:val="00672299"/>
    <w:rsid w:val="0067233E"/>
    <w:rsid w:val="00672856"/>
    <w:rsid w:val="006730CC"/>
    <w:rsid w:val="006735D2"/>
    <w:rsid w:val="006739E8"/>
    <w:rsid w:val="00674C76"/>
    <w:rsid w:val="006751F3"/>
    <w:rsid w:val="00675537"/>
    <w:rsid w:val="006761A2"/>
    <w:rsid w:val="0067645A"/>
    <w:rsid w:val="006765E6"/>
    <w:rsid w:val="006769CB"/>
    <w:rsid w:val="006779B0"/>
    <w:rsid w:val="00681685"/>
    <w:rsid w:val="0068260D"/>
    <w:rsid w:val="00682B59"/>
    <w:rsid w:val="006832DD"/>
    <w:rsid w:val="00683D5C"/>
    <w:rsid w:val="00684820"/>
    <w:rsid w:val="00684DD2"/>
    <w:rsid w:val="00685C3E"/>
    <w:rsid w:val="006864E8"/>
    <w:rsid w:val="006868BD"/>
    <w:rsid w:val="00687833"/>
    <w:rsid w:val="0069033D"/>
    <w:rsid w:val="00690D0C"/>
    <w:rsid w:val="00690F40"/>
    <w:rsid w:val="00691240"/>
    <w:rsid w:val="006913F9"/>
    <w:rsid w:val="00691939"/>
    <w:rsid w:val="0069195C"/>
    <w:rsid w:val="00691B11"/>
    <w:rsid w:val="0069219A"/>
    <w:rsid w:val="006931CE"/>
    <w:rsid w:val="00693796"/>
    <w:rsid w:val="00694124"/>
    <w:rsid w:val="00694A44"/>
    <w:rsid w:val="00694E76"/>
    <w:rsid w:val="0069508A"/>
    <w:rsid w:val="00695461"/>
    <w:rsid w:val="00695E90"/>
    <w:rsid w:val="00696E46"/>
    <w:rsid w:val="00697841"/>
    <w:rsid w:val="006A1F65"/>
    <w:rsid w:val="006A21B7"/>
    <w:rsid w:val="006A22F8"/>
    <w:rsid w:val="006A26D1"/>
    <w:rsid w:val="006A2AF2"/>
    <w:rsid w:val="006A2D05"/>
    <w:rsid w:val="006A3DAB"/>
    <w:rsid w:val="006A3DB5"/>
    <w:rsid w:val="006A3F7E"/>
    <w:rsid w:val="006A44FC"/>
    <w:rsid w:val="006A45EC"/>
    <w:rsid w:val="006A4B57"/>
    <w:rsid w:val="006A5524"/>
    <w:rsid w:val="006A5C87"/>
    <w:rsid w:val="006A614A"/>
    <w:rsid w:val="006A7599"/>
    <w:rsid w:val="006A799D"/>
    <w:rsid w:val="006A7E0F"/>
    <w:rsid w:val="006B05D5"/>
    <w:rsid w:val="006B0C7E"/>
    <w:rsid w:val="006B1467"/>
    <w:rsid w:val="006B17AE"/>
    <w:rsid w:val="006B17FA"/>
    <w:rsid w:val="006B26D9"/>
    <w:rsid w:val="006B2907"/>
    <w:rsid w:val="006B2D53"/>
    <w:rsid w:val="006B379D"/>
    <w:rsid w:val="006B43F0"/>
    <w:rsid w:val="006B4D67"/>
    <w:rsid w:val="006B5E74"/>
    <w:rsid w:val="006B6E35"/>
    <w:rsid w:val="006C0105"/>
    <w:rsid w:val="006C04EC"/>
    <w:rsid w:val="006C1449"/>
    <w:rsid w:val="006C15F7"/>
    <w:rsid w:val="006C2D8E"/>
    <w:rsid w:val="006C3A35"/>
    <w:rsid w:val="006C3C46"/>
    <w:rsid w:val="006C3F19"/>
    <w:rsid w:val="006C3F65"/>
    <w:rsid w:val="006C40AE"/>
    <w:rsid w:val="006C4E0B"/>
    <w:rsid w:val="006C5AA9"/>
    <w:rsid w:val="006C5F93"/>
    <w:rsid w:val="006C62EE"/>
    <w:rsid w:val="006C6472"/>
    <w:rsid w:val="006C7602"/>
    <w:rsid w:val="006D00A6"/>
    <w:rsid w:val="006D1FD1"/>
    <w:rsid w:val="006D2665"/>
    <w:rsid w:val="006D2915"/>
    <w:rsid w:val="006D2C2F"/>
    <w:rsid w:val="006D2D6C"/>
    <w:rsid w:val="006D32FC"/>
    <w:rsid w:val="006D3634"/>
    <w:rsid w:val="006D3957"/>
    <w:rsid w:val="006D4076"/>
    <w:rsid w:val="006D460A"/>
    <w:rsid w:val="006D5351"/>
    <w:rsid w:val="006D6EE0"/>
    <w:rsid w:val="006D7378"/>
    <w:rsid w:val="006D786C"/>
    <w:rsid w:val="006E07C8"/>
    <w:rsid w:val="006E08D9"/>
    <w:rsid w:val="006E2E8F"/>
    <w:rsid w:val="006E37D8"/>
    <w:rsid w:val="006E43EF"/>
    <w:rsid w:val="006E53F3"/>
    <w:rsid w:val="006E5C2D"/>
    <w:rsid w:val="006E64AF"/>
    <w:rsid w:val="006E7E58"/>
    <w:rsid w:val="006F019A"/>
    <w:rsid w:val="006F12E3"/>
    <w:rsid w:val="006F59BD"/>
    <w:rsid w:val="006F5BCB"/>
    <w:rsid w:val="006F6783"/>
    <w:rsid w:val="006F6AAE"/>
    <w:rsid w:val="006F6B46"/>
    <w:rsid w:val="006F6C7D"/>
    <w:rsid w:val="006F734D"/>
    <w:rsid w:val="00700BA6"/>
    <w:rsid w:val="007016F3"/>
    <w:rsid w:val="00701C21"/>
    <w:rsid w:val="00702B59"/>
    <w:rsid w:val="00702E1E"/>
    <w:rsid w:val="00703764"/>
    <w:rsid w:val="00703A57"/>
    <w:rsid w:val="00704AC3"/>
    <w:rsid w:val="00705C95"/>
    <w:rsid w:val="00706D90"/>
    <w:rsid w:val="00706E35"/>
    <w:rsid w:val="00707C05"/>
    <w:rsid w:val="0071027A"/>
    <w:rsid w:val="00710E03"/>
    <w:rsid w:val="0071105C"/>
    <w:rsid w:val="00711488"/>
    <w:rsid w:val="007119A8"/>
    <w:rsid w:val="00712BDA"/>
    <w:rsid w:val="00712FCD"/>
    <w:rsid w:val="007132A3"/>
    <w:rsid w:val="007135C0"/>
    <w:rsid w:val="00713F0E"/>
    <w:rsid w:val="00714402"/>
    <w:rsid w:val="00714BED"/>
    <w:rsid w:val="00714FB1"/>
    <w:rsid w:val="0071514D"/>
    <w:rsid w:val="007176BA"/>
    <w:rsid w:val="00717A83"/>
    <w:rsid w:val="00721ED7"/>
    <w:rsid w:val="0072222D"/>
    <w:rsid w:val="007229F2"/>
    <w:rsid w:val="007239EA"/>
    <w:rsid w:val="00723FE5"/>
    <w:rsid w:val="00724BA4"/>
    <w:rsid w:val="00724DE9"/>
    <w:rsid w:val="0072508F"/>
    <w:rsid w:val="00725120"/>
    <w:rsid w:val="007252B1"/>
    <w:rsid w:val="00725831"/>
    <w:rsid w:val="007263A2"/>
    <w:rsid w:val="007303A3"/>
    <w:rsid w:val="00732650"/>
    <w:rsid w:val="00732711"/>
    <w:rsid w:val="007332B3"/>
    <w:rsid w:val="0073363D"/>
    <w:rsid w:val="007338D2"/>
    <w:rsid w:val="00734C23"/>
    <w:rsid w:val="00734EA4"/>
    <w:rsid w:val="0073506B"/>
    <w:rsid w:val="0073594B"/>
    <w:rsid w:val="00735ABD"/>
    <w:rsid w:val="0073626C"/>
    <w:rsid w:val="00740113"/>
    <w:rsid w:val="00741215"/>
    <w:rsid w:val="00742292"/>
    <w:rsid w:val="00742354"/>
    <w:rsid w:val="007429FD"/>
    <w:rsid w:val="00742DC8"/>
    <w:rsid w:val="00742F18"/>
    <w:rsid w:val="00744AAC"/>
    <w:rsid w:val="00745963"/>
    <w:rsid w:val="00745BBB"/>
    <w:rsid w:val="0074655F"/>
    <w:rsid w:val="00746C3F"/>
    <w:rsid w:val="00746C76"/>
    <w:rsid w:val="00747490"/>
    <w:rsid w:val="00747DA5"/>
    <w:rsid w:val="00750194"/>
    <w:rsid w:val="00750EB2"/>
    <w:rsid w:val="00750FDD"/>
    <w:rsid w:val="0075122D"/>
    <w:rsid w:val="00751C2D"/>
    <w:rsid w:val="007532CE"/>
    <w:rsid w:val="00753603"/>
    <w:rsid w:val="00753C29"/>
    <w:rsid w:val="00754096"/>
    <w:rsid w:val="00754A81"/>
    <w:rsid w:val="007565A5"/>
    <w:rsid w:val="00756917"/>
    <w:rsid w:val="00757A2C"/>
    <w:rsid w:val="0076111E"/>
    <w:rsid w:val="0076140E"/>
    <w:rsid w:val="00761DFA"/>
    <w:rsid w:val="00761F71"/>
    <w:rsid w:val="00762F05"/>
    <w:rsid w:val="00763D51"/>
    <w:rsid w:val="00763F19"/>
    <w:rsid w:val="00764B8F"/>
    <w:rsid w:val="0076532B"/>
    <w:rsid w:val="00765390"/>
    <w:rsid w:val="0076559D"/>
    <w:rsid w:val="0076567C"/>
    <w:rsid w:val="007660D7"/>
    <w:rsid w:val="00767227"/>
    <w:rsid w:val="00767968"/>
    <w:rsid w:val="007701CF"/>
    <w:rsid w:val="007701DB"/>
    <w:rsid w:val="007708B3"/>
    <w:rsid w:val="007709D4"/>
    <w:rsid w:val="00771DB9"/>
    <w:rsid w:val="007730C9"/>
    <w:rsid w:val="00773B7D"/>
    <w:rsid w:val="00774B19"/>
    <w:rsid w:val="007759B7"/>
    <w:rsid w:val="00775D11"/>
    <w:rsid w:val="00775D19"/>
    <w:rsid w:val="00775FAD"/>
    <w:rsid w:val="0077633C"/>
    <w:rsid w:val="00776C0A"/>
    <w:rsid w:val="0077788E"/>
    <w:rsid w:val="00777B5C"/>
    <w:rsid w:val="00777CE6"/>
    <w:rsid w:val="00777FB6"/>
    <w:rsid w:val="00780041"/>
    <w:rsid w:val="007804B7"/>
    <w:rsid w:val="00780D9A"/>
    <w:rsid w:val="00781643"/>
    <w:rsid w:val="00781B28"/>
    <w:rsid w:val="007828DD"/>
    <w:rsid w:val="00783299"/>
    <w:rsid w:val="0078335B"/>
    <w:rsid w:val="007836F7"/>
    <w:rsid w:val="00783883"/>
    <w:rsid w:val="00783FB2"/>
    <w:rsid w:val="007851A4"/>
    <w:rsid w:val="007857BA"/>
    <w:rsid w:val="0078592C"/>
    <w:rsid w:val="00785FD2"/>
    <w:rsid w:val="007861BB"/>
    <w:rsid w:val="007868CB"/>
    <w:rsid w:val="00786F2E"/>
    <w:rsid w:val="0079026B"/>
    <w:rsid w:val="0079054C"/>
    <w:rsid w:val="0079108A"/>
    <w:rsid w:val="0079175B"/>
    <w:rsid w:val="00791AA1"/>
    <w:rsid w:val="007941DE"/>
    <w:rsid w:val="0079443E"/>
    <w:rsid w:val="00794D38"/>
    <w:rsid w:val="007A0004"/>
    <w:rsid w:val="007A00A1"/>
    <w:rsid w:val="007A0274"/>
    <w:rsid w:val="007A165C"/>
    <w:rsid w:val="007A16AF"/>
    <w:rsid w:val="007A18CF"/>
    <w:rsid w:val="007A2612"/>
    <w:rsid w:val="007A38BC"/>
    <w:rsid w:val="007A3968"/>
    <w:rsid w:val="007A3C69"/>
    <w:rsid w:val="007A4C5D"/>
    <w:rsid w:val="007A4D7C"/>
    <w:rsid w:val="007A541D"/>
    <w:rsid w:val="007A6394"/>
    <w:rsid w:val="007A7389"/>
    <w:rsid w:val="007A73BF"/>
    <w:rsid w:val="007A7475"/>
    <w:rsid w:val="007A7960"/>
    <w:rsid w:val="007B009D"/>
    <w:rsid w:val="007B0CE5"/>
    <w:rsid w:val="007B1659"/>
    <w:rsid w:val="007B235B"/>
    <w:rsid w:val="007B2621"/>
    <w:rsid w:val="007B2B12"/>
    <w:rsid w:val="007B2B74"/>
    <w:rsid w:val="007B3E55"/>
    <w:rsid w:val="007B478F"/>
    <w:rsid w:val="007B4908"/>
    <w:rsid w:val="007B4DBF"/>
    <w:rsid w:val="007B4ED4"/>
    <w:rsid w:val="007B5448"/>
    <w:rsid w:val="007B5846"/>
    <w:rsid w:val="007B60D0"/>
    <w:rsid w:val="007C01F6"/>
    <w:rsid w:val="007C06B2"/>
    <w:rsid w:val="007C08F9"/>
    <w:rsid w:val="007C0BCE"/>
    <w:rsid w:val="007C10CC"/>
    <w:rsid w:val="007C151A"/>
    <w:rsid w:val="007C18F2"/>
    <w:rsid w:val="007C1E7C"/>
    <w:rsid w:val="007C42AB"/>
    <w:rsid w:val="007C4402"/>
    <w:rsid w:val="007C461B"/>
    <w:rsid w:val="007C46EA"/>
    <w:rsid w:val="007C4822"/>
    <w:rsid w:val="007C4D2A"/>
    <w:rsid w:val="007C6FB2"/>
    <w:rsid w:val="007C706C"/>
    <w:rsid w:val="007C77C0"/>
    <w:rsid w:val="007C7DD6"/>
    <w:rsid w:val="007D15DE"/>
    <w:rsid w:val="007D1AAA"/>
    <w:rsid w:val="007D2DFF"/>
    <w:rsid w:val="007D2FD9"/>
    <w:rsid w:val="007D4B7D"/>
    <w:rsid w:val="007D5668"/>
    <w:rsid w:val="007D5A87"/>
    <w:rsid w:val="007D5E96"/>
    <w:rsid w:val="007D6689"/>
    <w:rsid w:val="007D7EC3"/>
    <w:rsid w:val="007E0D8D"/>
    <w:rsid w:val="007E0DB2"/>
    <w:rsid w:val="007E1B72"/>
    <w:rsid w:val="007E26C9"/>
    <w:rsid w:val="007E2C06"/>
    <w:rsid w:val="007E3754"/>
    <w:rsid w:val="007E3DDD"/>
    <w:rsid w:val="007E3ED7"/>
    <w:rsid w:val="007E3EF5"/>
    <w:rsid w:val="007E4330"/>
    <w:rsid w:val="007E5ADE"/>
    <w:rsid w:val="007E7755"/>
    <w:rsid w:val="007F16B4"/>
    <w:rsid w:val="007F18C6"/>
    <w:rsid w:val="007F21B5"/>
    <w:rsid w:val="007F2D2D"/>
    <w:rsid w:val="007F361D"/>
    <w:rsid w:val="007F3E7B"/>
    <w:rsid w:val="007F40D3"/>
    <w:rsid w:val="007F48D9"/>
    <w:rsid w:val="007F4A92"/>
    <w:rsid w:val="007F4C9F"/>
    <w:rsid w:val="007F4E8C"/>
    <w:rsid w:val="007F518F"/>
    <w:rsid w:val="007F5971"/>
    <w:rsid w:val="007F63F9"/>
    <w:rsid w:val="007F6B74"/>
    <w:rsid w:val="007F6C56"/>
    <w:rsid w:val="007F720D"/>
    <w:rsid w:val="007F7F70"/>
    <w:rsid w:val="00800012"/>
    <w:rsid w:val="00800575"/>
    <w:rsid w:val="0080107C"/>
    <w:rsid w:val="00801286"/>
    <w:rsid w:val="00801721"/>
    <w:rsid w:val="00801AFE"/>
    <w:rsid w:val="00801F32"/>
    <w:rsid w:val="00802181"/>
    <w:rsid w:val="008021C9"/>
    <w:rsid w:val="00803736"/>
    <w:rsid w:val="008043AD"/>
    <w:rsid w:val="008044A0"/>
    <w:rsid w:val="008064B7"/>
    <w:rsid w:val="00806A80"/>
    <w:rsid w:val="00806F1A"/>
    <w:rsid w:val="00810152"/>
    <w:rsid w:val="00810444"/>
    <w:rsid w:val="00810726"/>
    <w:rsid w:val="00810A9C"/>
    <w:rsid w:val="00811EB7"/>
    <w:rsid w:val="00813531"/>
    <w:rsid w:val="00813610"/>
    <w:rsid w:val="008144C6"/>
    <w:rsid w:val="00814D61"/>
    <w:rsid w:val="00815093"/>
    <w:rsid w:val="008160BA"/>
    <w:rsid w:val="00816E8F"/>
    <w:rsid w:val="00817759"/>
    <w:rsid w:val="00817B01"/>
    <w:rsid w:val="00817DEF"/>
    <w:rsid w:val="00821170"/>
    <w:rsid w:val="008211F5"/>
    <w:rsid w:val="00821487"/>
    <w:rsid w:val="00821BB5"/>
    <w:rsid w:val="0082221C"/>
    <w:rsid w:val="008229F1"/>
    <w:rsid w:val="00823193"/>
    <w:rsid w:val="008232D4"/>
    <w:rsid w:val="00823B59"/>
    <w:rsid w:val="00823C36"/>
    <w:rsid w:val="00823C95"/>
    <w:rsid w:val="00825D9D"/>
    <w:rsid w:val="00825E0B"/>
    <w:rsid w:val="008273D5"/>
    <w:rsid w:val="00827553"/>
    <w:rsid w:val="008304D3"/>
    <w:rsid w:val="008309A0"/>
    <w:rsid w:val="00830E88"/>
    <w:rsid w:val="008311AB"/>
    <w:rsid w:val="008312D0"/>
    <w:rsid w:val="008329EF"/>
    <w:rsid w:val="00832A93"/>
    <w:rsid w:val="00832CD0"/>
    <w:rsid w:val="00833DBD"/>
    <w:rsid w:val="0083435D"/>
    <w:rsid w:val="0083469C"/>
    <w:rsid w:val="00834A2A"/>
    <w:rsid w:val="00834D5C"/>
    <w:rsid w:val="00837A74"/>
    <w:rsid w:val="0084059D"/>
    <w:rsid w:val="00840691"/>
    <w:rsid w:val="008411D3"/>
    <w:rsid w:val="0084141F"/>
    <w:rsid w:val="00841EFB"/>
    <w:rsid w:val="00842D33"/>
    <w:rsid w:val="00842ED2"/>
    <w:rsid w:val="0084326B"/>
    <w:rsid w:val="00844939"/>
    <w:rsid w:val="00844E0F"/>
    <w:rsid w:val="00844EB4"/>
    <w:rsid w:val="00846376"/>
    <w:rsid w:val="00847433"/>
    <w:rsid w:val="00847B56"/>
    <w:rsid w:val="008501A5"/>
    <w:rsid w:val="00850BA7"/>
    <w:rsid w:val="0085102E"/>
    <w:rsid w:val="00851C86"/>
    <w:rsid w:val="00852957"/>
    <w:rsid w:val="008531EC"/>
    <w:rsid w:val="00853506"/>
    <w:rsid w:val="00853640"/>
    <w:rsid w:val="008539F0"/>
    <w:rsid w:val="00853F0A"/>
    <w:rsid w:val="008543EE"/>
    <w:rsid w:val="0085446C"/>
    <w:rsid w:val="00856A2F"/>
    <w:rsid w:val="00856FAF"/>
    <w:rsid w:val="0085711D"/>
    <w:rsid w:val="008572E9"/>
    <w:rsid w:val="00860328"/>
    <w:rsid w:val="008627BA"/>
    <w:rsid w:val="00863155"/>
    <w:rsid w:val="008634ED"/>
    <w:rsid w:val="008637E1"/>
    <w:rsid w:val="0086398F"/>
    <w:rsid w:val="00863D8F"/>
    <w:rsid w:val="00863FFB"/>
    <w:rsid w:val="00864294"/>
    <w:rsid w:val="00864403"/>
    <w:rsid w:val="008648C2"/>
    <w:rsid w:val="008653C9"/>
    <w:rsid w:val="00865867"/>
    <w:rsid w:val="00865C86"/>
    <w:rsid w:val="00866CE6"/>
    <w:rsid w:val="00867214"/>
    <w:rsid w:val="00867322"/>
    <w:rsid w:val="0086741F"/>
    <w:rsid w:val="00867D75"/>
    <w:rsid w:val="00871029"/>
    <w:rsid w:val="0087106C"/>
    <w:rsid w:val="00871480"/>
    <w:rsid w:val="0087277B"/>
    <w:rsid w:val="00872848"/>
    <w:rsid w:val="008729C7"/>
    <w:rsid w:val="00872AB9"/>
    <w:rsid w:val="00873242"/>
    <w:rsid w:val="00873A21"/>
    <w:rsid w:val="00873F2F"/>
    <w:rsid w:val="00876295"/>
    <w:rsid w:val="0087657D"/>
    <w:rsid w:val="00876CDE"/>
    <w:rsid w:val="00876FD3"/>
    <w:rsid w:val="0087762B"/>
    <w:rsid w:val="00877C3E"/>
    <w:rsid w:val="00877DA9"/>
    <w:rsid w:val="0088001B"/>
    <w:rsid w:val="00880111"/>
    <w:rsid w:val="0088043F"/>
    <w:rsid w:val="008805CA"/>
    <w:rsid w:val="00880AD0"/>
    <w:rsid w:val="008815D1"/>
    <w:rsid w:val="00881624"/>
    <w:rsid w:val="0088183B"/>
    <w:rsid w:val="00881E3E"/>
    <w:rsid w:val="00882A49"/>
    <w:rsid w:val="00883EF8"/>
    <w:rsid w:val="00884762"/>
    <w:rsid w:val="008849D0"/>
    <w:rsid w:val="008856D3"/>
    <w:rsid w:val="008866A6"/>
    <w:rsid w:val="00887046"/>
    <w:rsid w:val="00891563"/>
    <w:rsid w:val="008919E9"/>
    <w:rsid w:val="008922C4"/>
    <w:rsid w:val="00892B27"/>
    <w:rsid w:val="00892B95"/>
    <w:rsid w:val="008930E8"/>
    <w:rsid w:val="0089376D"/>
    <w:rsid w:val="00893F2F"/>
    <w:rsid w:val="00893FB8"/>
    <w:rsid w:val="00894822"/>
    <w:rsid w:val="00895406"/>
    <w:rsid w:val="008955B0"/>
    <w:rsid w:val="0089575D"/>
    <w:rsid w:val="00896B57"/>
    <w:rsid w:val="0089715E"/>
    <w:rsid w:val="00897D54"/>
    <w:rsid w:val="008A0089"/>
    <w:rsid w:val="008A0914"/>
    <w:rsid w:val="008A0F83"/>
    <w:rsid w:val="008A2003"/>
    <w:rsid w:val="008A2535"/>
    <w:rsid w:val="008A266D"/>
    <w:rsid w:val="008A29CD"/>
    <w:rsid w:val="008A3476"/>
    <w:rsid w:val="008A375D"/>
    <w:rsid w:val="008A3B23"/>
    <w:rsid w:val="008A4C93"/>
    <w:rsid w:val="008A512D"/>
    <w:rsid w:val="008A59C1"/>
    <w:rsid w:val="008A61BC"/>
    <w:rsid w:val="008A6D3B"/>
    <w:rsid w:val="008A78FF"/>
    <w:rsid w:val="008B1062"/>
    <w:rsid w:val="008B188A"/>
    <w:rsid w:val="008B1E27"/>
    <w:rsid w:val="008B2E82"/>
    <w:rsid w:val="008B40D2"/>
    <w:rsid w:val="008B4458"/>
    <w:rsid w:val="008B4B53"/>
    <w:rsid w:val="008B51A8"/>
    <w:rsid w:val="008B556B"/>
    <w:rsid w:val="008B5B65"/>
    <w:rsid w:val="008B6090"/>
    <w:rsid w:val="008B63C2"/>
    <w:rsid w:val="008B64C5"/>
    <w:rsid w:val="008B6524"/>
    <w:rsid w:val="008B66B7"/>
    <w:rsid w:val="008B66D5"/>
    <w:rsid w:val="008B6D0D"/>
    <w:rsid w:val="008B6DB3"/>
    <w:rsid w:val="008C0457"/>
    <w:rsid w:val="008C0AE9"/>
    <w:rsid w:val="008C193F"/>
    <w:rsid w:val="008C2D60"/>
    <w:rsid w:val="008C2E6F"/>
    <w:rsid w:val="008C3301"/>
    <w:rsid w:val="008C3846"/>
    <w:rsid w:val="008C385C"/>
    <w:rsid w:val="008C3DF7"/>
    <w:rsid w:val="008C47F2"/>
    <w:rsid w:val="008C4CC3"/>
    <w:rsid w:val="008C5C3D"/>
    <w:rsid w:val="008C666C"/>
    <w:rsid w:val="008C68CB"/>
    <w:rsid w:val="008C69D8"/>
    <w:rsid w:val="008D057E"/>
    <w:rsid w:val="008D0B80"/>
    <w:rsid w:val="008D0BEC"/>
    <w:rsid w:val="008D0C14"/>
    <w:rsid w:val="008D0D78"/>
    <w:rsid w:val="008D1057"/>
    <w:rsid w:val="008D1276"/>
    <w:rsid w:val="008D240F"/>
    <w:rsid w:val="008D31F7"/>
    <w:rsid w:val="008D4D34"/>
    <w:rsid w:val="008D73B2"/>
    <w:rsid w:val="008E0271"/>
    <w:rsid w:val="008E10E2"/>
    <w:rsid w:val="008E1E87"/>
    <w:rsid w:val="008E2438"/>
    <w:rsid w:val="008E2A02"/>
    <w:rsid w:val="008E2F4C"/>
    <w:rsid w:val="008E38FD"/>
    <w:rsid w:val="008E39AB"/>
    <w:rsid w:val="008E3BE6"/>
    <w:rsid w:val="008E4630"/>
    <w:rsid w:val="008E4BCD"/>
    <w:rsid w:val="008E5433"/>
    <w:rsid w:val="008E5BE3"/>
    <w:rsid w:val="008E6BD1"/>
    <w:rsid w:val="008E6D24"/>
    <w:rsid w:val="008E788F"/>
    <w:rsid w:val="008E7E9D"/>
    <w:rsid w:val="008F2171"/>
    <w:rsid w:val="008F2D64"/>
    <w:rsid w:val="008F338C"/>
    <w:rsid w:val="008F35D5"/>
    <w:rsid w:val="008F3E26"/>
    <w:rsid w:val="008F424D"/>
    <w:rsid w:val="008F4C95"/>
    <w:rsid w:val="008F4CBE"/>
    <w:rsid w:val="008F4CC3"/>
    <w:rsid w:val="008F644D"/>
    <w:rsid w:val="008F6FD1"/>
    <w:rsid w:val="008F76C7"/>
    <w:rsid w:val="00900189"/>
    <w:rsid w:val="00900E58"/>
    <w:rsid w:val="009016C7"/>
    <w:rsid w:val="00902E9C"/>
    <w:rsid w:val="009031B4"/>
    <w:rsid w:val="009049C7"/>
    <w:rsid w:val="00904C7C"/>
    <w:rsid w:val="00904FEE"/>
    <w:rsid w:val="00905757"/>
    <w:rsid w:val="00905BF7"/>
    <w:rsid w:val="00906224"/>
    <w:rsid w:val="00906C51"/>
    <w:rsid w:val="00906F8E"/>
    <w:rsid w:val="00907091"/>
    <w:rsid w:val="00907805"/>
    <w:rsid w:val="009105EA"/>
    <w:rsid w:val="00910867"/>
    <w:rsid w:val="00910AE5"/>
    <w:rsid w:val="00910C8A"/>
    <w:rsid w:val="0091126D"/>
    <w:rsid w:val="009114F3"/>
    <w:rsid w:val="00911776"/>
    <w:rsid w:val="00911D3A"/>
    <w:rsid w:val="00912B1C"/>
    <w:rsid w:val="00912D4A"/>
    <w:rsid w:val="00912F72"/>
    <w:rsid w:val="00913A4B"/>
    <w:rsid w:val="00914267"/>
    <w:rsid w:val="0091486F"/>
    <w:rsid w:val="00914A68"/>
    <w:rsid w:val="00914B05"/>
    <w:rsid w:val="00914D5E"/>
    <w:rsid w:val="009158F0"/>
    <w:rsid w:val="00915924"/>
    <w:rsid w:val="00915ACE"/>
    <w:rsid w:val="0091689D"/>
    <w:rsid w:val="009205CB"/>
    <w:rsid w:val="00920614"/>
    <w:rsid w:val="00920890"/>
    <w:rsid w:val="009210CE"/>
    <w:rsid w:val="0092121A"/>
    <w:rsid w:val="00921E5E"/>
    <w:rsid w:val="00922D8A"/>
    <w:rsid w:val="00922E8E"/>
    <w:rsid w:val="009235C6"/>
    <w:rsid w:val="00923A14"/>
    <w:rsid w:val="00923ACB"/>
    <w:rsid w:val="00924D77"/>
    <w:rsid w:val="0092514E"/>
    <w:rsid w:val="009255FE"/>
    <w:rsid w:val="00925723"/>
    <w:rsid w:val="00925A41"/>
    <w:rsid w:val="009266DC"/>
    <w:rsid w:val="0092743D"/>
    <w:rsid w:val="00927519"/>
    <w:rsid w:val="00930217"/>
    <w:rsid w:val="00932A5C"/>
    <w:rsid w:val="00933693"/>
    <w:rsid w:val="009357EE"/>
    <w:rsid w:val="0093632C"/>
    <w:rsid w:val="0093700F"/>
    <w:rsid w:val="00940AE4"/>
    <w:rsid w:val="00940BD5"/>
    <w:rsid w:val="00941319"/>
    <w:rsid w:val="009419B9"/>
    <w:rsid w:val="0094221D"/>
    <w:rsid w:val="00942516"/>
    <w:rsid w:val="0094263E"/>
    <w:rsid w:val="00942D40"/>
    <w:rsid w:val="00942E75"/>
    <w:rsid w:val="00942FEC"/>
    <w:rsid w:val="00943425"/>
    <w:rsid w:val="00943488"/>
    <w:rsid w:val="00943767"/>
    <w:rsid w:val="009438D8"/>
    <w:rsid w:val="00943E11"/>
    <w:rsid w:val="00944146"/>
    <w:rsid w:val="00945BB8"/>
    <w:rsid w:val="00946292"/>
    <w:rsid w:val="00946A44"/>
    <w:rsid w:val="00951215"/>
    <w:rsid w:val="0095187C"/>
    <w:rsid w:val="00951D18"/>
    <w:rsid w:val="0095239B"/>
    <w:rsid w:val="00952964"/>
    <w:rsid w:val="009529CA"/>
    <w:rsid w:val="00953384"/>
    <w:rsid w:val="00953B82"/>
    <w:rsid w:val="00954F37"/>
    <w:rsid w:val="00955553"/>
    <w:rsid w:val="00955B93"/>
    <w:rsid w:val="00955F25"/>
    <w:rsid w:val="00957A25"/>
    <w:rsid w:val="00957CED"/>
    <w:rsid w:val="00960ED3"/>
    <w:rsid w:val="00961CA7"/>
    <w:rsid w:val="00961D44"/>
    <w:rsid w:val="009628C1"/>
    <w:rsid w:val="009628EF"/>
    <w:rsid w:val="00963130"/>
    <w:rsid w:val="00963250"/>
    <w:rsid w:val="00963665"/>
    <w:rsid w:val="0096519D"/>
    <w:rsid w:val="00965632"/>
    <w:rsid w:val="00965CF6"/>
    <w:rsid w:val="00965D5F"/>
    <w:rsid w:val="00966043"/>
    <w:rsid w:val="0096620D"/>
    <w:rsid w:val="0096687A"/>
    <w:rsid w:val="009668EA"/>
    <w:rsid w:val="00966C62"/>
    <w:rsid w:val="00967122"/>
    <w:rsid w:val="00967457"/>
    <w:rsid w:val="009676F1"/>
    <w:rsid w:val="009700B9"/>
    <w:rsid w:val="00971528"/>
    <w:rsid w:val="0097152E"/>
    <w:rsid w:val="009717B7"/>
    <w:rsid w:val="00971BA8"/>
    <w:rsid w:val="00972810"/>
    <w:rsid w:val="009730F4"/>
    <w:rsid w:val="00973379"/>
    <w:rsid w:val="00974245"/>
    <w:rsid w:val="00975232"/>
    <w:rsid w:val="009752DE"/>
    <w:rsid w:val="00975B24"/>
    <w:rsid w:val="009803A4"/>
    <w:rsid w:val="00980C1C"/>
    <w:rsid w:val="00980D33"/>
    <w:rsid w:val="009818B6"/>
    <w:rsid w:val="00981917"/>
    <w:rsid w:val="00984709"/>
    <w:rsid w:val="00985030"/>
    <w:rsid w:val="009854B8"/>
    <w:rsid w:val="00985CDA"/>
    <w:rsid w:val="009863A8"/>
    <w:rsid w:val="0098658A"/>
    <w:rsid w:val="00986BF4"/>
    <w:rsid w:val="00986CA9"/>
    <w:rsid w:val="009871D1"/>
    <w:rsid w:val="00987C83"/>
    <w:rsid w:val="00987E20"/>
    <w:rsid w:val="009901DC"/>
    <w:rsid w:val="009901FE"/>
    <w:rsid w:val="0099030D"/>
    <w:rsid w:val="00990AB9"/>
    <w:rsid w:val="00991052"/>
    <w:rsid w:val="00991C32"/>
    <w:rsid w:val="0099341C"/>
    <w:rsid w:val="00993D92"/>
    <w:rsid w:val="00993F12"/>
    <w:rsid w:val="0099450F"/>
    <w:rsid w:val="00994599"/>
    <w:rsid w:val="009950DB"/>
    <w:rsid w:val="0099514F"/>
    <w:rsid w:val="00995912"/>
    <w:rsid w:val="00996A1C"/>
    <w:rsid w:val="00997C42"/>
    <w:rsid w:val="009A05CF"/>
    <w:rsid w:val="009A07B8"/>
    <w:rsid w:val="009A0ECB"/>
    <w:rsid w:val="009A1304"/>
    <w:rsid w:val="009A1513"/>
    <w:rsid w:val="009A2479"/>
    <w:rsid w:val="009A25FF"/>
    <w:rsid w:val="009A29C2"/>
    <w:rsid w:val="009A31E3"/>
    <w:rsid w:val="009A3933"/>
    <w:rsid w:val="009A3A86"/>
    <w:rsid w:val="009A4558"/>
    <w:rsid w:val="009A5544"/>
    <w:rsid w:val="009A59EC"/>
    <w:rsid w:val="009A6A08"/>
    <w:rsid w:val="009A7D5B"/>
    <w:rsid w:val="009B01E8"/>
    <w:rsid w:val="009B1A36"/>
    <w:rsid w:val="009B2AC5"/>
    <w:rsid w:val="009B374F"/>
    <w:rsid w:val="009B41A7"/>
    <w:rsid w:val="009B66CC"/>
    <w:rsid w:val="009B6F25"/>
    <w:rsid w:val="009B7F9E"/>
    <w:rsid w:val="009C014D"/>
    <w:rsid w:val="009C110C"/>
    <w:rsid w:val="009C1746"/>
    <w:rsid w:val="009C2631"/>
    <w:rsid w:val="009C3615"/>
    <w:rsid w:val="009C36DC"/>
    <w:rsid w:val="009C3AEA"/>
    <w:rsid w:val="009C3EC7"/>
    <w:rsid w:val="009C429A"/>
    <w:rsid w:val="009C47AD"/>
    <w:rsid w:val="009C543A"/>
    <w:rsid w:val="009C582C"/>
    <w:rsid w:val="009C5C7B"/>
    <w:rsid w:val="009C6F55"/>
    <w:rsid w:val="009C7B05"/>
    <w:rsid w:val="009D0311"/>
    <w:rsid w:val="009D05A1"/>
    <w:rsid w:val="009D1188"/>
    <w:rsid w:val="009D1BAC"/>
    <w:rsid w:val="009D2896"/>
    <w:rsid w:val="009D2C0A"/>
    <w:rsid w:val="009D3BA3"/>
    <w:rsid w:val="009D4D2D"/>
    <w:rsid w:val="009D51CF"/>
    <w:rsid w:val="009D6CB5"/>
    <w:rsid w:val="009D6FA1"/>
    <w:rsid w:val="009D6FA6"/>
    <w:rsid w:val="009D7264"/>
    <w:rsid w:val="009D7FC5"/>
    <w:rsid w:val="009E1989"/>
    <w:rsid w:val="009E19ED"/>
    <w:rsid w:val="009E1B99"/>
    <w:rsid w:val="009E2645"/>
    <w:rsid w:val="009E33F1"/>
    <w:rsid w:val="009E39C8"/>
    <w:rsid w:val="009E3EB1"/>
    <w:rsid w:val="009E3EC8"/>
    <w:rsid w:val="009E4DEE"/>
    <w:rsid w:val="009E59C8"/>
    <w:rsid w:val="009E5FD5"/>
    <w:rsid w:val="009E6F72"/>
    <w:rsid w:val="009E77C8"/>
    <w:rsid w:val="009E7B5A"/>
    <w:rsid w:val="009E7F62"/>
    <w:rsid w:val="009F160A"/>
    <w:rsid w:val="009F205F"/>
    <w:rsid w:val="009F2EE8"/>
    <w:rsid w:val="009F3840"/>
    <w:rsid w:val="009F4456"/>
    <w:rsid w:val="009F4544"/>
    <w:rsid w:val="009F5038"/>
    <w:rsid w:val="009F6206"/>
    <w:rsid w:val="009F6857"/>
    <w:rsid w:val="009F6B48"/>
    <w:rsid w:val="009F6CD7"/>
    <w:rsid w:val="009F771C"/>
    <w:rsid w:val="009F7B80"/>
    <w:rsid w:val="00A01010"/>
    <w:rsid w:val="00A01991"/>
    <w:rsid w:val="00A02136"/>
    <w:rsid w:val="00A021E2"/>
    <w:rsid w:val="00A02362"/>
    <w:rsid w:val="00A02566"/>
    <w:rsid w:val="00A02F93"/>
    <w:rsid w:val="00A03363"/>
    <w:rsid w:val="00A04CB1"/>
    <w:rsid w:val="00A05C6E"/>
    <w:rsid w:val="00A0616B"/>
    <w:rsid w:val="00A06C7D"/>
    <w:rsid w:val="00A06CCD"/>
    <w:rsid w:val="00A076C4"/>
    <w:rsid w:val="00A10598"/>
    <w:rsid w:val="00A10751"/>
    <w:rsid w:val="00A10789"/>
    <w:rsid w:val="00A1087F"/>
    <w:rsid w:val="00A10C99"/>
    <w:rsid w:val="00A10D33"/>
    <w:rsid w:val="00A1112A"/>
    <w:rsid w:val="00A117D8"/>
    <w:rsid w:val="00A12393"/>
    <w:rsid w:val="00A12E6F"/>
    <w:rsid w:val="00A1559B"/>
    <w:rsid w:val="00A15E46"/>
    <w:rsid w:val="00A166B1"/>
    <w:rsid w:val="00A1703D"/>
    <w:rsid w:val="00A17520"/>
    <w:rsid w:val="00A1767B"/>
    <w:rsid w:val="00A177B9"/>
    <w:rsid w:val="00A17B92"/>
    <w:rsid w:val="00A20D15"/>
    <w:rsid w:val="00A20F09"/>
    <w:rsid w:val="00A20F67"/>
    <w:rsid w:val="00A21101"/>
    <w:rsid w:val="00A21982"/>
    <w:rsid w:val="00A2232A"/>
    <w:rsid w:val="00A22AA8"/>
    <w:rsid w:val="00A239B4"/>
    <w:rsid w:val="00A244CD"/>
    <w:rsid w:val="00A247DC"/>
    <w:rsid w:val="00A25516"/>
    <w:rsid w:val="00A25FF0"/>
    <w:rsid w:val="00A26A2C"/>
    <w:rsid w:val="00A26C42"/>
    <w:rsid w:val="00A27186"/>
    <w:rsid w:val="00A309D1"/>
    <w:rsid w:val="00A309EA"/>
    <w:rsid w:val="00A3164B"/>
    <w:rsid w:val="00A32437"/>
    <w:rsid w:val="00A32994"/>
    <w:rsid w:val="00A32B30"/>
    <w:rsid w:val="00A32CFF"/>
    <w:rsid w:val="00A36460"/>
    <w:rsid w:val="00A367F9"/>
    <w:rsid w:val="00A36960"/>
    <w:rsid w:val="00A36FE4"/>
    <w:rsid w:val="00A37AF2"/>
    <w:rsid w:val="00A4095A"/>
    <w:rsid w:val="00A40E0C"/>
    <w:rsid w:val="00A41A01"/>
    <w:rsid w:val="00A424B3"/>
    <w:rsid w:val="00A42EC3"/>
    <w:rsid w:val="00A430AA"/>
    <w:rsid w:val="00A431A6"/>
    <w:rsid w:val="00A438A9"/>
    <w:rsid w:val="00A43EF1"/>
    <w:rsid w:val="00A4448E"/>
    <w:rsid w:val="00A476DC"/>
    <w:rsid w:val="00A47A19"/>
    <w:rsid w:val="00A47E89"/>
    <w:rsid w:val="00A5348B"/>
    <w:rsid w:val="00A53F67"/>
    <w:rsid w:val="00A5473F"/>
    <w:rsid w:val="00A54825"/>
    <w:rsid w:val="00A559E2"/>
    <w:rsid w:val="00A5605E"/>
    <w:rsid w:val="00A56628"/>
    <w:rsid w:val="00A57B4E"/>
    <w:rsid w:val="00A605AD"/>
    <w:rsid w:val="00A607C5"/>
    <w:rsid w:val="00A60CFF"/>
    <w:rsid w:val="00A60EA9"/>
    <w:rsid w:val="00A626D2"/>
    <w:rsid w:val="00A626DF"/>
    <w:rsid w:val="00A62811"/>
    <w:rsid w:val="00A62A57"/>
    <w:rsid w:val="00A62C2D"/>
    <w:rsid w:val="00A62E46"/>
    <w:rsid w:val="00A633F2"/>
    <w:rsid w:val="00A63799"/>
    <w:rsid w:val="00A64FB9"/>
    <w:rsid w:val="00A65D98"/>
    <w:rsid w:val="00A66236"/>
    <w:rsid w:val="00A664D0"/>
    <w:rsid w:val="00A66A21"/>
    <w:rsid w:val="00A67607"/>
    <w:rsid w:val="00A700C2"/>
    <w:rsid w:val="00A70782"/>
    <w:rsid w:val="00A70AF9"/>
    <w:rsid w:val="00A70EB1"/>
    <w:rsid w:val="00A721A0"/>
    <w:rsid w:val="00A722EA"/>
    <w:rsid w:val="00A72CDE"/>
    <w:rsid w:val="00A733AE"/>
    <w:rsid w:val="00A733B5"/>
    <w:rsid w:val="00A73E5A"/>
    <w:rsid w:val="00A75873"/>
    <w:rsid w:val="00A7623B"/>
    <w:rsid w:val="00A7648D"/>
    <w:rsid w:val="00A77C8D"/>
    <w:rsid w:val="00A825DB"/>
    <w:rsid w:val="00A82BA3"/>
    <w:rsid w:val="00A83CC0"/>
    <w:rsid w:val="00A84CAD"/>
    <w:rsid w:val="00A851F1"/>
    <w:rsid w:val="00A85EF6"/>
    <w:rsid w:val="00A862E4"/>
    <w:rsid w:val="00A8659D"/>
    <w:rsid w:val="00A87DDA"/>
    <w:rsid w:val="00A9043B"/>
    <w:rsid w:val="00A912D8"/>
    <w:rsid w:val="00A922AE"/>
    <w:rsid w:val="00A9274B"/>
    <w:rsid w:val="00A93056"/>
    <w:rsid w:val="00A930D8"/>
    <w:rsid w:val="00A9381B"/>
    <w:rsid w:val="00A93824"/>
    <w:rsid w:val="00A94A39"/>
    <w:rsid w:val="00A94FE8"/>
    <w:rsid w:val="00A95E43"/>
    <w:rsid w:val="00A96946"/>
    <w:rsid w:val="00A96FC5"/>
    <w:rsid w:val="00A97024"/>
    <w:rsid w:val="00A970E2"/>
    <w:rsid w:val="00AA0374"/>
    <w:rsid w:val="00AA0402"/>
    <w:rsid w:val="00AA055F"/>
    <w:rsid w:val="00AA0A97"/>
    <w:rsid w:val="00AA1568"/>
    <w:rsid w:val="00AA1940"/>
    <w:rsid w:val="00AA1E26"/>
    <w:rsid w:val="00AA2328"/>
    <w:rsid w:val="00AA25B2"/>
    <w:rsid w:val="00AA2E90"/>
    <w:rsid w:val="00AA3DFE"/>
    <w:rsid w:val="00AA4A02"/>
    <w:rsid w:val="00AA54D6"/>
    <w:rsid w:val="00AA5CDF"/>
    <w:rsid w:val="00AA5DEA"/>
    <w:rsid w:val="00AA63BE"/>
    <w:rsid w:val="00AA6604"/>
    <w:rsid w:val="00AA6B2B"/>
    <w:rsid w:val="00AA7F73"/>
    <w:rsid w:val="00AB0DEE"/>
    <w:rsid w:val="00AB1557"/>
    <w:rsid w:val="00AB15B7"/>
    <w:rsid w:val="00AB16F2"/>
    <w:rsid w:val="00AB1866"/>
    <w:rsid w:val="00AB2DC6"/>
    <w:rsid w:val="00AB4C1B"/>
    <w:rsid w:val="00AB55AD"/>
    <w:rsid w:val="00AB5836"/>
    <w:rsid w:val="00AB5ED6"/>
    <w:rsid w:val="00AB6157"/>
    <w:rsid w:val="00AB6FB7"/>
    <w:rsid w:val="00AB75E8"/>
    <w:rsid w:val="00AB7A7C"/>
    <w:rsid w:val="00AC07A3"/>
    <w:rsid w:val="00AC0E2B"/>
    <w:rsid w:val="00AC1047"/>
    <w:rsid w:val="00AC12C7"/>
    <w:rsid w:val="00AC20DE"/>
    <w:rsid w:val="00AC3058"/>
    <w:rsid w:val="00AC3797"/>
    <w:rsid w:val="00AC3C30"/>
    <w:rsid w:val="00AC3EA7"/>
    <w:rsid w:val="00AC6226"/>
    <w:rsid w:val="00AC6511"/>
    <w:rsid w:val="00AC6BEE"/>
    <w:rsid w:val="00AC7FBC"/>
    <w:rsid w:val="00AD055C"/>
    <w:rsid w:val="00AD08AD"/>
    <w:rsid w:val="00AD0B7D"/>
    <w:rsid w:val="00AD1B08"/>
    <w:rsid w:val="00AD21C2"/>
    <w:rsid w:val="00AD2649"/>
    <w:rsid w:val="00AD2AF5"/>
    <w:rsid w:val="00AD4116"/>
    <w:rsid w:val="00AD4B1A"/>
    <w:rsid w:val="00AD4B45"/>
    <w:rsid w:val="00AD77AE"/>
    <w:rsid w:val="00AD77DD"/>
    <w:rsid w:val="00AE0DD1"/>
    <w:rsid w:val="00AE1AB0"/>
    <w:rsid w:val="00AE234D"/>
    <w:rsid w:val="00AE2598"/>
    <w:rsid w:val="00AE3055"/>
    <w:rsid w:val="00AE312F"/>
    <w:rsid w:val="00AE3393"/>
    <w:rsid w:val="00AE3B03"/>
    <w:rsid w:val="00AE3F8D"/>
    <w:rsid w:val="00AE3FAA"/>
    <w:rsid w:val="00AE448E"/>
    <w:rsid w:val="00AE4C57"/>
    <w:rsid w:val="00AE549E"/>
    <w:rsid w:val="00AE5FAD"/>
    <w:rsid w:val="00AE6621"/>
    <w:rsid w:val="00AE7D77"/>
    <w:rsid w:val="00AF0636"/>
    <w:rsid w:val="00AF0976"/>
    <w:rsid w:val="00AF1166"/>
    <w:rsid w:val="00AF18A1"/>
    <w:rsid w:val="00AF19D7"/>
    <w:rsid w:val="00AF22BB"/>
    <w:rsid w:val="00AF22FA"/>
    <w:rsid w:val="00AF2862"/>
    <w:rsid w:val="00AF2E68"/>
    <w:rsid w:val="00AF31B9"/>
    <w:rsid w:val="00AF4249"/>
    <w:rsid w:val="00AF59A3"/>
    <w:rsid w:val="00AF7458"/>
    <w:rsid w:val="00B00394"/>
    <w:rsid w:val="00B003B8"/>
    <w:rsid w:val="00B0149A"/>
    <w:rsid w:val="00B022AD"/>
    <w:rsid w:val="00B02671"/>
    <w:rsid w:val="00B0291F"/>
    <w:rsid w:val="00B02A0D"/>
    <w:rsid w:val="00B0304F"/>
    <w:rsid w:val="00B035F8"/>
    <w:rsid w:val="00B03916"/>
    <w:rsid w:val="00B044FF"/>
    <w:rsid w:val="00B04DE9"/>
    <w:rsid w:val="00B0524C"/>
    <w:rsid w:val="00B05EFF"/>
    <w:rsid w:val="00B07168"/>
    <w:rsid w:val="00B07229"/>
    <w:rsid w:val="00B07645"/>
    <w:rsid w:val="00B10D63"/>
    <w:rsid w:val="00B10E7C"/>
    <w:rsid w:val="00B113DC"/>
    <w:rsid w:val="00B116B0"/>
    <w:rsid w:val="00B121E6"/>
    <w:rsid w:val="00B126E7"/>
    <w:rsid w:val="00B12C24"/>
    <w:rsid w:val="00B12EFA"/>
    <w:rsid w:val="00B142A6"/>
    <w:rsid w:val="00B15152"/>
    <w:rsid w:val="00B15731"/>
    <w:rsid w:val="00B1682B"/>
    <w:rsid w:val="00B16C46"/>
    <w:rsid w:val="00B16EC3"/>
    <w:rsid w:val="00B200F0"/>
    <w:rsid w:val="00B20475"/>
    <w:rsid w:val="00B20981"/>
    <w:rsid w:val="00B213CE"/>
    <w:rsid w:val="00B213EB"/>
    <w:rsid w:val="00B21C7C"/>
    <w:rsid w:val="00B21F78"/>
    <w:rsid w:val="00B22548"/>
    <w:rsid w:val="00B24B9A"/>
    <w:rsid w:val="00B25915"/>
    <w:rsid w:val="00B25DFB"/>
    <w:rsid w:val="00B25FC8"/>
    <w:rsid w:val="00B270B2"/>
    <w:rsid w:val="00B3083B"/>
    <w:rsid w:val="00B314E8"/>
    <w:rsid w:val="00B318BD"/>
    <w:rsid w:val="00B31F95"/>
    <w:rsid w:val="00B337DD"/>
    <w:rsid w:val="00B33C6D"/>
    <w:rsid w:val="00B3433E"/>
    <w:rsid w:val="00B34584"/>
    <w:rsid w:val="00B36E22"/>
    <w:rsid w:val="00B37100"/>
    <w:rsid w:val="00B374C3"/>
    <w:rsid w:val="00B376E5"/>
    <w:rsid w:val="00B37DD3"/>
    <w:rsid w:val="00B40532"/>
    <w:rsid w:val="00B40592"/>
    <w:rsid w:val="00B405DC"/>
    <w:rsid w:val="00B40756"/>
    <w:rsid w:val="00B414A8"/>
    <w:rsid w:val="00B41572"/>
    <w:rsid w:val="00B415DB"/>
    <w:rsid w:val="00B41DA0"/>
    <w:rsid w:val="00B433A4"/>
    <w:rsid w:val="00B4447B"/>
    <w:rsid w:val="00B44574"/>
    <w:rsid w:val="00B446DE"/>
    <w:rsid w:val="00B44E4D"/>
    <w:rsid w:val="00B453FF"/>
    <w:rsid w:val="00B46631"/>
    <w:rsid w:val="00B46CBE"/>
    <w:rsid w:val="00B46F66"/>
    <w:rsid w:val="00B47620"/>
    <w:rsid w:val="00B477D9"/>
    <w:rsid w:val="00B47A70"/>
    <w:rsid w:val="00B47CDE"/>
    <w:rsid w:val="00B50707"/>
    <w:rsid w:val="00B51255"/>
    <w:rsid w:val="00B5130C"/>
    <w:rsid w:val="00B5269E"/>
    <w:rsid w:val="00B52759"/>
    <w:rsid w:val="00B532E9"/>
    <w:rsid w:val="00B539AF"/>
    <w:rsid w:val="00B5471F"/>
    <w:rsid w:val="00B55323"/>
    <w:rsid w:val="00B56229"/>
    <w:rsid w:val="00B56CEF"/>
    <w:rsid w:val="00B5722A"/>
    <w:rsid w:val="00B57B88"/>
    <w:rsid w:val="00B60A03"/>
    <w:rsid w:val="00B61EC8"/>
    <w:rsid w:val="00B62C24"/>
    <w:rsid w:val="00B630B6"/>
    <w:rsid w:val="00B63124"/>
    <w:rsid w:val="00B63C28"/>
    <w:rsid w:val="00B644C4"/>
    <w:rsid w:val="00B64EB8"/>
    <w:rsid w:val="00B66698"/>
    <w:rsid w:val="00B7014A"/>
    <w:rsid w:val="00B702F5"/>
    <w:rsid w:val="00B70E16"/>
    <w:rsid w:val="00B714F2"/>
    <w:rsid w:val="00B7153F"/>
    <w:rsid w:val="00B71A0F"/>
    <w:rsid w:val="00B71EC9"/>
    <w:rsid w:val="00B723D6"/>
    <w:rsid w:val="00B726FC"/>
    <w:rsid w:val="00B72972"/>
    <w:rsid w:val="00B72F68"/>
    <w:rsid w:val="00B73BCF"/>
    <w:rsid w:val="00B757E8"/>
    <w:rsid w:val="00B758FB"/>
    <w:rsid w:val="00B75B66"/>
    <w:rsid w:val="00B75D65"/>
    <w:rsid w:val="00B76CAB"/>
    <w:rsid w:val="00B8039F"/>
    <w:rsid w:val="00B80BC3"/>
    <w:rsid w:val="00B80FE1"/>
    <w:rsid w:val="00B81C48"/>
    <w:rsid w:val="00B81C77"/>
    <w:rsid w:val="00B826C5"/>
    <w:rsid w:val="00B83430"/>
    <w:rsid w:val="00B83B63"/>
    <w:rsid w:val="00B83C12"/>
    <w:rsid w:val="00B840B7"/>
    <w:rsid w:val="00B845C4"/>
    <w:rsid w:val="00B85321"/>
    <w:rsid w:val="00B8605D"/>
    <w:rsid w:val="00B870F0"/>
    <w:rsid w:val="00B874B7"/>
    <w:rsid w:val="00B9057C"/>
    <w:rsid w:val="00B925C4"/>
    <w:rsid w:val="00B92C0B"/>
    <w:rsid w:val="00B93924"/>
    <w:rsid w:val="00B93A61"/>
    <w:rsid w:val="00B93DAB"/>
    <w:rsid w:val="00B94E70"/>
    <w:rsid w:val="00B95DCD"/>
    <w:rsid w:val="00B96082"/>
    <w:rsid w:val="00B96590"/>
    <w:rsid w:val="00B96834"/>
    <w:rsid w:val="00B974BA"/>
    <w:rsid w:val="00BA09A3"/>
    <w:rsid w:val="00BA17C2"/>
    <w:rsid w:val="00BA2BB6"/>
    <w:rsid w:val="00BA6041"/>
    <w:rsid w:val="00BA73FD"/>
    <w:rsid w:val="00BA7B3A"/>
    <w:rsid w:val="00BB038F"/>
    <w:rsid w:val="00BB3702"/>
    <w:rsid w:val="00BB3D9D"/>
    <w:rsid w:val="00BB3FA4"/>
    <w:rsid w:val="00BB4653"/>
    <w:rsid w:val="00BB4E29"/>
    <w:rsid w:val="00BB6777"/>
    <w:rsid w:val="00BB6CD4"/>
    <w:rsid w:val="00BB714E"/>
    <w:rsid w:val="00BC038B"/>
    <w:rsid w:val="00BC0392"/>
    <w:rsid w:val="00BC03FC"/>
    <w:rsid w:val="00BC067D"/>
    <w:rsid w:val="00BC099B"/>
    <w:rsid w:val="00BC1527"/>
    <w:rsid w:val="00BC20C2"/>
    <w:rsid w:val="00BC3863"/>
    <w:rsid w:val="00BC4D5F"/>
    <w:rsid w:val="00BC63A0"/>
    <w:rsid w:val="00BC6413"/>
    <w:rsid w:val="00BC6ABA"/>
    <w:rsid w:val="00BC6B0D"/>
    <w:rsid w:val="00BC6D3B"/>
    <w:rsid w:val="00BC7534"/>
    <w:rsid w:val="00BC7720"/>
    <w:rsid w:val="00BD07A1"/>
    <w:rsid w:val="00BD09A4"/>
    <w:rsid w:val="00BD2C23"/>
    <w:rsid w:val="00BD4364"/>
    <w:rsid w:val="00BD436A"/>
    <w:rsid w:val="00BD54B2"/>
    <w:rsid w:val="00BD568C"/>
    <w:rsid w:val="00BD5BBE"/>
    <w:rsid w:val="00BD5C66"/>
    <w:rsid w:val="00BD5CF2"/>
    <w:rsid w:val="00BD609D"/>
    <w:rsid w:val="00BD670E"/>
    <w:rsid w:val="00BE0AF8"/>
    <w:rsid w:val="00BE101D"/>
    <w:rsid w:val="00BE1F60"/>
    <w:rsid w:val="00BE360D"/>
    <w:rsid w:val="00BE45BD"/>
    <w:rsid w:val="00BE48E2"/>
    <w:rsid w:val="00BE5B29"/>
    <w:rsid w:val="00BE5BC7"/>
    <w:rsid w:val="00BE5E09"/>
    <w:rsid w:val="00BE62D7"/>
    <w:rsid w:val="00BE7C2F"/>
    <w:rsid w:val="00BF0CE6"/>
    <w:rsid w:val="00BF259E"/>
    <w:rsid w:val="00BF2C5C"/>
    <w:rsid w:val="00BF2C78"/>
    <w:rsid w:val="00BF2D87"/>
    <w:rsid w:val="00BF30E5"/>
    <w:rsid w:val="00BF3B0B"/>
    <w:rsid w:val="00BF3B82"/>
    <w:rsid w:val="00BF4F1B"/>
    <w:rsid w:val="00BF5279"/>
    <w:rsid w:val="00BF544F"/>
    <w:rsid w:val="00BF597A"/>
    <w:rsid w:val="00BF5A5F"/>
    <w:rsid w:val="00BF5B58"/>
    <w:rsid w:val="00BF6216"/>
    <w:rsid w:val="00BF637A"/>
    <w:rsid w:val="00BF7B2B"/>
    <w:rsid w:val="00BF7B59"/>
    <w:rsid w:val="00C00877"/>
    <w:rsid w:val="00C0261D"/>
    <w:rsid w:val="00C041E9"/>
    <w:rsid w:val="00C0568F"/>
    <w:rsid w:val="00C05ACD"/>
    <w:rsid w:val="00C06523"/>
    <w:rsid w:val="00C071D3"/>
    <w:rsid w:val="00C07225"/>
    <w:rsid w:val="00C0724A"/>
    <w:rsid w:val="00C07A1B"/>
    <w:rsid w:val="00C105B9"/>
    <w:rsid w:val="00C10D26"/>
    <w:rsid w:val="00C111A2"/>
    <w:rsid w:val="00C11880"/>
    <w:rsid w:val="00C12966"/>
    <w:rsid w:val="00C12EA2"/>
    <w:rsid w:val="00C13AE3"/>
    <w:rsid w:val="00C155A0"/>
    <w:rsid w:val="00C15824"/>
    <w:rsid w:val="00C167B9"/>
    <w:rsid w:val="00C16835"/>
    <w:rsid w:val="00C16CF5"/>
    <w:rsid w:val="00C17215"/>
    <w:rsid w:val="00C1722D"/>
    <w:rsid w:val="00C2063B"/>
    <w:rsid w:val="00C208E8"/>
    <w:rsid w:val="00C215D9"/>
    <w:rsid w:val="00C21CEE"/>
    <w:rsid w:val="00C2309E"/>
    <w:rsid w:val="00C234D0"/>
    <w:rsid w:val="00C23747"/>
    <w:rsid w:val="00C2377F"/>
    <w:rsid w:val="00C243F7"/>
    <w:rsid w:val="00C248B1"/>
    <w:rsid w:val="00C24AF6"/>
    <w:rsid w:val="00C261E1"/>
    <w:rsid w:val="00C26512"/>
    <w:rsid w:val="00C27392"/>
    <w:rsid w:val="00C30032"/>
    <w:rsid w:val="00C307B8"/>
    <w:rsid w:val="00C308FB"/>
    <w:rsid w:val="00C312A9"/>
    <w:rsid w:val="00C31327"/>
    <w:rsid w:val="00C31819"/>
    <w:rsid w:val="00C318E0"/>
    <w:rsid w:val="00C31CC5"/>
    <w:rsid w:val="00C31F4D"/>
    <w:rsid w:val="00C32A6A"/>
    <w:rsid w:val="00C3306B"/>
    <w:rsid w:val="00C33A69"/>
    <w:rsid w:val="00C34287"/>
    <w:rsid w:val="00C34E63"/>
    <w:rsid w:val="00C36A71"/>
    <w:rsid w:val="00C3729E"/>
    <w:rsid w:val="00C40147"/>
    <w:rsid w:val="00C401FD"/>
    <w:rsid w:val="00C411C6"/>
    <w:rsid w:val="00C417C5"/>
    <w:rsid w:val="00C41DC5"/>
    <w:rsid w:val="00C425DF"/>
    <w:rsid w:val="00C42D60"/>
    <w:rsid w:val="00C4378F"/>
    <w:rsid w:val="00C43C85"/>
    <w:rsid w:val="00C44BC9"/>
    <w:rsid w:val="00C44C28"/>
    <w:rsid w:val="00C45D76"/>
    <w:rsid w:val="00C46852"/>
    <w:rsid w:val="00C4724B"/>
    <w:rsid w:val="00C50C6D"/>
    <w:rsid w:val="00C51E94"/>
    <w:rsid w:val="00C52B61"/>
    <w:rsid w:val="00C52BA6"/>
    <w:rsid w:val="00C5309A"/>
    <w:rsid w:val="00C544C6"/>
    <w:rsid w:val="00C5458C"/>
    <w:rsid w:val="00C54B79"/>
    <w:rsid w:val="00C54CF6"/>
    <w:rsid w:val="00C55481"/>
    <w:rsid w:val="00C562A6"/>
    <w:rsid w:val="00C56AFE"/>
    <w:rsid w:val="00C60101"/>
    <w:rsid w:val="00C60CC6"/>
    <w:rsid w:val="00C6193C"/>
    <w:rsid w:val="00C6199B"/>
    <w:rsid w:val="00C62865"/>
    <w:rsid w:val="00C62E27"/>
    <w:rsid w:val="00C633AA"/>
    <w:rsid w:val="00C6451B"/>
    <w:rsid w:val="00C64E83"/>
    <w:rsid w:val="00C6512E"/>
    <w:rsid w:val="00C65212"/>
    <w:rsid w:val="00C65969"/>
    <w:rsid w:val="00C66CB3"/>
    <w:rsid w:val="00C67FC4"/>
    <w:rsid w:val="00C7006B"/>
    <w:rsid w:val="00C70AFA"/>
    <w:rsid w:val="00C71698"/>
    <w:rsid w:val="00C71A60"/>
    <w:rsid w:val="00C72778"/>
    <w:rsid w:val="00C7403B"/>
    <w:rsid w:val="00C74D29"/>
    <w:rsid w:val="00C753C0"/>
    <w:rsid w:val="00C75692"/>
    <w:rsid w:val="00C7580B"/>
    <w:rsid w:val="00C758D6"/>
    <w:rsid w:val="00C759E9"/>
    <w:rsid w:val="00C75B14"/>
    <w:rsid w:val="00C75C7E"/>
    <w:rsid w:val="00C76273"/>
    <w:rsid w:val="00C76532"/>
    <w:rsid w:val="00C7675E"/>
    <w:rsid w:val="00C7711B"/>
    <w:rsid w:val="00C77741"/>
    <w:rsid w:val="00C77807"/>
    <w:rsid w:val="00C77A3A"/>
    <w:rsid w:val="00C80A8E"/>
    <w:rsid w:val="00C80DE1"/>
    <w:rsid w:val="00C816BA"/>
    <w:rsid w:val="00C81C6C"/>
    <w:rsid w:val="00C824E0"/>
    <w:rsid w:val="00C83EA1"/>
    <w:rsid w:val="00C83F43"/>
    <w:rsid w:val="00C847D5"/>
    <w:rsid w:val="00C84A97"/>
    <w:rsid w:val="00C855AE"/>
    <w:rsid w:val="00C858E6"/>
    <w:rsid w:val="00C85AD9"/>
    <w:rsid w:val="00C86B4B"/>
    <w:rsid w:val="00C86C59"/>
    <w:rsid w:val="00C92BAC"/>
    <w:rsid w:val="00C92F3B"/>
    <w:rsid w:val="00C933F9"/>
    <w:rsid w:val="00C93613"/>
    <w:rsid w:val="00C937C0"/>
    <w:rsid w:val="00C9381A"/>
    <w:rsid w:val="00C9386F"/>
    <w:rsid w:val="00C957BD"/>
    <w:rsid w:val="00C96544"/>
    <w:rsid w:val="00C965D7"/>
    <w:rsid w:val="00C96AA0"/>
    <w:rsid w:val="00C96FA3"/>
    <w:rsid w:val="00C9706B"/>
    <w:rsid w:val="00C97F76"/>
    <w:rsid w:val="00CA0EB5"/>
    <w:rsid w:val="00CA187F"/>
    <w:rsid w:val="00CA1AB5"/>
    <w:rsid w:val="00CA333C"/>
    <w:rsid w:val="00CA4950"/>
    <w:rsid w:val="00CA4CBA"/>
    <w:rsid w:val="00CA4D2A"/>
    <w:rsid w:val="00CA4F92"/>
    <w:rsid w:val="00CA5CC4"/>
    <w:rsid w:val="00CA6113"/>
    <w:rsid w:val="00CA6B6D"/>
    <w:rsid w:val="00CA6F45"/>
    <w:rsid w:val="00CA73D5"/>
    <w:rsid w:val="00CA765B"/>
    <w:rsid w:val="00CA7B79"/>
    <w:rsid w:val="00CB04EF"/>
    <w:rsid w:val="00CB0592"/>
    <w:rsid w:val="00CB13D9"/>
    <w:rsid w:val="00CB2224"/>
    <w:rsid w:val="00CB33F8"/>
    <w:rsid w:val="00CB376C"/>
    <w:rsid w:val="00CB3D19"/>
    <w:rsid w:val="00CB41B7"/>
    <w:rsid w:val="00CB4597"/>
    <w:rsid w:val="00CB4AF8"/>
    <w:rsid w:val="00CB621B"/>
    <w:rsid w:val="00CB685B"/>
    <w:rsid w:val="00CB7449"/>
    <w:rsid w:val="00CB7659"/>
    <w:rsid w:val="00CB7D04"/>
    <w:rsid w:val="00CC0161"/>
    <w:rsid w:val="00CC07EF"/>
    <w:rsid w:val="00CC097F"/>
    <w:rsid w:val="00CC0F19"/>
    <w:rsid w:val="00CC3A8C"/>
    <w:rsid w:val="00CC3F5D"/>
    <w:rsid w:val="00CC4325"/>
    <w:rsid w:val="00CC468A"/>
    <w:rsid w:val="00CC47A0"/>
    <w:rsid w:val="00CC4AB4"/>
    <w:rsid w:val="00CC4BD7"/>
    <w:rsid w:val="00CC4C3F"/>
    <w:rsid w:val="00CC527A"/>
    <w:rsid w:val="00CC5327"/>
    <w:rsid w:val="00CC54B8"/>
    <w:rsid w:val="00CC5B75"/>
    <w:rsid w:val="00CC7790"/>
    <w:rsid w:val="00CD0759"/>
    <w:rsid w:val="00CD0F8E"/>
    <w:rsid w:val="00CD141E"/>
    <w:rsid w:val="00CD32B7"/>
    <w:rsid w:val="00CD4AF9"/>
    <w:rsid w:val="00CD56DE"/>
    <w:rsid w:val="00CD591B"/>
    <w:rsid w:val="00CD596B"/>
    <w:rsid w:val="00CD76BB"/>
    <w:rsid w:val="00CE002B"/>
    <w:rsid w:val="00CE05B9"/>
    <w:rsid w:val="00CE0626"/>
    <w:rsid w:val="00CE0738"/>
    <w:rsid w:val="00CE23D7"/>
    <w:rsid w:val="00CE3054"/>
    <w:rsid w:val="00CE3227"/>
    <w:rsid w:val="00CE33F6"/>
    <w:rsid w:val="00CE3885"/>
    <w:rsid w:val="00CE39B2"/>
    <w:rsid w:val="00CE3A78"/>
    <w:rsid w:val="00CE448D"/>
    <w:rsid w:val="00CE44AE"/>
    <w:rsid w:val="00CE521A"/>
    <w:rsid w:val="00CE5C01"/>
    <w:rsid w:val="00CE60B8"/>
    <w:rsid w:val="00CE626D"/>
    <w:rsid w:val="00CE653A"/>
    <w:rsid w:val="00CF1ACD"/>
    <w:rsid w:val="00CF1DC2"/>
    <w:rsid w:val="00CF255A"/>
    <w:rsid w:val="00CF2726"/>
    <w:rsid w:val="00CF28F7"/>
    <w:rsid w:val="00CF2B77"/>
    <w:rsid w:val="00CF4A7A"/>
    <w:rsid w:val="00CF4E74"/>
    <w:rsid w:val="00CF535A"/>
    <w:rsid w:val="00CF621C"/>
    <w:rsid w:val="00CF68AE"/>
    <w:rsid w:val="00CF6D1A"/>
    <w:rsid w:val="00CF6EB5"/>
    <w:rsid w:val="00D01C24"/>
    <w:rsid w:val="00D01CBD"/>
    <w:rsid w:val="00D02600"/>
    <w:rsid w:val="00D02C31"/>
    <w:rsid w:val="00D032F0"/>
    <w:rsid w:val="00D03D16"/>
    <w:rsid w:val="00D0443D"/>
    <w:rsid w:val="00D04A54"/>
    <w:rsid w:val="00D07145"/>
    <w:rsid w:val="00D074EE"/>
    <w:rsid w:val="00D07FCD"/>
    <w:rsid w:val="00D1018C"/>
    <w:rsid w:val="00D10F7C"/>
    <w:rsid w:val="00D11344"/>
    <w:rsid w:val="00D115BE"/>
    <w:rsid w:val="00D11ABA"/>
    <w:rsid w:val="00D127BD"/>
    <w:rsid w:val="00D12E17"/>
    <w:rsid w:val="00D131D1"/>
    <w:rsid w:val="00D142B6"/>
    <w:rsid w:val="00D143D7"/>
    <w:rsid w:val="00D148A7"/>
    <w:rsid w:val="00D15AE3"/>
    <w:rsid w:val="00D16606"/>
    <w:rsid w:val="00D1709D"/>
    <w:rsid w:val="00D20262"/>
    <w:rsid w:val="00D209EA"/>
    <w:rsid w:val="00D211AB"/>
    <w:rsid w:val="00D2141C"/>
    <w:rsid w:val="00D215FD"/>
    <w:rsid w:val="00D21843"/>
    <w:rsid w:val="00D2223B"/>
    <w:rsid w:val="00D23528"/>
    <w:rsid w:val="00D236ED"/>
    <w:rsid w:val="00D237D6"/>
    <w:rsid w:val="00D25068"/>
    <w:rsid w:val="00D2515C"/>
    <w:rsid w:val="00D25954"/>
    <w:rsid w:val="00D25ED5"/>
    <w:rsid w:val="00D266B8"/>
    <w:rsid w:val="00D270EF"/>
    <w:rsid w:val="00D301EA"/>
    <w:rsid w:val="00D305F7"/>
    <w:rsid w:val="00D30A2F"/>
    <w:rsid w:val="00D30B4F"/>
    <w:rsid w:val="00D30BD3"/>
    <w:rsid w:val="00D30F4C"/>
    <w:rsid w:val="00D316CB"/>
    <w:rsid w:val="00D31FBB"/>
    <w:rsid w:val="00D31FE1"/>
    <w:rsid w:val="00D321E9"/>
    <w:rsid w:val="00D325E8"/>
    <w:rsid w:val="00D32739"/>
    <w:rsid w:val="00D330E5"/>
    <w:rsid w:val="00D33356"/>
    <w:rsid w:val="00D339D3"/>
    <w:rsid w:val="00D34592"/>
    <w:rsid w:val="00D347DD"/>
    <w:rsid w:val="00D37FDB"/>
    <w:rsid w:val="00D4069C"/>
    <w:rsid w:val="00D41BC6"/>
    <w:rsid w:val="00D421FA"/>
    <w:rsid w:val="00D42D89"/>
    <w:rsid w:val="00D42E4D"/>
    <w:rsid w:val="00D46275"/>
    <w:rsid w:val="00D469E1"/>
    <w:rsid w:val="00D47238"/>
    <w:rsid w:val="00D5011F"/>
    <w:rsid w:val="00D50FA6"/>
    <w:rsid w:val="00D53484"/>
    <w:rsid w:val="00D53647"/>
    <w:rsid w:val="00D53B60"/>
    <w:rsid w:val="00D53E14"/>
    <w:rsid w:val="00D5428C"/>
    <w:rsid w:val="00D548A4"/>
    <w:rsid w:val="00D54C90"/>
    <w:rsid w:val="00D56BFC"/>
    <w:rsid w:val="00D5702F"/>
    <w:rsid w:val="00D5714D"/>
    <w:rsid w:val="00D601E0"/>
    <w:rsid w:val="00D6037F"/>
    <w:rsid w:val="00D6174D"/>
    <w:rsid w:val="00D61D56"/>
    <w:rsid w:val="00D621BC"/>
    <w:rsid w:val="00D62241"/>
    <w:rsid w:val="00D6298F"/>
    <w:rsid w:val="00D63605"/>
    <w:rsid w:val="00D64A97"/>
    <w:rsid w:val="00D65632"/>
    <w:rsid w:val="00D65CA9"/>
    <w:rsid w:val="00D65FCF"/>
    <w:rsid w:val="00D66245"/>
    <w:rsid w:val="00D66512"/>
    <w:rsid w:val="00D707D2"/>
    <w:rsid w:val="00D718F0"/>
    <w:rsid w:val="00D71FEF"/>
    <w:rsid w:val="00D7254B"/>
    <w:rsid w:val="00D72A62"/>
    <w:rsid w:val="00D735D2"/>
    <w:rsid w:val="00D742BE"/>
    <w:rsid w:val="00D75DF1"/>
    <w:rsid w:val="00D80CDE"/>
    <w:rsid w:val="00D8118F"/>
    <w:rsid w:val="00D812B8"/>
    <w:rsid w:val="00D8164F"/>
    <w:rsid w:val="00D81AC3"/>
    <w:rsid w:val="00D82143"/>
    <w:rsid w:val="00D82FF8"/>
    <w:rsid w:val="00D839DB"/>
    <w:rsid w:val="00D84242"/>
    <w:rsid w:val="00D84324"/>
    <w:rsid w:val="00D8456A"/>
    <w:rsid w:val="00D85512"/>
    <w:rsid w:val="00D86953"/>
    <w:rsid w:val="00D869B3"/>
    <w:rsid w:val="00D86B25"/>
    <w:rsid w:val="00D90BF1"/>
    <w:rsid w:val="00D912C4"/>
    <w:rsid w:val="00D91FBE"/>
    <w:rsid w:val="00D9288E"/>
    <w:rsid w:val="00D92AC9"/>
    <w:rsid w:val="00D92B27"/>
    <w:rsid w:val="00D93711"/>
    <w:rsid w:val="00D93DD7"/>
    <w:rsid w:val="00D9463D"/>
    <w:rsid w:val="00D94937"/>
    <w:rsid w:val="00D94CA4"/>
    <w:rsid w:val="00D94DC3"/>
    <w:rsid w:val="00D96DC6"/>
    <w:rsid w:val="00DA0F64"/>
    <w:rsid w:val="00DA2E81"/>
    <w:rsid w:val="00DA33CC"/>
    <w:rsid w:val="00DA3687"/>
    <w:rsid w:val="00DA45C2"/>
    <w:rsid w:val="00DA4746"/>
    <w:rsid w:val="00DA4D66"/>
    <w:rsid w:val="00DA5CA5"/>
    <w:rsid w:val="00DA6EA3"/>
    <w:rsid w:val="00DA775B"/>
    <w:rsid w:val="00DB0A32"/>
    <w:rsid w:val="00DB0BBF"/>
    <w:rsid w:val="00DB1F96"/>
    <w:rsid w:val="00DB203A"/>
    <w:rsid w:val="00DB35FB"/>
    <w:rsid w:val="00DB3B88"/>
    <w:rsid w:val="00DB3D0F"/>
    <w:rsid w:val="00DB446A"/>
    <w:rsid w:val="00DB460D"/>
    <w:rsid w:val="00DB46BE"/>
    <w:rsid w:val="00DB4D6A"/>
    <w:rsid w:val="00DB500A"/>
    <w:rsid w:val="00DB5BE2"/>
    <w:rsid w:val="00DB6328"/>
    <w:rsid w:val="00DB6930"/>
    <w:rsid w:val="00DB6F8B"/>
    <w:rsid w:val="00DB7F2E"/>
    <w:rsid w:val="00DC0D78"/>
    <w:rsid w:val="00DC156E"/>
    <w:rsid w:val="00DC1BCF"/>
    <w:rsid w:val="00DC26B9"/>
    <w:rsid w:val="00DC2B6F"/>
    <w:rsid w:val="00DC3487"/>
    <w:rsid w:val="00DC3C0E"/>
    <w:rsid w:val="00DC4D73"/>
    <w:rsid w:val="00DC5A87"/>
    <w:rsid w:val="00DC7006"/>
    <w:rsid w:val="00DC732F"/>
    <w:rsid w:val="00DC759D"/>
    <w:rsid w:val="00DC7E9D"/>
    <w:rsid w:val="00DD0383"/>
    <w:rsid w:val="00DD0890"/>
    <w:rsid w:val="00DD14E8"/>
    <w:rsid w:val="00DD167A"/>
    <w:rsid w:val="00DD2F74"/>
    <w:rsid w:val="00DD3ACF"/>
    <w:rsid w:val="00DD4D13"/>
    <w:rsid w:val="00DD4D64"/>
    <w:rsid w:val="00DD50F4"/>
    <w:rsid w:val="00DD5993"/>
    <w:rsid w:val="00DD66E4"/>
    <w:rsid w:val="00DD6EBD"/>
    <w:rsid w:val="00DD770C"/>
    <w:rsid w:val="00DD771A"/>
    <w:rsid w:val="00DE01AF"/>
    <w:rsid w:val="00DE0A8F"/>
    <w:rsid w:val="00DE0AC8"/>
    <w:rsid w:val="00DE1E32"/>
    <w:rsid w:val="00DE22A2"/>
    <w:rsid w:val="00DE249D"/>
    <w:rsid w:val="00DE2543"/>
    <w:rsid w:val="00DE29A1"/>
    <w:rsid w:val="00DE2CE8"/>
    <w:rsid w:val="00DE4932"/>
    <w:rsid w:val="00DE53A5"/>
    <w:rsid w:val="00DE5626"/>
    <w:rsid w:val="00DE5E71"/>
    <w:rsid w:val="00DE6466"/>
    <w:rsid w:val="00DE65C1"/>
    <w:rsid w:val="00DE6BD9"/>
    <w:rsid w:val="00DE6E9F"/>
    <w:rsid w:val="00DE7383"/>
    <w:rsid w:val="00DE7391"/>
    <w:rsid w:val="00DE7C3C"/>
    <w:rsid w:val="00DF040A"/>
    <w:rsid w:val="00DF06AE"/>
    <w:rsid w:val="00DF0AF6"/>
    <w:rsid w:val="00DF0D3A"/>
    <w:rsid w:val="00DF0FD7"/>
    <w:rsid w:val="00DF133C"/>
    <w:rsid w:val="00DF1544"/>
    <w:rsid w:val="00DF186D"/>
    <w:rsid w:val="00DF208E"/>
    <w:rsid w:val="00DF2734"/>
    <w:rsid w:val="00DF2C1B"/>
    <w:rsid w:val="00DF2FD4"/>
    <w:rsid w:val="00DF3A23"/>
    <w:rsid w:val="00DF3AB2"/>
    <w:rsid w:val="00DF42A3"/>
    <w:rsid w:val="00DF4B64"/>
    <w:rsid w:val="00DF4E01"/>
    <w:rsid w:val="00DF5298"/>
    <w:rsid w:val="00DF5658"/>
    <w:rsid w:val="00DF61E1"/>
    <w:rsid w:val="00DF629F"/>
    <w:rsid w:val="00DF747A"/>
    <w:rsid w:val="00DF7C52"/>
    <w:rsid w:val="00DF7DD6"/>
    <w:rsid w:val="00E0002B"/>
    <w:rsid w:val="00E015DF"/>
    <w:rsid w:val="00E01630"/>
    <w:rsid w:val="00E02277"/>
    <w:rsid w:val="00E0308B"/>
    <w:rsid w:val="00E031FE"/>
    <w:rsid w:val="00E0344D"/>
    <w:rsid w:val="00E04D6E"/>
    <w:rsid w:val="00E04D81"/>
    <w:rsid w:val="00E057AB"/>
    <w:rsid w:val="00E070ED"/>
    <w:rsid w:val="00E07103"/>
    <w:rsid w:val="00E0727D"/>
    <w:rsid w:val="00E07E95"/>
    <w:rsid w:val="00E1033E"/>
    <w:rsid w:val="00E1057C"/>
    <w:rsid w:val="00E10A96"/>
    <w:rsid w:val="00E1161C"/>
    <w:rsid w:val="00E13707"/>
    <w:rsid w:val="00E13C81"/>
    <w:rsid w:val="00E14060"/>
    <w:rsid w:val="00E14C37"/>
    <w:rsid w:val="00E14F3D"/>
    <w:rsid w:val="00E159A8"/>
    <w:rsid w:val="00E16028"/>
    <w:rsid w:val="00E16EB5"/>
    <w:rsid w:val="00E175BA"/>
    <w:rsid w:val="00E17E94"/>
    <w:rsid w:val="00E203E3"/>
    <w:rsid w:val="00E20422"/>
    <w:rsid w:val="00E20D42"/>
    <w:rsid w:val="00E20F77"/>
    <w:rsid w:val="00E2144A"/>
    <w:rsid w:val="00E228C9"/>
    <w:rsid w:val="00E22E33"/>
    <w:rsid w:val="00E24218"/>
    <w:rsid w:val="00E25101"/>
    <w:rsid w:val="00E26220"/>
    <w:rsid w:val="00E2626B"/>
    <w:rsid w:val="00E262D0"/>
    <w:rsid w:val="00E26327"/>
    <w:rsid w:val="00E26B3F"/>
    <w:rsid w:val="00E30862"/>
    <w:rsid w:val="00E308FB"/>
    <w:rsid w:val="00E30ED1"/>
    <w:rsid w:val="00E30FCB"/>
    <w:rsid w:val="00E32153"/>
    <w:rsid w:val="00E3236F"/>
    <w:rsid w:val="00E334F7"/>
    <w:rsid w:val="00E33919"/>
    <w:rsid w:val="00E34132"/>
    <w:rsid w:val="00E34B0F"/>
    <w:rsid w:val="00E3513C"/>
    <w:rsid w:val="00E35CF2"/>
    <w:rsid w:val="00E36394"/>
    <w:rsid w:val="00E36F79"/>
    <w:rsid w:val="00E37DF9"/>
    <w:rsid w:val="00E4057B"/>
    <w:rsid w:val="00E40589"/>
    <w:rsid w:val="00E40636"/>
    <w:rsid w:val="00E41A38"/>
    <w:rsid w:val="00E41DBF"/>
    <w:rsid w:val="00E422D3"/>
    <w:rsid w:val="00E438F7"/>
    <w:rsid w:val="00E43F53"/>
    <w:rsid w:val="00E44EDD"/>
    <w:rsid w:val="00E457B7"/>
    <w:rsid w:val="00E45BFC"/>
    <w:rsid w:val="00E45C22"/>
    <w:rsid w:val="00E45C97"/>
    <w:rsid w:val="00E468BA"/>
    <w:rsid w:val="00E47591"/>
    <w:rsid w:val="00E47F33"/>
    <w:rsid w:val="00E50A43"/>
    <w:rsid w:val="00E515EB"/>
    <w:rsid w:val="00E51CA9"/>
    <w:rsid w:val="00E52A8F"/>
    <w:rsid w:val="00E52CF7"/>
    <w:rsid w:val="00E52ED5"/>
    <w:rsid w:val="00E54298"/>
    <w:rsid w:val="00E54614"/>
    <w:rsid w:val="00E54EED"/>
    <w:rsid w:val="00E55173"/>
    <w:rsid w:val="00E55ED5"/>
    <w:rsid w:val="00E563B4"/>
    <w:rsid w:val="00E5670B"/>
    <w:rsid w:val="00E56D40"/>
    <w:rsid w:val="00E57096"/>
    <w:rsid w:val="00E57AF7"/>
    <w:rsid w:val="00E6035B"/>
    <w:rsid w:val="00E619A9"/>
    <w:rsid w:val="00E6270F"/>
    <w:rsid w:val="00E64052"/>
    <w:rsid w:val="00E655FB"/>
    <w:rsid w:val="00E65885"/>
    <w:rsid w:val="00E661F2"/>
    <w:rsid w:val="00E66273"/>
    <w:rsid w:val="00E66647"/>
    <w:rsid w:val="00E666D0"/>
    <w:rsid w:val="00E7070D"/>
    <w:rsid w:val="00E71607"/>
    <w:rsid w:val="00E716D3"/>
    <w:rsid w:val="00E71BAF"/>
    <w:rsid w:val="00E71FAF"/>
    <w:rsid w:val="00E720DC"/>
    <w:rsid w:val="00E72368"/>
    <w:rsid w:val="00E72393"/>
    <w:rsid w:val="00E73F43"/>
    <w:rsid w:val="00E7494A"/>
    <w:rsid w:val="00E74A36"/>
    <w:rsid w:val="00E74BDA"/>
    <w:rsid w:val="00E74E19"/>
    <w:rsid w:val="00E75010"/>
    <w:rsid w:val="00E75664"/>
    <w:rsid w:val="00E758DA"/>
    <w:rsid w:val="00E759C5"/>
    <w:rsid w:val="00E75A00"/>
    <w:rsid w:val="00E7663D"/>
    <w:rsid w:val="00E77078"/>
    <w:rsid w:val="00E7735A"/>
    <w:rsid w:val="00E77CF0"/>
    <w:rsid w:val="00E80270"/>
    <w:rsid w:val="00E8183D"/>
    <w:rsid w:val="00E8227F"/>
    <w:rsid w:val="00E8277E"/>
    <w:rsid w:val="00E82866"/>
    <w:rsid w:val="00E82A81"/>
    <w:rsid w:val="00E82CD6"/>
    <w:rsid w:val="00E82D29"/>
    <w:rsid w:val="00E82E51"/>
    <w:rsid w:val="00E83508"/>
    <w:rsid w:val="00E83C24"/>
    <w:rsid w:val="00E84297"/>
    <w:rsid w:val="00E84461"/>
    <w:rsid w:val="00E84BFB"/>
    <w:rsid w:val="00E851EB"/>
    <w:rsid w:val="00E855DD"/>
    <w:rsid w:val="00E86807"/>
    <w:rsid w:val="00E902BE"/>
    <w:rsid w:val="00E9033E"/>
    <w:rsid w:val="00E9044F"/>
    <w:rsid w:val="00E909B3"/>
    <w:rsid w:val="00E91119"/>
    <w:rsid w:val="00E913FA"/>
    <w:rsid w:val="00E915DF"/>
    <w:rsid w:val="00E91BC7"/>
    <w:rsid w:val="00E91E88"/>
    <w:rsid w:val="00E92435"/>
    <w:rsid w:val="00E92B07"/>
    <w:rsid w:val="00E93317"/>
    <w:rsid w:val="00E9380C"/>
    <w:rsid w:val="00E940E9"/>
    <w:rsid w:val="00E94439"/>
    <w:rsid w:val="00E946B4"/>
    <w:rsid w:val="00E951C8"/>
    <w:rsid w:val="00E95C00"/>
    <w:rsid w:val="00E95C06"/>
    <w:rsid w:val="00E95C1E"/>
    <w:rsid w:val="00E95EC0"/>
    <w:rsid w:val="00E961AB"/>
    <w:rsid w:val="00E962AB"/>
    <w:rsid w:val="00E96A0F"/>
    <w:rsid w:val="00E96B1A"/>
    <w:rsid w:val="00E96D01"/>
    <w:rsid w:val="00E9796D"/>
    <w:rsid w:val="00EA03C3"/>
    <w:rsid w:val="00EA04EC"/>
    <w:rsid w:val="00EA19CC"/>
    <w:rsid w:val="00EA1B64"/>
    <w:rsid w:val="00EA232F"/>
    <w:rsid w:val="00EA2C51"/>
    <w:rsid w:val="00EA3657"/>
    <w:rsid w:val="00EA463D"/>
    <w:rsid w:val="00EA49EB"/>
    <w:rsid w:val="00EA4CD3"/>
    <w:rsid w:val="00EA505B"/>
    <w:rsid w:val="00EA5062"/>
    <w:rsid w:val="00EA524D"/>
    <w:rsid w:val="00EA52ED"/>
    <w:rsid w:val="00EA5AC7"/>
    <w:rsid w:val="00EA5DF5"/>
    <w:rsid w:val="00EA7128"/>
    <w:rsid w:val="00EB05D5"/>
    <w:rsid w:val="00EB0A73"/>
    <w:rsid w:val="00EB0CA2"/>
    <w:rsid w:val="00EB1896"/>
    <w:rsid w:val="00EB2CFA"/>
    <w:rsid w:val="00EB3B32"/>
    <w:rsid w:val="00EB3E29"/>
    <w:rsid w:val="00EB4820"/>
    <w:rsid w:val="00EB4FDA"/>
    <w:rsid w:val="00EB55CA"/>
    <w:rsid w:val="00EB567C"/>
    <w:rsid w:val="00EB5681"/>
    <w:rsid w:val="00EB5A3D"/>
    <w:rsid w:val="00EB61FD"/>
    <w:rsid w:val="00EB6807"/>
    <w:rsid w:val="00EB7670"/>
    <w:rsid w:val="00EB77E9"/>
    <w:rsid w:val="00EC08DA"/>
    <w:rsid w:val="00EC1391"/>
    <w:rsid w:val="00EC2966"/>
    <w:rsid w:val="00EC3073"/>
    <w:rsid w:val="00EC366D"/>
    <w:rsid w:val="00EC36D6"/>
    <w:rsid w:val="00EC3F02"/>
    <w:rsid w:val="00EC43DE"/>
    <w:rsid w:val="00EC4C06"/>
    <w:rsid w:val="00EC4DF2"/>
    <w:rsid w:val="00EC58AD"/>
    <w:rsid w:val="00EC59A5"/>
    <w:rsid w:val="00EC5DB7"/>
    <w:rsid w:val="00EC6CE7"/>
    <w:rsid w:val="00ED187C"/>
    <w:rsid w:val="00ED317E"/>
    <w:rsid w:val="00ED31DA"/>
    <w:rsid w:val="00ED3DEC"/>
    <w:rsid w:val="00ED412E"/>
    <w:rsid w:val="00ED4554"/>
    <w:rsid w:val="00ED4EBD"/>
    <w:rsid w:val="00ED64D2"/>
    <w:rsid w:val="00ED6961"/>
    <w:rsid w:val="00ED6E01"/>
    <w:rsid w:val="00ED6EFD"/>
    <w:rsid w:val="00ED726C"/>
    <w:rsid w:val="00EE0272"/>
    <w:rsid w:val="00EE0291"/>
    <w:rsid w:val="00EE04FE"/>
    <w:rsid w:val="00EE0BF1"/>
    <w:rsid w:val="00EE15A4"/>
    <w:rsid w:val="00EE1DDD"/>
    <w:rsid w:val="00EE20E5"/>
    <w:rsid w:val="00EE2C6A"/>
    <w:rsid w:val="00EE2FB1"/>
    <w:rsid w:val="00EE46E2"/>
    <w:rsid w:val="00EE46F6"/>
    <w:rsid w:val="00EE4B77"/>
    <w:rsid w:val="00EE52FB"/>
    <w:rsid w:val="00EE5432"/>
    <w:rsid w:val="00EE55D1"/>
    <w:rsid w:val="00EE641B"/>
    <w:rsid w:val="00EF0535"/>
    <w:rsid w:val="00EF0594"/>
    <w:rsid w:val="00EF0860"/>
    <w:rsid w:val="00EF111F"/>
    <w:rsid w:val="00EF1472"/>
    <w:rsid w:val="00EF2C2C"/>
    <w:rsid w:val="00EF2D50"/>
    <w:rsid w:val="00EF3CB0"/>
    <w:rsid w:val="00EF3D42"/>
    <w:rsid w:val="00EF3ED5"/>
    <w:rsid w:val="00EF43F2"/>
    <w:rsid w:val="00EF464C"/>
    <w:rsid w:val="00EF512A"/>
    <w:rsid w:val="00EF60D6"/>
    <w:rsid w:val="00EF7A33"/>
    <w:rsid w:val="00F00367"/>
    <w:rsid w:val="00F0053C"/>
    <w:rsid w:val="00F0173D"/>
    <w:rsid w:val="00F01EBD"/>
    <w:rsid w:val="00F02078"/>
    <w:rsid w:val="00F02408"/>
    <w:rsid w:val="00F02635"/>
    <w:rsid w:val="00F027F8"/>
    <w:rsid w:val="00F034B3"/>
    <w:rsid w:val="00F0358B"/>
    <w:rsid w:val="00F0473D"/>
    <w:rsid w:val="00F04938"/>
    <w:rsid w:val="00F049FC"/>
    <w:rsid w:val="00F05AEC"/>
    <w:rsid w:val="00F05CEA"/>
    <w:rsid w:val="00F062ED"/>
    <w:rsid w:val="00F06A05"/>
    <w:rsid w:val="00F0704C"/>
    <w:rsid w:val="00F0717A"/>
    <w:rsid w:val="00F07476"/>
    <w:rsid w:val="00F077F7"/>
    <w:rsid w:val="00F10049"/>
    <w:rsid w:val="00F1125B"/>
    <w:rsid w:val="00F119D0"/>
    <w:rsid w:val="00F11A46"/>
    <w:rsid w:val="00F1245F"/>
    <w:rsid w:val="00F12C5D"/>
    <w:rsid w:val="00F13116"/>
    <w:rsid w:val="00F140E3"/>
    <w:rsid w:val="00F14159"/>
    <w:rsid w:val="00F14D5F"/>
    <w:rsid w:val="00F150E4"/>
    <w:rsid w:val="00F15359"/>
    <w:rsid w:val="00F16D85"/>
    <w:rsid w:val="00F175E5"/>
    <w:rsid w:val="00F17918"/>
    <w:rsid w:val="00F202D6"/>
    <w:rsid w:val="00F20D02"/>
    <w:rsid w:val="00F21068"/>
    <w:rsid w:val="00F214EF"/>
    <w:rsid w:val="00F21672"/>
    <w:rsid w:val="00F21A3E"/>
    <w:rsid w:val="00F231ED"/>
    <w:rsid w:val="00F23A29"/>
    <w:rsid w:val="00F23B19"/>
    <w:rsid w:val="00F23B89"/>
    <w:rsid w:val="00F23C34"/>
    <w:rsid w:val="00F24102"/>
    <w:rsid w:val="00F25345"/>
    <w:rsid w:val="00F2579F"/>
    <w:rsid w:val="00F2637B"/>
    <w:rsid w:val="00F31D3B"/>
    <w:rsid w:val="00F322B7"/>
    <w:rsid w:val="00F3423D"/>
    <w:rsid w:val="00F34330"/>
    <w:rsid w:val="00F34594"/>
    <w:rsid w:val="00F34906"/>
    <w:rsid w:val="00F3549D"/>
    <w:rsid w:val="00F365C2"/>
    <w:rsid w:val="00F37257"/>
    <w:rsid w:val="00F3734D"/>
    <w:rsid w:val="00F37619"/>
    <w:rsid w:val="00F37AEA"/>
    <w:rsid w:val="00F37B76"/>
    <w:rsid w:val="00F40984"/>
    <w:rsid w:val="00F430C7"/>
    <w:rsid w:val="00F43BA3"/>
    <w:rsid w:val="00F44246"/>
    <w:rsid w:val="00F443E0"/>
    <w:rsid w:val="00F44A0E"/>
    <w:rsid w:val="00F44BD5"/>
    <w:rsid w:val="00F46987"/>
    <w:rsid w:val="00F47D60"/>
    <w:rsid w:val="00F50542"/>
    <w:rsid w:val="00F50798"/>
    <w:rsid w:val="00F52420"/>
    <w:rsid w:val="00F5281B"/>
    <w:rsid w:val="00F53422"/>
    <w:rsid w:val="00F53537"/>
    <w:rsid w:val="00F53E9D"/>
    <w:rsid w:val="00F543CD"/>
    <w:rsid w:val="00F54429"/>
    <w:rsid w:val="00F54791"/>
    <w:rsid w:val="00F551C3"/>
    <w:rsid w:val="00F55435"/>
    <w:rsid w:val="00F557B3"/>
    <w:rsid w:val="00F55A39"/>
    <w:rsid w:val="00F56CFE"/>
    <w:rsid w:val="00F57488"/>
    <w:rsid w:val="00F6095C"/>
    <w:rsid w:val="00F61DEC"/>
    <w:rsid w:val="00F624CE"/>
    <w:rsid w:val="00F62729"/>
    <w:rsid w:val="00F62BE7"/>
    <w:rsid w:val="00F635CF"/>
    <w:rsid w:val="00F63EEB"/>
    <w:rsid w:val="00F6479C"/>
    <w:rsid w:val="00F654C7"/>
    <w:rsid w:val="00F655A3"/>
    <w:rsid w:val="00F6578B"/>
    <w:rsid w:val="00F65CE8"/>
    <w:rsid w:val="00F661DA"/>
    <w:rsid w:val="00F662CF"/>
    <w:rsid w:val="00F666A9"/>
    <w:rsid w:val="00F66B9A"/>
    <w:rsid w:val="00F66BA9"/>
    <w:rsid w:val="00F67144"/>
    <w:rsid w:val="00F6726A"/>
    <w:rsid w:val="00F674FB"/>
    <w:rsid w:val="00F70153"/>
    <w:rsid w:val="00F7041D"/>
    <w:rsid w:val="00F71ED6"/>
    <w:rsid w:val="00F724E0"/>
    <w:rsid w:val="00F73D0F"/>
    <w:rsid w:val="00F73F4B"/>
    <w:rsid w:val="00F7493F"/>
    <w:rsid w:val="00F754E2"/>
    <w:rsid w:val="00F75617"/>
    <w:rsid w:val="00F761F2"/>
    <w:rsid w:val="00F76287"/>
    <w:rsid w:val="00F76756"/>
    <w:rsid w:val="00F77179"/>
    <w:rsid w:val="00F7773B"/>
    <w:rsid w:val="00F77FFA"/>
    <w:rsid w:val="00F81E2D"/>
    <w:rsid w:val="00F82A74"/>
    <w:rsid w:val="00F83434"/>
    <w:rsid w:val="00F84044"/>
    <w:rsid w:val="00F8446C"/>
    <w:rsid w:val="00F8451E"/>
    <w:rsid w:val="00F84A56"/>
    <w:rsid w:val="00F85FC5"/>
    <w:rsid w:val="00F868F3"/>
    <w:rsid w:val="00F86A9D"/>
    <w:rsid w:val="00F87502"/>
    <w:rsid w:val="00F901BC"/>
    <w:rsid w:val="00F90278"/>
    <w:rsid w:val="00F91912"/>
    <w:rsid w:val="00F928F8"/>
    <w:rsid w:val="00F9340D"/>
    <w:rsid w:val="00F93A3F"/>
    <w:rsid w:val="00F93A9D"/>
    <w:rsid w:val="00F9410A"/>
    <w:rsid w:val="00F94139"/>
    <w:rsid w:val="00F95119"/>
    <w:rsid w:val="00F95981"/>
    <w:rsid w:val="00F95C7E"/>
    <w:rsid w:val="00F96604"/>
    <w:rsid w:val="00F96B72"/>
    <w:rsid w:val="00F96CFD"/>
    <w:rsid w:val="00F96F83"/>
    <w:rsid w:val="00FA0AF0"/>
    <w:rsid w:val="00FA0B5C"/>
    <w:rsid w:val="00FA1337"/>
    <w:rsid w:val="00FA1B4F"/>
    <w:rsid w:val="00FA51FF"/>
    <w:rsid w:val="00FA5494"/>
    <w:rsid w:val="00FA559D"/>
    <w:rsid w:val="00FA568F"/>
    <w:rsid w:val="00FA714D"/>
    <w:rsid w:val="00FB0631"/>
    <w:rsid w:val="00FB2264"/>
    <w:rsid w:val="00FB2CE6"/>
    <w:rsid w:val="00FB303F"/>
    <w:rsid w:val="00FB586B"/>
    <w:rsid w:val="00FB68B6"/>
    <w:rsid w:val="00FB70DA"/>
    <w:rsid w:val="00FB786B"/>
    <w:rsid w:val="00FC0681"/>
    <w:rsid w:val="00FC17C4"/>
    <w:rsid w:val="00FC1DBF"/>
    <w:rsid w:val="00FC22D1"/>
    <w:rsid w:val="00FC24F0"/>
    <w:rsid w:val="00FC27AD"/>
    <w:rsid w:val="00FC323A"/>
    <w:rsid w:val="00FC4BA7"/>
    <w:rsid w:val="00FC5206"/>
    <w:rsid w:val="00FC522F"/>
    <w:rsid w:val="00FC5CA8"/>
    <w:rsid w:val="00FC5D9E"/>
    <w:rsid w:val="00FC63DE"/>
    <w:rsid w:val="00FC650B"/>
    <w:rsid w:val="00FC79C6"/>
    <w:rsid w:val="00FD1B62"/>
    <w:rsid w:val="00FD2338"/>
    <w:rsid w:val="00FD2C12"/>
    <w:rsid w:val="00FD39E7"/>
    <w:rsid w:val="00FD3A5D"/>
    <w:rsid w:val="00FD5401"/>
    <w:rsid w:val="00FD55CA"/>
    <w:rsid w:val="00FD5A5E"/>
    <w:rsid w:val="00FD5E71"/>
    <w:rsid w:val="00FD62B3"/>
    <w:rsid w:val="00FD63CD"/>
    <w:rsid w:val="00FD66CD"/>
    <w:rsid w:val="00FD7AF0"/>
    <w:rsid w:val="00FD7EC8"/>
    <w:rsid w:val="00FE0DF4"/>
    <w:rsid w:val="00FE161D"/>
    <w:rsid w:val="00FE1776"/>
    <w:rsid w:val="00FE2BA0"/>
    <w:rsid w:val="00FE30FB"/>
    <w:rsid w:val="00FE3999"/>
    <w:rsid w:val="00FE457D"/>
    <w:rsid w:val="00FE4623"/>
    <w:rsid w:val="00FE4A15"/>
    <w:rsid w:val="00FE5579"/>
    <w:rsid w:val="00FE5A20"/>
    <w:rsid w:val="00FE5DC0"/>
    <w:rsid w:val="00FE5DD9"/>
    <w:rsid w:val="00FE5E82"/>
    <w:rsid w:val="00FE7492"/>
    <w:rsid w:val="00FE774D"/>
    <w:rsid w:val="00FE7EBB"/>
    <w:rsid w:val="00FE7FA7"/>
    <w:rsid w:val="00FF010B"/>
    <w:rsid w:val="00FF09B6"/>
    <w:rsid w:val="00FF0E69"/>
    <w:rsid w:val="00FF11A6"/>
    <w:rsid w:val="00FF1B3C"/>
    <w:rsid w:val="00FF22C3"/>
    <w:rsid w:val="00FF275F"/>
    <w:rsid w:val="00FF3B84"/>
    <w:rsid w:val="00FF4D9F"/>
    <w:rsid w:val="00FF4FAE"/>
    <w:rsid w:val="00FF5F91"/>
    <w:rsid w:val="00FF65FB"/>
    <w:rsid w:val="00FF692A"/>
    <w:rsid w:val="00FF7C75"/>
    <w:rsid w:val="00FF7CAB"/>
    <w:rsid w:val="00FF7D64"/>
    <w:rsid w:val="00FF7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418cbf,#6799c8"/>
    </o:shapedefaults>
    <o:shapelayout v:ext="edit">
      <o:idmap v:ext="edit" data="1"/>
    </o:shapelayout>
  </w:shapeDefaults>
  <w:decimalSymbol w:val="."/>
  <w:listSeparator w:val=","/>
  <w14:docId w14:val="6EB6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semiHidden="1"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790"/>
    <w:pPr>
      <w:spacing w:before="120" w:after="40" w:line="260" w:lineRule="atLeast"/>
      <w:ind w:left="720"/>
    </w:pPr>
    <w:rPr>
      <w:rFonts w:ascii="Arial" w:hAnsi="Arial"/>
      <w:sz w:val="22"/>
      <w:szCs w:val="24"/>
    </w:rPr>
  </w:style>
  <w:style w:type="paragraph" w:styleId="Heading1">
    <w:name w:val="heading 1"/>
    <w:basedOn w:val="Normal"/>
    <w:next w:val="body"/>
    <w:link w:val="Heading1Char"/>
    <w:qFormat/>
    <w:rsid w:val="00EF3D42"/>
    <w:pPr>
      <w:keepNext/>
      <w:numPr>
        <w:numId w:val="4"/>
      </w:numPr>
      <w:pBdr>
        <w:bottom w:val="single" w:sz="12" w:space="1" w:color="auto"/>
      </w:pBdr>
      <w:spacing w:after="480"/>
      <w:outlineLvl w:val="0"/>
    </w:pPr>
    <w:rPr>
      <w:sz w:val="44"/>
      <w:szCs w:val="40"/>
    </w:rPr>
  </w:style>
  <w:style w:type="paragraph" w:styleId="Heading2">
    <w:name w:val="heading 2"/>
    <w:basedOn w:val="Normal"/>
    <w:next w:val="body"/>
    <w:link w:val="Heading2Char"/>
    <w:qFormat/>
    <w:rsid w:val="00C76273"/>
    <w:pPr>
      <w:keepNext/>
      <w:numPr>
        <w:ilvl w:val="1"/>
        <w:numId w:val="4"/>
      </w:numPr>
      <w:spacing w:before="400" w:after="120"/>
      <w:outlineLvl w:val="1"/>
    </w:pPr>
    <w:rPr>
      <w:rFonts w:cs="Arial"/>
      <w:sz w:val="36"/>
      <w:szCs w:val="36"/>
    </w:rPr>
  </w:style>
  <w:style w:type="paragraph" w:styleId="Heading3">
    <w:name w:val="heading 3"/>
    <w:basedOn w:val="Normal"/>
    <w:next w:val="body"/>
    <w:link w:val="Heading3Char"/>
    <w:qFormat/>
    <w:rsid w:val="00C76273"/>
    <w:pPr>
      <w:keepNext/>
      <w:numPr>
        <w:ilvl w:val="2"/>
        <w:numId w:val="4"/>
      </w:numPr>
      <w:spacing w:before="360" w:after="120"/>
      <w:ind w:left="0"/>
      <w:outlineLvl w:val="2"/>
    </w:pPr>
    <w:rPr>
      <w:sz w:val="30"/>
      <w:szCs w:val="30"/>
    </w:rPr>
  </w:style>
  <w:style w:type="paragraph" w:styleId="Heading4">
    <w:name w:val="heading 4"/>
    <w:basedOn w:val="Normal"/>
    <w:next w:val="body"/>
    <w:link w:val="Heading4Char"/>
    <w:qFormat/>
    <w:rsid w:val="00C76273"/>
    <w:pPr>
      <w:keepNext/>
      <w:numPr>
        <w:ilvl w:val="3"/>
        <w:numId w:val="4"/>
      </w:numPr>
      <w:spacing w:before="360" w:after="120"/>
      <w:outlineLvl w:val="3"/>
    </w:pPr>
    <w:rPr>
      <w:sz w:val="26"/>
      <w:szCs w:val="26"/>
    </w:rPr>
  </w:style>
  <w:style w:type="paragraph" w:styleId="Heading5">
    <w:name w:val="heading 5"/>
    <w:basedOn w:val="Normal"/>
    <w:next w:val="body"/>
    <w:link w:val="Heading5Char"/>
    <w:qFormat/>
    <w:rsid w:val="00C76273"/>
    <w:pPr>
      <w:keepNext/>
      <w:numPr>
        <w:ilvl w:val="4"/>
        <w:numId w:val="4"/>
      </w:numPr>
      <w:spacing w:before="360" w:after="120"/>
      <w:outlineLvl w:val="4"/>
    </w:pPr>
    <w:rPr>
      <w:szCs w:val="22"/>
    </w:rPr>
  </w:style>
  <w:style w:type="paragraph" w:styleId="Heading6">
    <w:name w:val="heading 6"/>
    <w:basedOn w:val="Normal"/>
    <w:next w:val="body"/>
    <w:link w:val="Heading6Char"/>
    <w:qFormat/>
    <w:rsid w:val="00C76273"/>
    <w:pPr>
      <w:keepNext/>
      <w:numPr>
        <w:ilvl w:val="5"/>
        <w:numId w:val="4"/>
      </w:numPr>
      <w:spacing w:before="360" w:after="120"/>
      <w:outlineLvl w:val="5"/>
    </w:pPr>
    <w:rPr>
      <w:szCs w:val="22"/>
    </w:rPr>
  </w:style>
  <w:style w:type="paragraph" w:styleId="Heading7">
    <w:name w:val="heading 7"/>
    <w:basedOn w:val="Normal"/>
    <w:next w:val="body"/>
    <w:link w:val="Heading7Char"/>
    <w:qFormat/>
    <w:rsid w:val="00EF3D42"/>
    <w:pPr>
      <w:keepNext/>
      <w:numPr>
        <w:ilvl w:val="6"/>
        <w:numId w:val="4"/>
      </w:numPr>
      <w:pBdr>
        <w:bottom w:val="single" w:sz="12" w:space="1" w:color="auto"/>
      </w:pBdr>
      <w:spacing w:after="480"/>
      <w:outlineLvl w:val="6"/>
    </w:pPr>
    <w:rPr>
      <w:sz w:val="44"/>
      <w:szCs w:val="44"/>
    </w:rPr>
  </w:style>
  <w:style w:type="paragraph" w:styleId="Heading8">
    <w:name w:val="heading 8"/>
    <w:basedOn w:val="Heading2"/>
    <w:next w:val="body"/>
    <w:link w:val="Heading8Char"/>
    <w:qFormat/>
    <w:rsid w:val="00C76273"/>
    <w:pPr>
      <w:numPr>
        <w:ilvl w:val="7"/>
      </w:numPr>
      <w:outlineLvl w:val="7"/>
    </w:pPr>
  </w:style>
  <w:style w:type="paragraph" w:styleId="Heading9">
    <w:name w:val="heading 9"/>
    <w:basedOn w:val="Heading3"/>
    <w:next w:val="body"/>
    <w:link w:val="Heading9Char"/>
    <w:qFormat/>
    <w:rsid w:val="00C76273"/>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9271B"/>
    <w:rPr>
      <w:rFonts w:ascii="Arial" w:hAnsi="Arial" w:cs="Arial"/>
      <w:sz w:val="36"/>
      <w:szCs w:val="36"/>
    </w:rPr>
  </w:style>
  <w:style w:type="paragraph" w:styleId="Footer">
    <w:name w:val="footer"/>
    <w:basedOn w:val="Normal"/>
    <w:link w:val="FooterChar"/>
    <w:uiPriority w:val="99"/>
    <w:rsid w:val="00C31F4D"/>
    <w:pPr>
      <w:pBdr>
        <w:top w:val="single" w:sz="6" w:space="1" w:color="auto"/>
      </w:pBdr>
      <w:tabs>
        <w:tab w:val="center" w:pos="4320"/>
        <w:tab w:val="right" w:pos="9360"/>
      </w:tabs>
      <w:spacing w:line="240" w:lineRule="auto"/>
      <w:ind w:left="0"/>
    </w:pPr>
    <w:rPr>
      <w:rFonts w:cs="Arial"/>
      <w:bCs/>
      <w:sz w:val="14"/>
      <w:szCs w:val="16"/>
    </w:rPr>
  </w:style>
  <w:style w:type="paragraph" w:customStyle="1" w:styleId="tableentryc">
    <w:name w:val="table entry c"/>
    <w:basedOn w:val="Normal"/>
    <w:link w:val="tableentrycChar"/>
    <w:rsid w:val="00C76273"/>
    <w:pPr>
      <w:spacing w:before="40" w:line="240" w:lineRule="auto"/>
      <w:jc w:val="center"/>
    </w:pPr>
    <w:rPr>
      <w:sz w:val="18"/>
    </w:rPr>
  </w:style>
  <w:style w:type="paragraph" w:customStyle="1" w:styleId="tablespace">
    <w:name w:val="table space"/>
    <w:basedOn w:val="Normal"/>
    <w:link w:val="tablespaceChar"/>
    <w:rsid w:val="00C76273"/>
    <w:pPr>
      <w:spacing w:before="0" w:after="0" w:line="240" w:lineRule="auto"/>
    </w:pPr>
    <w:rPr>
      <w:sz w:val="12"/>
    </w:rPr>
  </w:style>
  <w:style w:type="paragraph" w:styleId="TOC1">
    <w:name w:val="toc 1"/>
    <w:basedOn w:val="body"/>
    <w:next w:val="Normal"/>
    <w:autoRedefine/>
    <w:uiPriority w:val="39"/>
    <w:rsid w:val="00C76273"/>
    <w:pPr>
      <w:keepNext/>
      <w:tabs>
        <w:tab w:val="right" w:leader="dot" w:pos="9360"/>
      </w:tabs>
      <w:spacing w:before="240" w:after="120"/>
      <w:ind w:left="1080" w:right="720" w:hanging="360"/>
    </w:pPr>
    <w:rPr>
      <w:b/>
      <w:bCs/>
      <w:noProof/>
      <w:sz w:val="24"/>
      <w:szCs w:val="22"/>
    </w:rPr>
  </w:style>
  <w:style w:type="paragraph" w:styleId="TOC2">
    <w:name w:val="toc 2"/>
    <w:basedOn w:val="TOC1"/>
    <w:next w:val="Normal"/>
    <w:autoRedefine/>
    <w:uiPriority w:val="39"/>
    <w:qFormat/>
    <w:rsid w:val="00C76273"/>
    <w:pPr>
      <w:keepNext w:val="0"/>
      <w:spacing w:before="40" w:after="40"/>
      <w:ind w:left="1296" w:hanging="216"/>
    </w:pPr>
    <w:rPr>
      <w:b w:val="0"/>
      <w:bCs w:val="0"/>
      <w:sz w:val="20"/>
    </w:rPr>
  </w:style>
  <w:style w:type="paragraph" w:styleId="TOC3">
    <w:name w:val="toc 3"/>
    <w:basedOn w:val="TOC2"/>
    <w:next w:val="Normal"/>
    <w:autoRedefine/>
    <w:uiPriority w:val="39"/>
    <w:qFormat/>
    <w:rsid w:val="00C76273"/>
    <w:pPr>
      <w:ind w:left="1669" w:hanging="229"/>
    </w:pPr>
    <w:rPr>
      <w:bCs/>
      <w:szCs w:val="24"/>
    </w:rPr>
  </w:style>
  <w:style w:type="paragraph" w:styleId="TOC4">
    <w:name w:val="toc 4"/>
    <w:basedOn w:val="TOC2"/>
    <w:next w:val="Normal"/>
    <w:autoRedefine/>
    <w:uiPriority w:val="39"/>
    <w:qFormat/>
    <w:rsid w:val="00C76273"/>
    <w:pPr>
      <w:ind w:left="2029" w:hanging="360"/>
    </w:pPr>
  </w:style>
  <w:style w:type="character" w:styleId="Hyperlink">
    <w:name w:val="Hyperlink"/>
    <w:basedOn w:val="DefaultParagraphFont"/>
    <w:uiPriority w:val="99"/>
    <w:rsid w:val="00C76273"/>
    <w:rPr>
      <w:color w:val="0000FF"/>
      <w:u w:val="single"/>
    </w:rPr>
  </w:style>
  <w:style w:type="paragraph" w:customStyle="1" w:styleId="License">
    <w:name w:val="License"/>
    <w:basedOn w:val="Normal"/>
    <w:rsid w:val="005B1C34"/>
    <w:pPr>
      <w:spacing w:line="240" w:lineRule="atLeast"/>
      <w:ind w:left="0"/>
    </w:pPr>
    <w:rPr>
      <w:rFonts w:cs="Arial"/>
      <w:sz w:val="18"/>
    </w:rPr>
  </w:style>
  <w:style w:type="paragraph" w:customStyle="1" w:styleId="tablefootnote">
    <w:name w:val="table footnote"/>
    <w:basedOn w:val="Normal"/>
    <w:link w:val="tablefootnoteChar"/>
    <w:rsid w:val="00C76273"/>
    <w:pPr>
      <w:spacing w:before="40" w:line="240" w:lineRule="auto"/>
    </w:pPr>
    <w:rPr>
      <w:sz w:val="16"/>
    </w:rPr>
  </w:style>
  <w:style w:type="paragraph" w:styleId="Caption">
    <w:name w:val="caption"/>
    <w:basedOn w:val="Normal"/>
    <w:next w:val="body"/>
    <w:link w:val="CaptionChar"/>
    <w:qFormat/>
    <w:rsid w:val="00C76273"/>
    <w:pPr>
      <w:spacing w:before="240" w:after="160" w:line="240" w:lineRule="auto"/>
    </w:pPr>
    <w:rPr>
      <w:b/>
      <w:bCs/>
    </w:rPr>
  </w:style>
  <w:style w:type="paragraph" w:customStyle="1" w:styleId="anchor">
    <w:name w:val="anchor"/>
    <w:basedOn w:val="Normal"/>
    <w:next w:val="body"/>
    <w:rsid w:val="00C76273"/>
    <w:pPr>
      <w:spacing w:before="240" w:after="240"/>
    </w:pPr>
    <w:rPr>
      <w:noProof/>
    </w:rPr>
  </w:style>
  <w:style w:type="character" w:styleId="CommentReference">
    <w:name w:val="annotation reference"/>
    <w:basedOn w:val="DefaultParagraphFont"/>
    <w:rsid w:val="00C76273"/>
    <w:rPr>
      <w:sz w:val="16"/>
      <w:szCs w:val="16"/>
    </w:rPr>
  </w:style>
  <w:style w:type="paragraph" w:styleId="CommentText">
    <w:name w:val="annotation text"/>
    <w:basedOn w:val="Normal"/>
    <w:link w:val="CommentTextChar"/>
    <w:rsid w:val="00C76273"/>
    <w:rPr>
      <w:rFonts w:ascii="Times" w:eastAsia="Times" w:hAnsi="Times"/>
      <w:sz w:val="20"/>
      <w:szCs w:val="20"/>
    </w:rPr>
  </w:style>
  <w:style w:type="paragraph" w:styleId="BalloonText">
    <w:name w:val="Balloon Text"/>
    <w:basedOn w:val="Normal"/>
    <w:link w:val="BalloonTextChar"/>
    <w:semiHidden/>
    <w:rsid w:val="00C76273"/>
    <w:rPr>
      <w:rFonts w:ascii="Tahoma" w:hAnsi="Tahoma" w:cs="Tahoma"/>
      <w:sz w:val="16"/>
      <w:szCs w:val="16"/>
    </w:rPr>
  </w:style>
  <w:style w:type="paragraph" w:customStyle="1" w:styleId="tablecode">
    <w:name w:val="table code"/>
    <w:basedOn w:val="Normal"/>
    <w:link w:val="tablecodeChar"/>
    <w:rsid w:val="00623FBC"/>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uto"/>
      <w:ind w:left="0"/>
    </w:pPr>
    <w:rPr>
      <w:rFonts w:ascii="Courier New" w:hAnsi="Courier New"/>
      <w:noProof/>
      <w:sz w:val="16"/>
      <w:szCs w:val="16"/>
    </w:rPr>
  </w:style>
  <w:style w:type="paragraph" w:customStyle="1" w:styleId="subhead">
    <w:name w:val="subhead"/>
    <w:basedOn w:val="Normal"/>
    <w:next w:val="body"/>
    <w:link w:val="subheadChar"/>
    <w:rsid w:val="00C76273"/>
    <w:pPr>
      <w:keepNext/>
      <w:spacing w:before="240" w:after="120"/>
    </w:pPr>
    <w:rPr>
      <w:b/>
      <w:szCs w:val="22"/>
    </w:rPr>
  </w:style>
  <w:style w:type="paragraph" w:customStyle="1" w:styleId="bulletlv3">
    <w:name w:val="bullet lv3"/>
    <w:basedOn w:val="Normal"/>
    <w:link w:val="bulletlv3Char"/>
    <w:rsid w:val="00C76273"/>
    <w:pPr>
      <w:numPr>
        <w:numId w:val="2"/>
      </w:numPr>
    </w:pPr>
  </w:style>
  <w:style w:type="paragraph" w:customStyle="1" w:styleId="code">
    <w:name w:val="code"/>
    <w:basedOn w:val="Normal"/>
    <w:link w:val="codeChar"/>
    <w:rsid w:val="00C76273"/>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tLeast"/>
    </w:pPr>
    <w:rPr>
      <w:rFonts w:ascii="Courier New" w:hAnsi="Courier New"/>
      <w:noProof/>
      <w:sz w:val="18"/>
    </w:rPr>
  </w:style>
  <w:style w:type="paragraph" w:customStyle="1" w:styleId="calloutreg8pt">
    <w:name w:val="callout_reg 8 pt"/>
    <w:basedOn w:val="Normal"/>
    <w:rsid w:val="00C76273"/>
    <w:pPr>
      <w:spacing w:before="0" w:after="0" w:line="240" w:lineRule="auto"/>
    </w:pPr>
    <w:rPr>
      <w:rFonts w:cs="Arial"/>
      <w:bCs/>
      <w:sz w:val="16"/>
      <w:szCs w:val="18"/>
    </w:rPr>
  </w:style>
  <w:style w:type="paragraph" w:customStyle="1" w:styleId="Draft">
    <w:name w:val="Draft"/>
    <w:basedOn w:val="Normal"/>
    <w:semiHidden/>
    <w:rsid w:val="00C76273"/>
    <w:rPr>
      <w:rFonts w:ascii="Arial Bold" w:eastAsia="Times" w:hAnsi="Arial Bold"/>
      <w:b/>
      <w:color w:val="C0C0C0"/>
      <w:sz w:val="96"/>
      <w:szCs w:val="20"/>
    </w:rPr>
  </w:style>
  <w:style w:type="character" w:styleId="FootnoteReference">
    <w:name w:val="footnote reference"/>
    <w:basedOn w:val="DefaultParagraphFont"/>
    <w:rsid w:val="00C76273"/>
    <w:rPr>
      <w:iCs/>
      <w:sz w:val="20"/>
      <w:szCs w:val="20"/>
      <w:vertAlign w:val="superscript"/>
    </w:rPr>
  </w:style>
  <w:style w:type="paragraph" w:styleId="FootnoteText">
    <w:name w:val="footnote text"/>
    <w:basedOn w:val="Normal"/>
    <w:link w:val="FootnoteTextChar"/>
    <w:rsid w:val="00C76273"/>
    <w:pPr>
      <w:keepLines/>
      <w:spacing w:before="60" w:after="60" w:line="240" w:lineRule="atLeast"/>
    </w:pPr>
    <w:rPr>
      <w:sz w:val="16"/>
    </w:rPr>
  </w:style>
  <w:style w:type="paragraph" w:customStyle="1" w:styleId="numbrdlist">
    <w:name w:val="numbrd list"/>
    <w:basedOn w:val="Normal"/>
    <w:rsid w:val="00C76273"/>
    <w:pPr>
      <w:numPr>
        <w:numId w:val="8"/>
      </w:numPr>
      <w:tabs>
        <w:tab w:val="decimal" w:pos="1440"/>
      </w:tabs>
    </w:pPr>
  </w:style>
  <w:style w:type="paragraph" w:customStyle="1" w:styleId="numbrdlist0">
    <w:name w:val="numbrd list +"/>
    <w:basedOn w:val="Normal"/>
    <w:rsid w:val="00C76273"/>
    <w:pPr>
      <w:numPr>
        <w:numId w:val="9"/>
      </w:numPr>
      <w:tabs>
        <w:tab w:val="left" w:pos="1440"/>
      </w:tabs>
    </w:pPr>
  </w:style>
  <w:style w:type="paragraph" w:customStyle="1" w:styleId="numbrdlist1">
    <w:name w:val="numbrd list ++"/>
    <w:basedOn w:val="Normal"/>
    <w:rsid w:val="00C76273"/>
    <w:pPr>
      <w:numPr>
        <w:numId w:val="10"/>
      </w:numPr>
    </w:pPr>
  </w:style>
  <w:style w:type="character" w:styleId="LineNumber">
    <w:name w:val="line number"/>
    <w:basedOn w:val="DefaultParagraphFont"/>
    <w:rsid w:val="00C76273"/>
    <w:rPr>
      <w:rFonts w:ascii="Arial" w:hAnsi="Arial"/>
      <w:sz w:val="12"/>
    </w:rPr>
  </w:style>
  <w:style w:type="paragraph" w:customStyle="1" w:styleId="calloutbold8pt">
    <w:name w:val="callout_bold 8 pt"/>
    <w:basedOn w:val="Normal"/>
    <w:rsid w:val="00C76273"/>
    <w:pPr>
      <w:spacing w:before="0" w:after="0" w:line="240" w:lineRule="auto"/>
    </w:pPr>
    <w:rPr>
      <w:rFonts w:cs="Arial"/>
      <w:b/>
      <w:bCs/>
      <w:sz w:val="16"/>
      <w:szCs w:val="18"/>
    </w:rPr>
  </w:style>
  <w:style w:type="paragraph" w:customStyle="1" w:styleId="tablebulletlvl2">
    <w:name w:val="table bullet lvl 2"/>
    <w:basedOn w:val="Normal"/>
    <w:rsid w:val="003A384D"/>
    <w:pPr>
      <w:numPr>
        <w:numId w:val="12"/>
      </w:numPr>
      <w:tabs>
        <w:tab w:val="left" w:pos="432"/>
      </w:tabs>
      <w:spacing w:before="20" w:after="0" w:line="180" w:lineRule="atLeast"/>
      <w:ind w:left="446" w:hanging="230"/>
    </w:pPr>
    <w:rPr>
      <w:sz w:val="18"/>
    </w:rPr>
  </w:style>
  <w:style w:type="paragraph" w:customStyle="1" w:styleId="proctextindent">
    <w:name w:val="proc text indent"/>
    <w:basedOn w:val="Normal"/>
    <w:rsid w:val="00C76273"/>
    <w:pPr>
      <w:ind w:left="1080"/>
    </w:pPr>
  </w:style>
  <w:style w:type="paragraph" w:customStyle="1" w:styleId="tableheadingc">
    <w:name w:val="table heading c"/>
    <w:basedOn w:val="Normal"/>
    <w:link w:val="tableheadingcChar"/>
    <w:rsid w:val="00C76273"/>
    <w:pPr>
      <w:keepNext/>
      <w:spacing w:before="60" w:after="60" w:line="240" w:lineRule="auto"/>
      <w:jc w:val="center"/>
    </w:pPr>
    <w:rPr>
      <w:b/>
      <w:bCs/>
      <w:sz w:val="18"/>
      <w:szCs w:val="18"/>
    </w:rPr>
  </w:style>
  <w:style w:type="paragraph" w:styleId="TOC7">
    <w:name w:val="toc 7"/>
    <w:basedOn w:val="Normal"/>
    <w:next w:val="Normal"/>
    <w:autoRedefine/>
    <w:uiPriority w:val="39"/>
    <w:rsid w:val="00C76273"/>
    <w:pPr>
      <w:tabs>
        <w:tab w:val="right" w:leader="dot" w:pos="9000"/>
      </w:tabs>
      <w:ind w:left="1320"/>
    </w:pPr>
    <w:rPr>
      <w:szCs w:val="22"/>
    </w:rPr>
  </w:style>
  <w:style w:type="paragraph" w:customStyle="1" w:styleId="bodytable">
    <w:name w:val="body_table"/>
    <w:basedOn w:val="Normal"/>
    <w:rsid w:val="00C76273"/>
    <w:pPr>
      <w:spacing w:before="60" w:after="60"/>
    </w:pPr>
  </w:style>
  <w:style w:type="paragraph" w:customStyle="1" w:styleId="bulletlv4">
    <w:name w:val="bullet lv4"/>
    <w:basedOn w:val="Normal"/>
    <w:link w:val="bulletlv4Char"/>
    <w:rsid w:val="00C76273"/>
    <w:pPr>
      <w:numPr>
        <w:numId w:val="3"/>
      </w:numPr>
    </w:pPr>
  </w:style>
  <w:style w:type="paragraph" w:customStyle="1" w:styleId="bulletlv1">
    <w:name w:val="bullet lv1"/>
    <w:basedOn w:val="Normal"/>
    <w:link w:val="bulletlv1Char"/>
    <w:rsid w:val="00C76273"/>
    <w:pPr>
      <w:numPr>
        <w:numId w:val="1"/>
      </w:numPr>
    </w:pPr>
    <w:rPr>
      <w:szCs w:val="20"/>
    </w:rPr>
  </w:style>
  <w:style w:type="paragraph" w:customStyle="1" w:styleId="figureanchor">
    <w:name w:val="figure anchor"/>
    <w:basedOn w:val="Normal"/>
    <w:next w:val="Caption"/>
    <w:rsid w:val="00C76273"/>
    <w:pPr>
      <w:keepNext/>
      <w:spacing w:before="360" w:after="120"/>
    </w:pPr>
    <w:rPr>
      <w:noProof/>
    </w:rPr>
  </w:style>
  <w:style w:type="paragraph" w:customStyle="1" w:styleId="body1">
    <w:name w:val="body1"/>
    <w:basedOn w:val="Normal"/>
    <w:rsid w:val="00C76273"/>
  </w:style>
  <w:style w:type="paragraph" w:customStyle="1" w:styleId="subheadindented">
    <w:name w:val="subhead_indented"/>
    <w:basedOn w:val="subhead"/>
    <w:next w:val="body1"/>
    <w:link w:val="subheadindentedChar"/>
    <w:rsid w:val="00C76273"/>
  </w:style>
  <w:style w:type="paragraph" w:customStyle="1" w:styleId="codeindented">
    <w:name w:val="code indented"/>
    <w:basedOn w:val="code"/>
    <w:link w:val="codeindentedChar"/>
    <w:rsid w:val="00C76273"/>
    <w:pPr>
      <w:tabs>
        <w:tab w:val="clear" w:pos="720"/>
      </w:tabs>
      <w:ind w:left="1440"/>
    </w:pPr>
  </w:style>
  <w:style w:type="character" w:customStyle="1" w:styleId="Bold">
    <w:name w:val="Bold"/>
    <w:rsid w:val="00C76273"/>
    <w:rPr>
      <w:b/>
      <w:bCs/>
      <w:color w:val="auto"/>
      <w:szCs w:val="20"/>
    </w:rPr>
  </w:style>
  <w:style w:type="character" w:customStyle="1" w:styleId="bluexrefs">
    <w:name w:val="blue_xrefs"/>
    <w:basedOn w:val="DefaultParagraphFont"/>
    <w:semiHidden/>
    <w:rsid w:val="00C76273"/>
    <w:rPr>
      <w:color w:val="0000FF"/>
    </w:rPr>
  </w:style>
  <w:style w:type="paragraph" w:customStyle="1" w:styleId="tableentry">
    <w:name w:val="table entry"/>
    <w:basedOn w:val="Normal"/>
    <w:link w:val="tableentryChar"/>
    <w:rsid w:val="00C76273"/>
    <w:pPr>
      <w:spacing w:before="40" w:line="240" w:lineRule="auto"/>
      <w:ind w:left="0"/>
    </w:pPr>
    <w:rPr>
      <w:rFonts w:cs="Arial"/>
      <w:sz w:val="18"/>
      <w:szCs w:val="20"/>
    </w:rPr>
  </w:style>
  <w:style w:type="character" w:customStyle="1" w:styleId="tableentryChar">
    <w:name w:val="table entry Char"/>
    <w:basedOn w:val="tableheadingChar"/>
    <w:link w:val="tableentry"/>
    <w:rsid w:val="0029271B"/>
    <w:rPr>
      <w:rFonts w:ascii="Arial" w:hAnsi="Arial" w:cs="Arial"/>
      <w:b/>
      <w:sz w:val="18"/>
    </w:rPr>
  </w:style>
  <w:style w:type="character" w:customStyle="1" w:styleId="tableheadingChar">
    <w:name w:val="table heading Char"/>
    <w:basedOn w:val="DefaultParagraphFont"/>
    <w:link w:val="tableheading"/>
    <w:rsid w:val="0029271B"/>
    <w:rPr>
      <w:rFonts w:ascii="Arial" w:hAnsi="Arial" w:cs="Arial"/>
      <w:b/>
      <w:sz w:val="18"/>
    </w:rPr>
  </w:style>
  <w:style w:type="paragraph" w:customStyle="1" w:styleId="tableheading">
    <w:name w:val="table heading"/>
    <w:basedOn w:val="Normal"/>
    <w:link w:val="tableheadingChar"/>
    <w:rsid w:val="00C76273"/>
    <w:pPr>
      <w:keepNext/>
      <w:spacing w:before="60" w:after="60" w:line="240" w:lineRule="auto"/>
      <w:ind w:left="0"/>
    </w:pPr>
    <w:rPr>
      <w:rFonts w:cs="Arial"/>
      <w:b/>
      <w:sz w:val="18"/>
      <w:szCs w:val="20"/>
    </w:rPr>
  </w:style>
  <w:style w:type="paragraph" w:customStyle="1" w:styleId="tablenumbrdlst">
    <w:name w:val="table_numbrdlst"/>
    <w:basedOn w:val="tableentry"/>
    <w:rsid w:val="00C76273"/>
    <w:pPr>
      <w:numPr>
        <w:numId w:val="13"/>
      </w:numPr>
      <w:spacing w:after="0"/>
    </w:pPr>
    <w:rPr>
      <w:rFonts w:cs="Times New Roman"/>
      <w:bCs/>
      <w:szCs w:val="18"/>
    </w:rPr>
  </w:style>
  <w:style w:type="paragraph" w:customStyle="1" w:styleId="body">
    <w:name w:val="body"/>
    <w:basedOn w:val="Normal"/>
    <w:link w:val="bodyChar"/>
    <w:uiPriority w:val="99"/>
    <w:qFormat/>
    <w:rsid w:val="00C76273"/>
    <w:rPr>
      <w:rFonts w:cs="Arial"/>
      <w:szCs w:val="20"/>
    </w:rPr>
  </w:style>
  <w:style w:type="paragraph" w:customStyle="1" w:styleId="bulletlv2">
    <w:name w:val="bullet lv2"/>
    <w:basedOn w:val="Normal"/>
    <w:link w:val="bulletlv2CharChar"/>
    <w:rsid w:val="00623FBC"/>
    <w:pPr>
      <w:numPr>
        <w:numId w:val="11"/>
      </w:numPr>
      <w:tabs>
        <w:tab w:val="left" w:pos="1440"/>
      </w:tabs>
      <w:spacing w:line="180" w:lineRule="atLeast"/>
      <w:ind w:left="1310" w:hanging="230"/>
    </w:pPr>
  </w:style>
  <w:style w:type="character" w:customStyle="1" w:styleId="bulletlv2CharChar">
    <w:name w:val="bullet lv2 Char Char"/>
    <w:basedOn w:val="DefaultParagraphFont"/>
    <w:link w:val="bulletlv2"/>
    <w:rsid w:val="00623FBC"/>
    <w:rPr>
      <w:rFonts w:ascii="Arial" w:hAnsi="Arial"/>
      <w:sz w:val="22"/>
      <w:szCs w:val="24"/>
    </w:rPr>
  </w:style>
  <w:style w:type="paragraph" w:customStyle="1" w:styleId="DocTitle">
    <w:name w:val="DocTitle"/>
    <w:basedOn w:val="Normal"/>
    <w:next w:val="DocSubtitle"/>
    <w:link w:val="DocTitleChar"/>
    <w:rsid w:val="00C76273"/>
    <w:pPr>
      <w:spacing w:before="1440" w:after="0"/>
      <w:ind w:left="0"/>
      <w:jc w:val="right"/>
    </w:pPr>
    <w:rPr>
      <w:rFonts w:cs="Arial"/>
      <w:b/>
      <w:i/>
      <w:sz w:val="48"/>
      <w:szCs w:val="48"/>
    </w:rPr>
  </w:style>
  <w:style w:type="character" w:customStyle="1" w:styleId="DocTitleChar">
    <w:name w:val="DocTitle Char"/>
    <w:basedOn w:val="DefaultParagraphFont"/>
    <w:link w:val="DocTitle"/>
    <w:rsid w:val="00CA4D2A"/>
    <w:rPr>
      <w:rFonts w:ascii="Arial" w:hAnsi="Arial" w:cs="Arial"/>
      <w:b/>
      <w:i/>
      <w:sz w:val="48"/>
      <w:szCs w:val="48"/>
    </w:rPr>
  </w:style>
  <w:style w:type="paragraph" w:styleId="Header">
    <w:name w:val="header"/>
    <w:basedOn w:val="Normal"/>
    <w:link w:val="HeaderChar"/>
    <w:uiPriority w:val="99"/>
    <w:rsid w:val="00C76273"/>
    <w:pPr>
      <w:pBdr>
        <w:bottom w:val="single" w:sz="8" w:space="1" w:color="auto"/>
      </w:pBdr>
      <w:tabs>
        <w:tab w:val="right" w:pos="9360"/>
      </w:tabs>
      <w:spacing w:before="240" w:after="360"/>
      <w:ind w:left="0"/>
    </w:pPr>
    <w:rPr>
      <w:rFonts w:cs="Arial"/>
      <w:sz w:val="18"/>
      <w:szCs w:val="20"/>
    </w:rPr>
  </w:style>
  <w:style w:type="paragraph" w:styleId="CommentSubject">
    <w:name w:val="annotation subject"/>
    <w:basedOn w:val="CommentText"/>
    <w:next w:val="CommentText"/>
    <w:link w:val="CommentSubjectChar"/>
    <w:semiHidden/>
    <w:rsid w:val="00C76273"/>
    <w:rPr>
      <w:rFonts w:ascii="Times New Roman" w:eastAsia="Times New Roman" w:hAnsi="Times New Roman"/>
      <w:b/>
      <w:bCs/>
    </w:rPr>
  </w:style>
  <w:style w:type="paragraph" w:styleId="DocumentMap">
    <w:name w:val="Document Map"/>
    <w:basedOn w:val="Normal"/>
    <w:link w:val="DocumentMapChar"/>
    <w:semiHidden/>
    <w:rsid w:val="00C76273"/>
    <w:pPr>
      <w:shd w:val="clear" w:color="auto" w:fill="000080"/>
    </w:pPr>
    <w:rPr>
      <w:rFonts w:ascii="Tahoma" w:hAnsi="Tahoma" w:cs="Tahoma"/>
      <w:sz w:val="20"/>
      <w:szCs w:val="20"/>
    </w:rPr>
  </w:style>
  <w:style w:type="paragraph" w:styleId="EndnoteText">
    <w:name w:val="endnote text"/>
    <w:basedOn w:val="Normal"/>
    <w:link w:val="EndnoteTextChar"/>
    <w:semiHidden/>
    <w:rsid w:val="00C76273"/>
    <w:rPr>
      <w:sz w:val="20"/>
      <w:szCs w:val="20"/>
    </w:rPr>
  </w:style>
  <w:style w:type="paragraph" w:customStyle="1" w:styleId="Headercoverpage">
    <w:name w:val="Header cover page"/>
    <w:basedOn w:val="Normal"/>
    <w:next w:val="body"/>
    <w:rsid w:val="00C76273"/>
    <w:pPr>
      <w:spacing w:before="720" w:after="0" w:line="240" w:lineRule="auto"/>
      <w:ind w:left="0"/>
    </w:pPr>
    <w:rPr>
      <w:noProof/>
      <w:sz w:val="40"/>
      <w:szCs w:val="48"/>
    </w:rPr>
  </w:style>
  <w:style w:type="character" w:customStyle="1" w:styleId="tablecodeChar">
    <w:name w:val="table code Char"/>
    <w:basedOn w:val="DefaultParagraphFont"/>
    <w:link w:val="tablecode"/>
    <w:rsid w:val="00623FBC"/>
    <w:rPr>
      <w:rFonts w:ascii="Courier New" w:hAnsi="Courier New"/>
      <w:noProof/>
      <w:sz w:val="16"/>
      <w:szCs w:val="16"/>
    </w:rPr>
  </w:style>
  <w:style w:type="paragraph" w:styleId="Index1">
    <w:name w:val="index 1"/>
    <w:basedOn w:val="Normal"/>
    <w:next w:val="Normal"/>
    <w:autoRedefine/>
    <w:semiHidden/>
    <w:rsid w:val="00C76273"/>
    <w:pPr>
      <w:spacing w:before="0" w:after="0" w:line="240" w:lineRule="atLeast"/>
      <w:ind w:left="216" w:hanging="216"/>
    </w:pPr>
    <w:rPr>
      <w:sz w:val="20"/>
    </w:rPr>
  </w:style>
  <w:style w:type="paragraph" w:styleId="Index2">
    <w:name w:val="index 2"/>
    <w:basedOn w:val="Normal"/>
    <w:next w:val="Normal"/>
    <w:autoRedefine/>
    <w:semiHidden/>
    <w:rsid w:val="00C76273"/>
    <w:pPr>
      <w:ind w:left="440" w:hanging="220"/>
    </w:pPr>
    <w:rPr>
      <w:sz w:val="20"/>
    </w:rPr>
  </w:style>
  <w:style w:type="paragraph" w:styleId="Index3">
    <w:name w:val="index 3"/>
    <w:basedOn w:val="Normal"/>
    <w:next w:val="Normal"/>
    <w:autoRedefine/>
    <w:semiHidden/>
    <w:rsid w:val="00C76273"/>
    <w:pPr>
      <w:ind w:left="660" w:hanging="220"/>
    </w:pPr>
    <w:rPr>
      <w:sz w:val="20"/>
    </w:rPr>
  </w:style>
  <w:style w:type="paragraph" w:styleId="Index4">
    <w:name w:val="index 4"/>
    <w:basedOn w:val="Normal"/>
    <w:next w:val="Normal"/>
    <w:autoRedefine/>
    <w:semiHidden/>
    <w:rsid w:val="00C76273"/>
    <w:pPr>
      <w:ind w:left="880" w:hanging="220"/>
    </w:pPr>
    <w:rPr>
      <w:sz w:val="20"/>
    </w:rPr>
  </w:style>
  <w:style w:type="paragraph" w:styleId="Index5">
    <w:name w:val="index 5"/>
    <w:basedOn w:val="Normal"/>
    <w:next w:val="Normal"/>
    <w:autoRedefine/>
    <w:semiHidden/>
    <w:rsid w:val="00C76273"/>
    <w:pPr>
      <w:ind w:left="1100" w:hanging="220"/>
    </w:pPr>
  </w:style>
  <w:style w:type="paragraph" w:styleId="Index6">
    <w:name w:val="index 6"/>
    <w:basedOn w:val="Normal"/>
    <w:next w:val="Normal"/>
    <w:autoRedefine/>
    <w:semiHidden/>
    <w:rsid w:val="00C76273"/>
    <w:pPr>
      <w:ind w:left="1320" w:hanging="220"/>
    </w:pPr>
  </w:style>
  <w:style w:type="paragraph" w:styleId="Index7">
    <w:name w:val="index 7"/>
    <w:basedOn w:val="Normal"/>
    <w:next w:val="Normal"/>
    <w:autoRedefine/>
    <w:semiHidden/>
    <w:rsid w:val="00C76273"/>
    <w:pPr>
      <w:ind w:left="1540" w:hanging="220"/>
    </w:pPr>
  </w:style>
  <w:style w:type="paragraph" w:styleId="Index8">
    <w:name w:val="index 8"/>
    <w:basedOn w:val="Normal"/>
    <w:next w:val="Normal"/>
    <w:autoRedefine/>
    <w:semiHidden/>
    <w:rsid w:val="00C76273"/>
    <w:pPr>
      <w:ind w:left="1760" w:hanging="220"/>
    </w:pPr>
  </w:style>
  <w:style w:type="paragraph" w:styleId="Index9">
    <w:name w:val="index 9"/>
    <w:basedOn w:val="Normal"/>
    <w:next w:val="Normal"/>
    <w:autoRedefine/>
    <w:semiHidden/>
    <w:rsid w:val="00C76273"/>
    <w:pPr>
      <w:ind w:left="1980" w:hanging="220"/>
    </w:pPr>
  </w:style>
  <w:style w:type="paragraph" w:styleId="IndexHeading">
    <w:name w:val="index heading"/>
    <w:basedOn w:val="Normal"/>
    <w:next w:val="Index1"/>
    <w:semiHidden/>
    <w:rsid w:val="00C76273"/>
    <w:pPr>
      <w:keepNext/>
      <w:spacing w:before="720" w:after="480"/>
    </w:pPr>
    <w:rPr>
      <w:rFonts w:cs="Arial"/>
      <w:b/>
      <w:bCs/>
      <w:sz w:val="44"/>
    </w:rPr>
  </w:style>
  <w:style w:type="paragraph" w:styleId="MacroText">
    <w:name w:val="macro"/>
    <w:link w:val="MacroTextChar"/>
    <w:semiHidden/>
    <w:rsid w:val="00C762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TableofAuthorities">
    <w:name w:val="table of authorities"/>
    <w:basedOn w:val="Normal"/>
    <w:next w:val="Normal"/>
    <w:semiHidden/>
    <w:rsid w:val="00C76273"/>
    <w:pPr>
      <w:ind w:left="220" w:hanging="220"/>
    </w:pPr>
  </w:style>
  <w:style w:type="paragraph" w:styleId="TableofFigures">
    <w:name w:val="table of figures"/>
    <w:basedOn w:val="Normal"/>
    <w:next w:val="body"/>
    <w:uiPriority w:val="99"/>
    <w:qFormat/>
    <w:rsid w:val="00C76273"/>
    <w:pPr>
      <w:tabs>
        <w:tab w:val="right" w:leader="dot" w:pos="9360"/>
      </w:tabs>
      <w:spacing w:line="240" w:lineRule="auto"/>
      <w:ind w:left="1080" w:right="720" w:hanging="360"/>
    </w:pPr>
    <w:rPr>
      <w:noProof/>
      <w:sz w:val="20"/>
    </w:rPr>
  </w:style>
  <w:style w:type="table" w:styleId="TableClassic1">
    <w:name w:val="Table Classic 1"/>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HeadingTOC">
    <w:name w:val="Heading TOC"/>
    <w:basedOn w:val="Normal"/>
    <w:next w:val="body"/>
    <w:rsid w:val="00093BB8"/>
    <w:pPr>
      <w:pBdr>
        <w:bottom w:val="single" w:sz="12" w:space="1" w:color="auto"/>
      </w:pBdr>
      <w:spacing w:after="480"/>
      <w:ind w:left="0"/>
    </w:pPr>
    <w:rPr>
      <w:bCs/>
      <w:sz w:val="44"/>
      <w:szCs w:val="48"/>
    </w:rPr>
  </w:style>
  <w:style w:type="paragraph" w:styleId="TOC5">
    <w:name w:val="toc 5"/>
    <w:basedOn w:val="TOC2"/>
    <w:next w:val="Normal"/>
    <w:autoRedefine/>
    <w:uiPriority w:val="39"/>
    <w:rsid w:val="00C76273"/>
    <w:pPr>
      <w:tabs>
        <w:tab w:val="left" w:pos="2304"/>
      </w:tabs>
      <w:ind w:left="1800"/>
    </w:pPr>
  </w:style>
  <w:style w:type="paragraph" w:styleId="TOC6">
    <w:name w:val="toc 6"/>
    <w:basedOn w:val="Normal"/>
    <w:next w:val="Normal"/>
    <w:autoRedefine/>
    <w:uiPriority w:val="39"/>
    <w:rsid w:val="00C76273"/>
    <w:pPr>
      <w:tabs>
        <w:tab w:val="right" w:pos="9000"/>
      </w:tabs>
      <w:ind w:left="1094"/>
    </w:pPr>
    <w:rPr>
      <w:szCs w:val="22"/>
    </w:rPr>
  </w:style>
  <w:style w:type="paragraph" w:styleId="TOC8">
    <w:name w:val="toc 8"/>
    <w:basedOn w:val="Normal"/>
    <w:next w:val="Normal"/>
    <w:autoRedefine/>
    <w:uiPriority w:val="39"/>
    <w:rsid w:val="00C76273"/>
    <w:pPr>
      <w:tabs>
        <w:tab w:val="right" w:leader="dot" w:pos="9000"/>
      </w:tabs>
      <w:ind w:left="1540"/>
    </w:pPr>
    <w:rPr>
      <w:szCs w:val="22"/>
    </w:rPr>
  </w:style>
  <w:style w:type="paragraph" w:styleId="TOC9">
    <w:name w:val="toc 9"/>
    <w:basedOn w:val="Normal"/>
    <w:next w:val="Normal"/>
    <w:autoRedefine/>
    <w:uiPriority w:val="39"/>
    <w:rsid w:val="00C76273"/>
    <w:pPr>
      <w:tabs>
        <w:tab w:val="right" w:leader="dot" w:pos="9000"/>
      </w:tabs>
      <w:ind w:left="1760"/>
    </w:pPr>
    <w:rPr>
      <w:szCs w:val="22"/>
    </w:rPr>
  </w:style>
  <w:style w:type="paragraph" w:customStyle="1" w:styleId="body2">
    <w:name w:val="body2"/>
    <w:basedOn w:val="Normal"/>
    <w:rsid w:val="00C76273"/>
    <w:pPr>
      <w:ind w:left="1080"/>
    </w:pPr>
  </w:style>
  <w:style w:type="paragraph" w:customStyle="1" w:styleId="address">
    <w:name w:val="address"/>
    <w:basedOn w:val="Normal"/>
    <w:semiHidden/>
    <w:rsid w:val="00C76273"/>
    <w:pPr>
      <w:spacing w:before="0" w:after="0"/>
      <w:jc w:val="center"/>
    </w:pPr>
    <w:rPr>
      <w:sz w:val="20"/>
    </w:rPr>
  </w:style>
  <w:style w:type="paragraph" w:customStyle="1" w:styleId="DocSubtitle">
    <w:name w:val="DocSubtitle"/>
    <w:basedOn w:val="Normal"/>
    <w:next w:val="DCN"/>
    <w:rsid w:val="00C76273"/>
    <w:pPr>
      <w:ind w:left="0"/>
      <w:jc w:val="right"/>
    </w:pPr>
    <w:rPr>
      <w:i/>
      <w:sz w:val="36"/>
    </w:rPr>
  </w:style>
  <w:style w:type="paragraph" w:customStyle="1" w:styleId="notetext">
    <w:name w:val="note text"/>
    <w:basedOn w:val="Normal"/>
    <w:next w:val="notetextbody"/>
    <w:rsid w:val="00717A83"/>
    <w:pPr>
      <w:spacing w:before="100" w:after="0"/>
    </w:pPr>
    <w:rPr>
      <w:b/>
      <w:sz w:val="18"/>
      <w:szCs w:val="20"/>
    </w:rPr>
  </w:style>
  <w:style w:type="paragraph" w:customStyle="1" w:styleId="tablebulletlvl1">
    <w:name w:val="table bullet lvl 1"/>
    <w:basedOn w:val="tableentry"/>
    <w:rsid w:val="002E082B"/>
    <w:pPr>
      <w:numPr>
        <w:numId w:val="14"/>
      </w:numPr>
      <w:tabs>
        <w:tab w:val="clear" w:pos="360"/>
      </w:tabs>
      <w:spacing w:after="0" w:line="180" w:lineRule="atLeast"/>
      <w:ind w:left="245" w:hanging="245"/>
    </w:pPr>
    <w:rPr>
      <w:rFonts w:cs="Times New Roman"/>
    </w:rPr>
  </w:style>
  <w:style w:type="paragraph" w:customStyle="1" w:styleId="DCN">
    <w:name w:val="DCN"/>
    <w:basedOn w:val="Normal"/>
    <w:next w:val="body"/>
    <w:rsid w:val="00C76273"/>
    <w:pPr>
      <w:ind w:left="0"/>
      <w:jc w:val="right"/>
    </w:pPr>
    <w:rPr>
      <w:b/>
      <w:i/>
      <w:sz w:val="28"/>
      <w:szCs w:val="28"/>
    </w:rPr>
  </w:style>
  <w:style w:type="paragraph" w:customStyle="1" w:styleId="Footercover">
    <w:name w:val="Footer cover"/>
    <w:basedOn w:val="Footer"/>
    <w:rsid w:val="00A43EF1"/>
    <w:pPr>
      <w:pBdr>
        <w:top w:val="none" w:sz="0" w:space="0" w:color="auto"/>
      </w:pBdr>
      <w:spacing w:before="0" w:after="0" w:line="240" w:lineRule="atLeast"/>
      <w:jc w:val="center"/>
    </w:pPr>
    <w:rPr>
      <w:b/>
      <w:bCs w:val="0"/>
      <w:sz w:val="18"/>
    </w:rPr>
  </w:style>
  <w:style w:type="paragraph" w:customStyle="1" w:styleId="HeadingRevisionHistory">
    <w:name w:val="Heading Revision History"/>
    <w:basedOn w:val="Heading1"/>
    <w:next w:val="body"/>
    <w:semiHidden/>
    <w:rsid w:val="00C76273"/>
    <w:pPr>
      <w:numPr>
        <w:numId w:val="0"/>
      </w:numPr>
    </w:pPr>
    <w:rPr>
      <w:rFonts w:cs="Arial"/>
    </w:rPr>
  </w:style>
  <w:style w:type="paragraph" w:customStyle="1" w:styleId="procfigure">
    <w:name w:val="proc_figure"/>
    <w:basedOn w:val="Normal"/>
    <w:next w:val="proctext"/>
    <w:rsid w:val="00C76273"/>
    <w:pPr>
      <w:spacing w:before="240" w:after="240"/>
      <w:ind w:left="1080"/>
    </w:pPr>
    <w:rPr>
      <w:rFonts w:cs="Arial"/>
    </w:rPr>
  </w:style>
  <w:style w:type="paragraph" w:customStyle="1" w:styleId="proctitle">
    <w:name w:val="proc title"/>
    <w:basedOn w:val="Normal"/>
    <w:next w:val="proctext"/>
    <w:rsid w:val="00C76273"/>
    <w:pPr>
      <w:keepNext/>
      <w:keepLines/>
      <w:spacing w:before="240" w:after="120"/>
    </w:pPr>
    <w:rPr>
      <w:rFonts w:ascii="Arial Narrow" w:hAnsi="Arial Narrow"/>
      <w:b/>
      <w:bCs/>
      <w:sz w:val="26"/>
      <w:szCs w:val="22"/>
    </w:rPr>
  </w:style>
  <w:style w:type="paragraph" w:customStyle="1" w:styleId="Header1stpage">
    <w:name w:val="Header 1st page"/>
    <w:basedOn w:val="Normal"/>
    <w:rsid w:val="00C76273"/>
    <w:pPr>
      <w:spacing w:before="400" w:after="240"/>
      <w:ind w:left="0"/>
      <w:contextualSpacing/>
    </w:pPr>
  </w:style>
  <w:style w:type="paragraph" w:customStyle="1" w:styleId="proctext">
    <w:name w:val="proc text"/>
    <w:basedOn w:val="Normal"/>
    <w:rsid w:val="00623FBC"/>
    <w:pPr>
      <w:ind w:left="1080"/>
    </w:pPr>
  </w:style>
  <w:style w:type="paragraph" w:customStyle="1" w:styleId="procresultindented">
    <w:name w:val="proc result indented"/>
    <w:basedOn w:val="body3"/>
    <w:next w:val="numbrdlist"/>
    <w:rsid w:val="00C76273"/>
    <w:pPr>
      <w:ind w:left="1800"/>
    </w:pPr>
  </w:style>
  <w:style w:type="paragraph" w:customStyle="1" w:styleId="procresult">
    <w:name w:val="proc result"/>
    <w:basedOn w:val="body2"/>
    <w:next w:val="numbrdlist"/>
    <w:rsid w:val="00C76273"/>
    <w:pPr>
      <w:ind w:left="1440"/>
    </w:pPr>
  </w:style>
  <w:style w:type="paragraph" w:customStyle="1" w:styleId="proccode">
    <w:name w:val="proc code"/>
    <w:basedOn w:val="Normal"/>
    <w:rsid w:val="00C76273"/>
    <w:pPr>
      <w:spacing w:before="20" w:after="20" w:line="240" w:lineRule="atLeast"/>
      <w:ind w:left="1440"/>
    </w:pPr>
    <w:rPr>
      <w:rFonts w:ascii="Courier New" w:hAnsi="Courier New"/>
      <w:noProof/>
      <w:sz w:val="18"/>
    </w:rPr>
  </w:style>
  <w:style w:type="paragraph" w:customStyle="1" w:styleId="body3">
    <w:name w:val="body3"/>
    <w:basedOn w:val="Normal"/>
    <w:rsid w:val="00C76273"/>
    <w:pPr>
      <w:ind w:left="1440"/>
    </w:pPr>
  </w:style>
  <w:style w:type="table" w:styleId="TableGrid">
    <w:name w:val="Table Grid"/>
    <w:basedOn w:val="TableNormal"/>
    <w:rsid w:val="00C76273"/>
    <w:pPr>
      <w:spacing w:before="240" w:after="160" w:line="300" w:lineRule="atLeast"/>
    </w:pPr>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blCellMar>
          <w:top w:w="0" w:type="dxa"/>
          <w:left w:w="115" w:type="dxa"/>
          <w:bottom w:w="0" w:type="dxa"/>
          <w:right w:w="115" w:type="dxa"/>
        </w:tblCellMar>
      </w:tbl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bodyChar">
    <w:name w:val="body Char"/>
    <w:basedOn w:val="DefaultParagraphFont"/>
    <w:link w:val="body"/>
    <w:uiPriority w:val="99"/>
    <w:rsid w:val="00370833"/>
    <w:rPr>
      <w:rFonts w:cs="Arial"/>
      <w:sz w:val="22"/>
    </w:rPr>
  </w:style>
  <w:style w:type="character" w:customStyle="1" w:styleId="codeChar">
    <w:name w:val="code Char"/>
    <w:basedOn w:val="DefaultParagraphFont"/>
    <w:link w:val="code"/>
    <w:rsid w:val="00C23747"/>
    <w:rPr>
      <w:rFonts w:ascii="Courier New" w:hAnsi="Courier New"/>
      <w:noProof/>
      <w:sz w:val="18"/>
      <w:szCs w:val="24"/>
    </w:rPr>
  </w:style>
  <w:style w:type="paragraph" w:customStyle="1" w:styleId="LOF-LOT">
    <w:name w:val="LOF-LOT"/>
    <w:basedOn w:val="Normal"/>
    <w:next w:val="body"/>
    <w:rsid w:val="00C76273"/>
    <w:pPr>
      <w:keepNext/>
      <w:spacing w:before="480" w:after="360"/>
      <w:ind w:left="0"/>
    </w:pPr>
    <w:rPr>
      <w:sz w:val="36"/>
      <w:szCs w:val="36"/>
    </w:rPr>
  </w:style>
  <w:style w:type="paragraph" w:customStyle="1" w:styleId="Headerlandscape">
    <w:name w:val="Header landscape"/>
    <w:basedOn w:val="Header"/>
    <w:rsid w:val="00C76273"/>
    <w:pPr>
      <w:tabs>
        <w:tab w:val="clear" w:pos="9360"/>
        <w:tab w:val="right" w:pos="12960"/>
      </w:tabs>
    </w:pPr>
  </w:style>
  <w:style w:type="paragraph" w:customStyle="1" w:styleId="Footerlandscape">
    <w:name w:val="Footer landscape"/>
    <w:basedOn w:val="Footer"/>
    <w:rsid w:val="00C76273"/>
    <w:pPr>
      <w:tabs>
        <w:tab w:val="clear" w:pos="9360"/>
        <w:tab w:val="center" w:pos="6480"/>
        <w:tab w:val="right" w:pos="12960"/>
      </w:tabs>
    </w:pPr>
  </w:style>
  <w:style w:type="character" w:customStyle="1" w:styleId="6pt">
    <w:name w:val="6 pt."/>
    <w:basedOn w:val="DefaultParagraphFont"/>
    <w:rsid w:val="00C76273"/>
    <w:rPr>
      <w:sz w:val="12"/>
    </w:rPr>
  </w:style>
  <w:style w:type="paragraph" w:customStyle="1" w:styleId="Licensec">
    <w:name w:val="License c"/>
    <w:basedOn w:val="License"/>
    <w:rsid w:val="00C76273"/>
    <w:pPr>
      <w:spacing w:before="0" w:after="0"/>
      <w:jc w:val="center"/>
    </w:pPr>
  </w:style>
  <w:style w:type="character" w:customStyle="1" w:styleId="Heading1Char">
    <w:name w:val="Heading 1 Char"/>
    <w:basedOn w:val="DefaultParagraphFont"/>
    <w:link w:val="Heading1"/>
    <w:rsid w:val="00EF3D42"/>
    <w:rPr>
      <w:rFonts w:ascii="Arial" w:hAnsi="Arial"/>
      <w:sz w:val="44"/>
      <w:szCs w:val="40"/>
    </w:rPr>
  </w:style>
  <w:style w:type="character" w:customStyle="1" w:styleId="bulletlv1Char">
    <w:name w:val="bullet lv1 Char"/>
    <w:basedOn w:val="DefaultParagraphFont"/>
    <w:link w:val="bulletlv1"/>
    <w:rsid w:val="000F769D"/>
    <w:rPr>
      <w:rFonts w:ascii="Arial" w:hAnsi="Arial"/>
      <w:sz w:val="22"/>
    </w:rPr>
  </w:style>
  <w:style w:type="paragraph" w:customStyle="1" w:styleId="equation">
    <w:name w:val="equation"/>
    <w:basedOn w:val="body"/>
    <w:next w:val="Normal"/>
    <w:rsid w:val="00C76273"/>
    <w:pPr>
      <w:spacing w:before="240" w:after="0"/>
      <w:jc w:val="center"/>
    </w:pPr>
    <w:rPr>
      <w:szCs w:val="24"/>
    </w:rPr>
  </w:style>
  <w:style w:type="paragraph" w:customStyle="1" w:styleId="equationcaption">
    <w:name w:val="equation caption"/>
    <w:basedOn w:val="equation"/>
    <w:next w:val="body"/>
    <w:rsid w:val="00C76273"/>
    <w:pPr>
      <w:spacing w:before="0" w:after="40"/>
      <w:jc w:val="right"/>
    </w:pPr>
  </w:style>
  <w:style w:type="paragraph" w:customStyle="1" w:styleId="LegendNumber">
    <w:name w:val="Legend_Number"/>
    <w:basedOn w:val="Normal"/>
    <w:qFormat/>
    <w:rsid w:val="00C76273"/>
    <w:pPr>
      <w:numPr>
        <w:numId w:val="5"/>
      </w:numPr>
    </w:pPr>
  </w:style>
  <w:style w:type="character" w:customStyle="1" w:styleId="Heading3Char">
    <w:name w:val="Heading 3 Char"/>
    <w:basedOn w:val="DefaultParagraphFont"/>
    <w:link w:val="Heading3"/>
    <w:rsid w:val="0029271B"/>
    <w:rPr>
      <w:rFonts w:ascii="Arial" w:hAnsi="Arial"/>
      <w:sz w:val="30"/>
      <w:szCs w:val="30"/>
    </w:rPr>
  </w:style>
  <w:style w:type="character" w:customStyle="1" w:styleId="Heading4Char">
    <w:name w:val="Heading 4 Char"/>
    <w:basedOn w:val="DefaultParagraphFont"/>
    <w:link w:val="Heading4"/>
    <w:rsid w:val="0029271B"/>
    <w:rPr>
      <w:rFonts w:ascii="Arial" w:hAnsi="Arial"/>
      <w:sz w:val="26"/>
      <w:szCs w:val="26"/>
    </w:rPr>
  </w:style>
  <w:style w:type="character" w:customStyle="1" w:styleId="Heading5Char">
    <w:name w:val="Heading 5 Char"/>
    <w:basedOn w:val="DefaultParagraphFont"/>
    <w:link w:val="Heading5"/>
    <w:rsid w:val="0029271B"/>
    <w:rPr>
      <w:rFonts w:ascii="Arial" w:hAnsi="Arial"/>
      <w:sz w:val="22"/>
      <w:szCs w:val="22"/>
    </w:rPr>
  </w:style>
  <w:style w:type="character" w:customStyle="1" w:styleId="Heading6Char">
    <w:name w:val="Heading 6 Char"/>
    <w:basedOn w:val="DefaultParagraphFont"/>
    <w:link w:val="Heading6"/>
    <w:rsid w:val="0029271B"/>
    <w:rPr>
      <w:rFonts w:ascii="Arial" w:hAnsi="Arial"/>
      <w:sz w:val="22"/>
      <w:szCs w:val="22"/>
    </w:rPr>
  </w:style>
  <w:style w:type="character" w:customStyle="1" w:styleId="Heading7Char">
    <w:name w:val="Heading 7 Char"/>
    <w:basedOn w:val="DefaultParagraphFont"/>
    <w:link w:val="Heading7"/>
    <w:rsid w:val="00EF3D42"/>
    <w:rPr>
      <w:rFonts w:ascii="Arial" w:hAnsi="Arial"/>
      <w:sz w:val="44"/>
      <w:szCs w:val="44"/>
    </w:rPr>
  </w:style>
  <w:style w:type="character" w:customStyle="1" w:styleId="Heading8Char">
    <w:name w:val="Heading 8 Char"/>
    <w:basedOn w:val="Heading2Char"/>
    <w:link w:val="Heading8"/>
    <w:rsid w:val="00E54614"/>
    <w:rPr>
      <w:rFonts w:ascii="Arial" w:hAnsi="Arial" w:cs="Arial"/>
      <w:sz w:val="36"/>
      <w:szCs w:val="36"/>
    </w:rPr>
  </w:style>
  <w:style w:type="character" w:customStyle="1" w:styleId="Heading9Char">
    <w:name w:val="Heading 9 Char"/>
    <w:basedOn w:val="Heading3Char"/>
    <w:link w:val="Heading9"/>
    <w:rsid w:val="00E54614"/>
    <w:rPr>
      <w:rFonts w:ascii="Arial" w:hAnsi="Arial"/>
      <w:sz w:val="30"/>
      <w:szCs w:val="30"/>
    </w:rPr>
  </w:style>
  <w:style w:type="character" w:customStyle="1" w:styleId="subheadChar">
    <w:name w:val="subhead Char"/>
    <w:basedOn w:val="DefaultParagraphFont"/>
    <w:link w:val="subhead"/>
    <w:rsid w:val="0029271B"/>
    <w:rPr>
      <w:rFonts w:ascii="Arial" w:hAnsi="Arial"/>
      <w:b/>
      <w:sz w:val="22"/>
      <w:szCs w:val="22"/>
    </w:rPr>
  </w:style>
  <w:style w:type="character" w:customStyle="1" w:styleId="subheadindentedChar">
    <w:name w:val="subhead_indented Char"/>
    <w:basedOn w:val="subheadChar"/>
    <w:link w:val="subheadindented"/>
    <w:rsid w:val="00E54614"/>
    <w:rPr>
      <w:rFonts w:ascii="Arial" w:hAnsi="Arial"/>
      <w:b/>
      <w:sz w:val="22"/>
      <w:szCs w:val="22"/>
    </w:rPr>
  </w:style>
  <w:style w:type="character" w:customStyle="1" w:styleId="tableentrycChar">
    <w:name w:val="table entry c Char"/>
    <w:basedOn w:val="DefaultParagraphFont"/>
    <w:link w:val="tableentryc"/>
    <w:rsid w:val="0029271B"/>
    <w:rPr>
      <w:rFonts w:ascii="Arial" w:hAnsi="Arial"/>
      <w:sz w:val="18"/>
      <w:szCs w:val="24"/>
    </w:rPr>
  </w:style>
  <w:style w:type="character" w:customStyle="1" w:styleId="tableheadingcChar">
    <w:name w:val="table heading c Char"/>
    <w:basedOn w:val="DefaultParagraphFont"/>
    <w:link w:val="tableheadingc"/>
    <w:rsid w:val="0029271B"/>
    <w:rPr>
      <w:rFonts w:ascii="Arial" w:hAnsi="Arial"/>
      <w:b/>
      <w:bCs/>
      <w:sz w:val="18"/>
      <w:szCs w:val="18"/>
    </w:rPr>
  </w:style>
  <w:style w:type="character" w:customStyle="1" w:styleId="tablespaceChar">
    <w:name w:val="table space Char"/>
    <w:basedOn w:val="DefaultParagraphFont"/>
    <w:link w:val="tablespace"/>
    <w:rsid w:val="0029271B"/>
    <w:rPr>
      <w:rFonts w:ascii="Arial" w:hAnsi="Arial"/>
      <w:sz w:val="12"/>
      <w:szCs w:val="24"/>
    </w:rPr>
  </w:style>
  <w:style w:type="character" w:customStyle="1" w:styleId="tablefootnoteChar">
    <w:name w:val="table footnote Char"/>
    <w:basedOn w:val="DefaultParagraphFont"/>
    <w:link w:val="tablefootnote"/>
    <w:rsid w:val="0029271B"/>
    <w:rPr>
      <w:rFonts w:ascii="Arial" w:hAnsi="Arial"/>
      <w:sz w:val="16"/>
      <w:szCs w:val="24"/>
    </w:rPr>
  </w:style>
  <w:style w:type="character" w:customStyle="1" w:styleId="codeindentedChar">
    <w:name w:val="code indented Char"/>
    <w:basedOn w:val="codeChar"/>
    <w:link w:val="codeindented"/>
    <w:rsid w:val="00C23747"/>
    <w:rPr>
      <w:rFonts w:ascii="Courier New" w:hAnsi="Courier New"/>
      <w:noProof/>
      <w:sz w:val="18"/>
      <w:szCs w:val="24"/>
    </w:rPr>
  </w:style>
  <w:style w:type="table" w:customStyle="1" w:styleId="Tablegeneric">
    <w:name w:val="Table_generic"/>
    <w:basedOn w:val="TableNormal"/>
    <w:uiPriority w:val="99"/>
    <w:qFormat/>
    <w:rsid w:val="00C76273"/>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cantSplit w:val="0"/>
        <w:tblHeader/>
      </w:trPr>
      <w:tcPr>
        <w:tcBorders>
          <w:top w:val="single" w:sz="6" w:space="0" w:color="auto"/>
          <w:left w:val="single" w:sz="6" w:space="0" w:color="auto"/>
          <w:bottom w:val="single" w:sz="12" w:space="0" w:color="auto"/>
          <w:right w:val="single" w:sz="6" w:space="0" w:color="auto"/>
          <w:insideH w:val="single" w:sz="12" w:space="0" w:color="auto"/>
          <w:insideV w:val="single" w:sz="6" w:space="0" w:color="auto"/>
          <w:tl2br w:val="nil"/>
          <w:tr2bl w:val="nil"/>
        </w:tcBorders>
      </w:tcPr>
    </w:tblStylePr>
  </w:style>
  <w:style w:type="table" w:styleId="MediumList2-Accent1">
    <w:name w:val="Medium List 2 Accent 1"/>
    <w:basedOn w:val="TableNormal"/>
    <w:uiPriority w:val="66"/>
    <w:rsid w:val="00C76273"/>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3Deffects3">
    <w:name w:val="Table 3D effects 3"/>
    <w:basedOn w:val="TableNormal"/>
    <w:rsid w:val="00C76273"/>
    <w:pPr>
      <w:spacing w:before="120" w:after="40" w:line="28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C76273"/>
    <w:pPr>
      <w:spacing w:before="120" w:after="40" w:line="28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orful2">
    <w:name w:val="Table Colorful 2"/>
    <w:basedOn w:val="TableNormal"/>
    <w:rsid w:val="00C76273"/>
    <w:pPr>
      <w:spacing w:before="120" w:after="40" w:line="28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3Deffects2">
    <w:name w:val="Table 3D effects 2"/>
    <w:basedOn w:val="TableNormal"/>
    <w:rsid w:val="00C76273"/>
    <w:pPr>
      <w:spacing w:before="120" w:after="40" w:line="28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C76273"/>
    <w:pPr>
      <w:spacing w:before="120" w:after="40" w:line="28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C76273"/>
    <w:pPr>
      <w:spacing w:before="120" w:after="40" w:line="28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1">
    <w:name w:val="Table Colorful 1"/>
    <w:basedOn w:val="TableNormal"/>
    <w:rsid w:val="00C76273"/>
    <w:pPr>
      <w:spacing w:before="120" w:after="40" w:line="28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Calendar2">
    <w:name w:val="Calendar 2"/>
    <w:basedOn w:val="TableNormal"/>
    <w:uiPriority w:val="99"/>
    <w:qFormat/>
    <w:rsid w:val="00C76273"/>
    <w:pPr>
      <w:jc w:val="center"/>
    </w:pPr>
    <w:rPr>
      <w:rFonts w:asciiTheme="minorHAnsi" w:eastAsiaTheme="minorEastAsia" w:hAnsiTheme="minorHAnsi" w:cstheme="minorBidi"/>
      <w:sz w:val="28"/>
      <w:szCs w:val="28"/>
      <w:lang w:bidi="en-US"/>
    </w:rPr>
    <w:tblPr>
      <w:tblBorders>
        <w:insideV w:val="single" w:sz="4" w:space="0" w:color="95B3D7" w:themeColor="accent1" w:themeTint="99"/>
      </w:tblBorders>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1">
    <w:name w:val="Calendar 1"/>
    <w:basedOn w:val="TableNormal"/>
    <w:uiPriority w:val="99"/>
    <w:qFormat/>
    <w:rsid w:val="00C76273"/>
    <w:rPr>
      <w:rFonts w:asciiTheme="minorHAnsi" w:eastAsiaTheme="minorEastAsia" w:hAnsiTheme="minorHAnsi" w:cstheme="minorBidi"/>
      <w:sz w:val="22"/>
      <w:szCs w:val="22"/>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NoSpacing">
    <w:name w:val="No Spacing"/>
    <w:uiPriority w:val="1"/>
    <w:semiHidden/>
    <w:qFormat/>
    <w:rsid w:val="00C76273"/>
    <w:rPr>
      <w:rFonts w:ascii="Arial" w:hAnsi="Arial"/>
      <w:sz w:val="22"/>
      <w:szCs w:val="24"/>
    </w:rPr>
  </w:style>
  <w:style w:type="character" w:customStyle="1" w:styleId="bulletlv3Char">
    <w:name w:val="bullet lv3 Char"/>
    <w:basedOn w:val="DefaultParagraphFont"/>
    <w:link w:val="bulletlv3"/>
    <w:rsid w:val="00BA17C2"/>
    <w:rPr>
      <w:rFonts w:ascii="Arial" w:hAnsi="Arial"/>
      <w:sz w:val="22"/>
      <w:szCs w:val="24"/>
    </w:rPr>
  </w:style>
  <w:style w:type="character" w:customStyle="1" w:styleId="bulletlv4Char">
    <w:name w:val="bullet lv4 Char"/>
    <w:basedOn w:val="DefaultParagraphFont"/>
    <w:link w:val="bulletlv4"/>
    <w:rsid w:val="00BA17C2"/>
    <w:rPr>
      <w:rFonts w:ascii="Arial" w:hAnsi="Arial"/>
      <w:sz w:val="22"/>
      <w:szCs w:val="24"/>
    </w:rPr>
  </w:style>
  <w:style w:type="paragraph" w:customStyle="1" w:styleId="procbullet">
    <w:name w:val="proc bullet"/>
    <w:basedOn w:val="bulletlv2"/>
    <w:qFormat/>
    <w:rsid w:val="00C76273"/>
    <w:pPr>
      <w:numPr>
        <w:numId w:val="0"/>
      </w:numPr>
    </w:pPr>
  </w:style>
  <w:style w:type="character" w:styleId="PlaceholderText">
    <w:name w:val="Placeholder Text"/>
    <w:basedOn w:val="DefaultParagraphFont"/>
    <w:uiPriority w:val="99"/>
    <w:semiHidden/>
    <w:rsid w:val="00C76273"/>
    <w:rPr>
      <w:color w:val="808080"/>
    </w:rPr>
  </w:style>
  <w:style w:type="character" w:customStyle="1" w:styleId="Italic">
    <w:name w:val="Italic"/>
    <w:basedOn w:val="DefaultParagraphFont"/>
    <w:rsid w:val="00C76273"/>
    <w:rPr>
      <w:i/>
    </w:rPr>
  </w:style>
  <w:style w:type="character" w:styleId="FollowedHyperlink">
    <w:name w:val="FollowedHyperlink"/>
    <w:basedOn w:val="DefaultParagraphFont"/>
    <w:uiPriority w:val="99"/>
    <w:rsid w:val="00C76273"/>
    <w:rPr>
      <w:color w:val="800080" w:themeColor="followedHyperlink"/>
      <w:u w:val="single"/>
    </w:rPr>
  </w:style>
  <w:style w:type="paragraph" w:customStyle="1" w:styleId="logo">
    <w:name w:val="logo"/>
    <w:basedOn w:val="Normal"/>
    <w:qFormat/>
    <w:rsid w:val="00C76273"/>
    <w:pPr>
      <w:spacing w:before="360"/>
      <w:jc w:val="right"/>
    </w:pPr>
  </w:style>
  <w:style w:type="paragraph" w:customStyle="1" w:styleId="groupname">
    <w:name w:val="group name"/>
    <w:basedOn w:val="Normal"/>
    <w:next w:val="DocTitle"/>
    <w:qFormat/>
    <w:rsid w:val="001052C3"/>
    <w:pPr>
      <w:spacing w:before="360"/>
      <w:jc w:val="right"/>
    </w:pPr>
    <w:rPr>
      <w:sz w:val="28"/>
    </w:rPr>
  </w:style>
  <w:style w:type="character" w:customStyle="1" w:styleId="BoldItalic">
    <w:name w:val="Bold Italic"/>
    <w:basedOn w:val="DefaultParagraphFont"/>
    <w:qFormat/>
    <w:rsid w:val="00C76273"/>
    <w:rPr>
      <w:b/>
      <w:i/>
    </w:rPr>
  </w:style>
  <w:style w:type="table" w:customStyle="1" w:styleId="2column">
    <w:name w:val="2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table" w:customStyle="1" w:styleId="3column">
    <w:name w:val="3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paragraph" w:customStyle="1" w:styleId="bullet">
    <w:name w:val="bullet"/>
    <w:basedOn w:val="body"/>
    <w:rsid w:val="00C76273"/>
    <w:pPr>
      <w:keepLines/>
      <w:tabs>
        <w:tab w:val="num" w:pos="1080"/>
      </w:tabs>
      <w:spacing w:after="120" w:line="240" w:lineRule="auto"/>
      <w:ind w:left="1800" w:hanging="360"/>
    </w:pPr>
    <w:rPr>
      <w:rFonts w:cs="Times New Roman"/>
    </w:rPr>
  </w:style>
  <w:style w:type="paragraph" w:customStyle="1" w:styleId="coverpageline">
    <w:name w:val="cover_page_line"/>
    <w:basedOn w:val="Normal"/>
    <w:next w:val="body"/>
    <w:qFormat/>
    <w:rsid w:val="00C76273"/>
    <w:pPr>
      <w:pBdr>
        <w:bottom w:val="single" w:sz="8" w:space="1" w:color="auto"/>
      </w:pBdr>
      <w:spacing w:after="960"/>
      <w:ind w:left="0"/>
      <w:jc w:val="right"/>
    </w:pPr>
    <w:rPr>
      <w:rFonts w:cs="Arial"/>
      <w:b/>
      <w:i/>
      <w:noProof/>
      <w:sz w:val="28"/>
      <w:szCs w:val="28"/>
    </w:rPr>
  </w:style>
  <w:style w:type="paragraph" w:styleId="ListBullet">
    <w:name w:val="List Bullet"/>
    <w:basedOn w:val="Normal"/>
    <w:autoRedefine/>
    <w:semiHidden/>
    <w:rsid w:val="00C76273"/>
    <w:pPr>
      <w:numPr>
        <w:numId w:val="6"/>
      </w:numPr>
      <w:spacing w:before="0" w:after="0" w:line="240" w:lineRule="auto"/>
    </w:pPr>
    <w:rPr>
      <w:szCs w:val="20"/>
    </w:rPr>
  </w:style>
  <w:style w:type="paragraph" w:styleId="ListBullet3">
    <w:name w:val="List Bullet 3"/>
    <w:basedOn w:val="Normal"/>
    <w:autoRedefine/>
    <w:semiHidden/>
    <w:rsid w:val="00C76273"/>
    <w:pPr>
      <w:numPr>
        <w:numId w:val="7"/>
      </w:numPr>
      <w:spacing w:before="0" w:after="0" w:line="240" w:lineRule="auto"/>
    </w:pPr>
    <w:rPr>
      <w:szCs w:val="20"/>
    </w:rPr>
  </w:style>
  <w:style w:type="table" w:styleId="MediumShading2-Accent5">
    <w:name w:val="Medium Shading 2 Accent 5"/>
    <w:basedOn w:val="TableNormal"/>
    <w:uiPriority w:val="64"/>
    <w:rsid w:val="00C76273"/>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ubmit">
    <w:name w:val="submit"/>
    <w:basedOn w:val="body"/>
    <w:qFormat/>
    <w:rsid w:val="00C76273"/>
    <w:pPr>
      <w:spacing w:after="0"/>
      <w:jc w:val="center"/>
    </w:pPr>
    <w:rPr>
      <w:b/>
      <w:sz w:val="24"/>
      <w:szCs w:val="24"/>
    </w:rPr>
  </w:style>
  <w:style w:type="character" w:customStyle="1" w:styleId="FooterChar">
    <w:name w:val="Footer Char"/>
    <w:basedOn w:val="DefaultParagraphFont"/>
    <w:link w:val="Footer"/>
    <w:uiPriority w:val="99"/>
    <w:rsid w:val="00C31F4D"/>
    <w:rPr>
      <w:rFonts w:ascii="Arial" w:hAnsi="Arial" w:cs="Arial"/>
      <w:bCs/>
      <w:sz w:val="14"/>
      <w:szCs w:val="16"/>
    </w:rPr>
  </w:style>
  <w:style w:type="character" w:customStyle="1" w:styleId="codeinline">
    <w:name w:val="code inline"/>
    <w:basedOn w:val="DefaultParagraphFont"/>
    <w:qFormat/>
    <w:rsid w:val="00CF535A"/>
    <w:rPr>
      <w:rFonts w:ascii="Courier New" w:hAnsi="Courier New"/>
      <w:sz w:val="18"/>
    </w:rPr>
  </w:style>
  <w:style w:type="paragraph" w:customStyle="1" w:styleId="notetextbody">
    <w:name w:val="note text body"/>
    <w:basedOn w:val="body"/>
    <w:next w:val="body"/>
    <w:qFormat/>
    <w:rsid w:val="00717A83"/>
  </w:style>
  <w:style w:type="paragraph" w:customStyle="1" w:styleId="titlepg-diststmt">
    <w:name w:val="titlepg-diststmt"/>
    <w:qFormat/>
    <w:rsid w:val="0095187C"/>
    <w:pPr>
      <w:tabs>
        <w:tab w:val="left" w:pos="2160"/>
      </w:tabs>
    </w:pPr>
    <w:rPr>
      <w:rFonts w:eastAsia="MS Mincho"/>
      <w:bCs/>
      <w:lang w:eastAsia="ja-JP"/>
    </w:rPr>
  </w:style>
  <w:style w:type="paragraph" w:customStyle="1" w:styleId="BulletOutline">
    <w:name w:val="BulletOutline"/>
    <w:basedOn w:val="Normal"/>
    <w:semiHidden/>
    <w:rsid w:val="00AE4C57"/>
    <w:pPr>
      <w:tabs>
        <w:tab w:val="left" w:pos="936"/>
        <w:tab w:val="left" w:pos="1152"/>
        <w:tab w:val="left" w:pos="1368"/>
      </w:tabs>
      <w:spacing w:after="0" w:line="240" w:lineRule="auto"/>
      <w:ind w:left="936" w:hanging="216"/>
    </w:pPr>
    <w:rPr>
      <w:rFonts w:ascii="Times New Roman" w:hAnsi="Times New Roman"/>
      <w:sz w:val="24"/>
      <w:szCs w:val="20"/>
    </w:rPr>
  </w:style>
  <w:style w:type="paragraph" w:customStyle="1" w:styleId="docdate">
    <w:name w:val="docdate"/>
    <w:qFormat/>
    <w:rsid w:val="00AE4C57"/>
    <w:pPr>
      <w:jc w:val="right"/>
    </w:pPr>
    <w:rPr>
      <w:rFonts w:ascii="Arial" w:eastAsia="MS Mincho" w:hAnsi="Arial"/>
      <w:b/>
      <w:i/>
      <w:noProof/>
      <w:sz w:val="24"/>
      <w:lang w:eastAsia="ja-JP"/>
    </w:rPr>
  </w:style>
  <w:style w:type="paragraph" w:customStyle="1" w:styleId="docDCN">
    <w:name w:val="docDCN"/>
    <w:qFormat/>
    <w:rsid w:val="00AE4C57"/>
    <w:pPr>
      <w:spacing w:after="180"/>
      <w:jc w:val="right"/>
    </w:pPr>
    <w:rPr>
      <w:rFonts w:ascii="Arial" w:hAnsi="Arial"/>
      <w:b/>
      <w:i/>
      <w:sz w:val="24"/>
    </w:rPr>
  </w:style>
  <w:style w:type="paragraph" w:customStyle="1" w:styleId="docEmail">
    <w:name w:val="docEmail"/>
    <w:qFormat/>
    <w:rsid w:val="00AE4C57"/>
    <w:pPr>
      <w:suppressLineNumbers/>
      <w:jc w:val="center"/>
    </w:pPr>
    <w:rPr>
      <w:rFonts w:ascii="Arial" w:eastAsia="MS Mincho" w:hAnsi="Arial"/>
      <w:b/>
      <w:sz w:val="24"/>
      <w:lang w:eastAsia="ja-JP"/>
    </w:rPr>
  </w:style>
  <w:style w:type="paragraph" w:customStyle="1" w:styleId="DocumentType">
    <w:name w:val="DocumentType"/>
    <w:qFormat/>
    <w:locked/>
    <w:rsid w:val="00AE4C57"/>
    <w:pPr>
      <w:suppressLineNumbers/>
      <w:spacing w:after="240"/>
      <w:jc w:val="right"/>
    </w:pPr>
    <w:rPr>
      <w:rFonts w:ascii="Arial" w:hAnsi="Arial"/>
      <w:b/>
      <w:i/>
      <w:iCs/>
      <w:sz w:val="32"/>
    </w:rPr>
  </w:style>
  <w:style w:type="paragraph" w:customStyle="1" w:styleId="Fo-Footnote">
    <w:name w:val="Fo-Footnote"/>
    <w:qFormat/>
    <w:rsid w:val="00AE4C57"/>
    <w:rPr>
      <w:rFonts w:eastAsia="MS Mincho"/>
      <w:lang w:eastAsia="ja-JP"/>
    </w:rPr>
  </w:style>
  <w:style w:type="paragraph" w:customStyle="1" w:styleId="Footer-landscape">
    <w:name w:val="Footer-landscape"/>
    <w:basedOn w:val="Footer"/>
    <w:rsid w:val="00AE4C57"/>
    <w:pPr>
      <w:widowControl w:val="0"/>
      <w:pBdr>
        <w:top w:val="single" w:sz="4" w:space="1" w:color="auto"/>
      </w:pBdr>
      <w:tabs>
        <w:tab w:val="clear" w:pos="4320"/>
        <w:tab w:val="clear" w:pos="9360"/>
        <w:tab w:val="center" w:pos="6480"/>
        <w:tab w:val="right" w:pos="12960"/>
      </w:tabs>
      <w:spacing w:before="0" w:after="0"/>
    </w:pPr>
    <w:rPr>
      <w:rFonts w:eastAsia="MS Mincho" w:cs="Times New Roman"/>
      <w:bCs w:val="0"/>
      <w:sz w:val="16"/>
      <w:szCs w:val="20"/>
      <w:lang w:eastAsia="ja-JP"/>
    </w:rPr>
  </w:style>
  <w:style w:type="table" w:customStyle="1" w:styleId="FormatA">
    <w:name w:val="Format A"/>
    <w:basedOn w:val="TableNormal"/>
    <w:uiPriority w:val="99"/>
    <w:qFormat/>
    <w:rsid w:val="00AE4C57"/>
    <w:pPr>
      <w:jc w:val="center"/>
    </w:pPr>
    <w:rPr>
      <w:rFonts w:ascii="Arial" w:eastAsiaTheme="minorHAnsi" w:hAnsi="Arial" w:cstheme="minorBidi"/>
      <w:color w:val="000000" w:themeColor="text1"/>
      <w:sz w:val="18"/>
      <w:szCs w:val="22"/>
    </w:rPr>
    <w:tblPr>
      <w:tblStyleRowBandSize w:val="1"/>
      <w:tblStyleColBandSize w:val="1"/>
      <w:tblInd w:w="835"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rsid w:val="00AE4C57"/>
    <w:rPr>
      <w:rFonts w:ascii="Arial" w:hAnsi="Arial" w:cs="Arial"/>
      <w:sz w:val="18"/>
    </w:rPr>
  </w:style>
  <w:style w:type="paragraph" w:customStyle="1" w:styleId="Header-landscape">
    <w:name w:val="Header-landscape"/>
    <w:basedOn w:val="Header"/>
    <w:rsid w:val="00AE4C57"/>
    <w:pPr>
      <w:widowControl w:val="0"/>
      <w:pBdr>
        <w:bottom w:val="none" w:sz="0" w:space="0" w:color="auto"/>
      </w:pBdr>
      <w:tabs>
        <w:tab w:val="clear" w:pos="9360"/>
        <w:tab w:val="right" w:pos="12996"/>
      </w:tabs>
      <w:spacing w:before="0" w:after="0" w:line="240" w:lineRule="auto"/>
    </w:pPr>
    <w:rPr>
      <w:rFonts w:cs="Times New Roman"/>
      <w:i/>
      <w:u w:val="single"/>
    </w:rPr>
  </w:style>
  <w:style w:type="paragraph" w:customStyle="1" w:styleId="Logo0">
    <w:name w:val="Logo"/>
    <w:rsid w:val="00AE4C57"/>
    <w:pPr>
      <w:keepLines/>
      <w:widowControl w:val="0"/>
    </w:pPr>
    <w:rPr>
      <w:rFonts w:ascii="Helvetica" w:eastAsia="MS Mincho" w:hAnsi="Helvetica"/>
      <w:b/>
      <w:position w:val="-8"/>
      <w:sz w:val="24"/>
      <w:lang w:eastAsia="ja-JP"/>
    </w:rPr>
  </w:style>
  <w:style w:type="paragraph" w:customStyle="1" w:styleId="NumOutline">
    <w:name w:val="NumOutline"/>
    <w:basedOn w:val="Normal"/>
    <w:semiHidden/>
    <w:rsid w:val="00AE4C57"/>
    <w:pPr>
      <w:tabs>
        <w:tab w:val="num" w:pos="1080"/>
        <w:tab w:val="left" w:pos="1440"/>
        <w:tab w:val="left" w:pos="1800"/>
      </w:tabs>
      <w:spacing w:after="0" w:line="240" w:lineRule="auto"/>
      <w:ind w:left="1080" w:hanging="360"/>
    </w:pPr>
    <w:rPr>
      <w:rFonts w:ascii="Times New Roman" w:hAnsi="Times New Roman"/>
      <w:sz w:val="24"/>
      <w:szCs w:val="20"/>
    </w:rPr>
  </w:style>
  <w:style w:type="character" w:styleId="PageNumber">
    <w:name w:val="page number"/>
    <w:basedOn w:val="DefaultParagraphFont"/>
    <w:semiHidden/>
    <w:rsid w:val="00AE4C57"/>
  </w:style>
  <w:style w:type="paragraph" w:customStyle="1" w:styleId="RegBitVal">
    <w:name w:val="RegBitVal"/>
    <w:basedOn w:val="Normal"/>
    <w:semiHidden/>
    <w:rsid w:val="00AE4C57"/>
    <w:pPr>
      <w:tabs>
        <w:tab w:val="left" w:pos="302"/>
      </w:tabs>
      <w:spacing w:before="40" w:line="180" w:lineRule="atLeast"/>
      <w:ind w:left="302" w:hanging="302"/>
    </w:pPr>
    <w:rPr>
      <w:sz w:val="18"/>
      <w:szCs w:val="20"/>
    </w:rPr>
  </w:style>
  <w:style w:type="paragraph" w:customStyle="1" w:styleId="RevisionShading">
    <w:name w:val="RevisionShading"/>
    <w:basedOn w:val="Normal"/>
    <w:semiHidden/>
    <w:rsid w:val="007E3EF5"/>
    <w:pPr>
      <w:shd w:val="clear" w:color="auto" w:fill="E6E6E6"/>
      <w:tabs>
        <w:tab w:val="left" w:pos="720"/>
      </w:tabs>
      <w:spacing w:line="360" w:lineRule="auto"/>
      <w:ind w:hanging="720"/>
    </w:pPr>
    <w:rPr>
      <w:rFonts w:ascii="Times New Roman" w:hAnsi="Times New Roman"/>
      <w:szCs w:val="20"/>
    </w:rPr>
  </w:style>
  <w:style w:type="paragraph" w:customStyle="1" w:styleId="Spacer">
    <w:name w:val="Spacer"/>
    <w:basedOn w:val="Normal"/>
    <w:rsid w:val="00AE4C57"/>
    <w:pPr>
      <w:suppressLineNumbers/>
      <w:spacing w:before="0" w:after="0" w:line="160" w:lineRule="exact"/>
      <w:ind w:left="0"/>
    </w:pPr>
    <w:rPr>
      <w:rFonts w:ascii="Times New Roman" w:hAnsi="Times New Roman"/>
      <w:sz w:val="24"/>
      <w:szCs w:val="20"/>
    </w:rPr>
  </w:style>
  <w:style w:type="paragraph" w:customStyle="1" w:styleId="TFoN-TableFootnoteNumbered">
    <w:name w:val="TFoN-Table Footnote_Numbered"/>
    <w:basedOn w:val="body"/>
    <w:rsid w:val="007E3EF5"/>
  </w:style>
  <w:style w:type="paragraph" w:customStyle="1" w:styleId="titlepg-centered">
    <w:name w:val="titlepg-centered"/>
    <w:qFormat/>
    <w:rsid w:val="00AE4C57"/>
    <w:pPr>
      <w:tabs>
        <w:tab w:val="left" w:pos="2160"/>
      </w:tabs>
      <w:ind w:left="29"/>
      <w:jc w:val="center"/>
    </w:pPr>
    <w:rPr>
      <w:rFonts w:eastAsia="MS Mincho"/>
      <w:b/>
      <w:lang w:eastAsia="ja-JP"/>
    </w:rPr>
  </w:style>
  <w:style w:type="paragraph" w:customStyle="1" w:styleId="titlepg-line">
    <w:name w:val="titlepg-line"/>
    <w:next w:val="docEmail"/>
    <w:qFormat/>
    <w:rsid w:val="00AE4C57"/>
    <w:pPr>
      <w:suppressLineNumbers/>
      <w:pBdr>
        <w:top w:val="single" w:sz="6" w:space="1" w:color="auto"/>
      </w:pBdr>
      <w:tabs>
        <w:tab w:val="left" w:pos="2160"/>
      </w:tabs>
      <w:spacing w:before="120" w:after="40"/>
    </w:pPr>
    <w:rPr>
      <w:rFonts w:eastAsia="MS Mincho"/>
      <w:sz w:val="24"/>
      <w:lang w:eastAsia="ja-JP"/>
    </w:rPr>
  </w:style>
  <w:style w:type="paragraph" w:customStyle="1" w:styleId="titlepg-prop">
    <w:name w:val="titlepg-prop"/>
    <w:basedOn w:val="Normal"/>
    <w:rsid w:val="00AE4C57"/>
    <w:pPr>
      <w:spacing w:before="0" w:after="240" w:line="240" w:lineRule="auto"/>
      <w:ind w:left="0"/>
      <w:jc w:val="center"/>
    </w:pPr>
    <w:rPr>
      <w:rFonts w:eastAsia="MS Mincho"/>
      <w:b/>
      <w:sz w:val="24"/>
      <w:szCs w:val="20"/>
      <w:lang w:eastAsia="ja-JP"/>
    </w:rPr>
  </w:style>
  <w:style w:type="paragraph" w:customStyle="1" w:styleId="xFMAffirmationHead">
    <w:name w:val="xFM Affirmation Head"/>
    <w:basedOn w:val="Normal"/>
    <w:semiHidden/>
    <w:qFormat/>
    <w:rsid w:val="007E3EF5"/>
    <w:pPr>
      <w:keepNext/>
      <w:keepLines/>
      <w:spacing w:before="0" w:after="240" w:line="240" w:lineRule="auto"/>
      <w:ind w:left="0"/>
    </w:pPr>
    <w:rPr>
      <w:b/>
      <w:sz w:val="28"/>
      <w:szCs w:val="28"/>
    </w:rPr>
  </w:style>
  <w:style w:type="paragraph" w:styleId="ListBullet2">
    <w:name w:val="List Bullet 2"/>
    <w:basedOn w:val="Normal"/>
    <w:semiHidden/>
    <w:rsid w:val="00AE4C57"/>
    <w:pPr>
      <w:numPr>
        <w:numId w:val="15"/>
      </w:numPr>
      <w:spacing w:before="0" w:after="0" w:line="240" w:lineRule="auto"/>
    </w:pPr>
    <w:rPr>
      <w:rFonts w:ascii="Times New Roman" w:eastAsia="MS Mincho" w:hAnsi="Times New Roman"/>
      <w:sz w:val="24"/>
      <w:lang w:eastAsia="ja-JP"/>
    </w:rPr>
  </w:style>
  <w:style w:type="character" w:customStyle="1" w:styleId="FootnoteTextChar">
    <w:name w:val="Footnote Text Char"/>
    <w:basedOn w:val="DefaultParagraphFont"/>
    <w:link w:val="FootnoteText"/>
    <w:rsid w:val="00AE4C57"/>
    <w:rPr>
      <w:rFonts w:ascii="Arial" w:hAnsi="Arial"/>
      <w:sz w:val="16"/>
      <w:szCs w:val="24"/>
    </w:rPr>
  </w:style>
  <w:style w:type="paragraph" w:styleId="List">
    <w:name w:val="List"/>
    <w:basedOn w:val="Normal"/>
    <w:semiHidden/>
    <w:unhideWhenUsed/>
    <w:rsid w:val="00AE4C57"/>
    <w:pPr>
      <w:spacing w:before="0" w:after="200" w:line="276" w:lineRule="auto"/>
      <w:ind w:left="360" w:hanging="360"/>
      <w:contextualSpacing/>
    </w:pPr>
    <w:rPr>
      <w:rFonts w:ascii="Times New Roman" w:eastAsiaTheme="minorHAnsi" w:hAnsi="Times New Roman" w:cstheme="minorBidi"/>
      <w:sz w:val="24"/>
      <w:szCs w:val="22"/>
    </w:rPr>
  </w:style>
  <w:style w:type="paragraph" w:styleId="ListBullet4">
    <w:name w:val="List Bullet 4"/>
    <w:basedOn w:val="Normal"/>
    <w:semiHidden/>
    <w:unhideWhenUsed/>
    <w:rsid w:val="00AE4C57"/>
    <w:pPr>
      <w:numPr>
        <w:numId w:val="16"/>
      </w:numPr>
      <w:spacing w:before="0" w:after="200" w:line="276" w:lineRule="auto"/>
      <w:contextualSpacing/>
    </w:pPr>
    <w:rPr>
      <w:rFonts w:ascii="Times New Roman" w:eastAsiaTheme="minorHAnsi" w:hAnsi="Times New Roman" w:cstheme="minorBidi"/>
      <w:sz w:val="24"/>
      <w:szCs w:val="22"/>
    </w:rPr>
  </w:style>
  <w:style w:type="paragraph" w:styleId="List2">
    <w:name w:val="List 2"/>
    <w:basedOn w:val="Normal"/>
    <w:semiHidden/>
    <w:unhideWhenUsed/>
    <w:rsid w:val="00AE4C57"/>
    <w:pPr>
      <w:spacing w:before="0" w:after="200" w:line="276" w:lineRule="auto"/>
      <w:ind w:hanging="360"/>
      <w:contextualSpacing/>
    </w:pPr>
    <w:rPr>
      <w:rFonts w:ascii="Times New Roman" w:eastAsiaTheme="minorHAnsi" w:hAnsi="Times New Roman" w:cstheme="minorBidi"/>
      <w:sz w:val="24"/>
      <w:szCs w:val="22"/>
    </w:rPr>
  </w:style>
  <w:style w:type="paragraph" w:styleId="List3">
    <w:name w:val="List 3"/>
    <w:basedOn w:val="Normal"/>
    <w:semiHidden/>
    <w:unhideWhenUsed/>
    <w:rsid w:val="00AE4C57"/>
    <w:pPr>
      <w:spacing w:before="0" w:after="200" w:line="276" w:lineRule="auto"/>
      <w:ind w:left="1080" w:hanging="360"/>
      <w:contextualSpacing/>
    </w:pPr>
    <w:rPr>
      <w:rFonts w:ascii="Times New Roman" w:eastAsiaTheme="minorHAnsi" w:hAnsi="Times New Roman" w:cstheme="minorBidi"/>
      <w:sz w:val="24"/>
      <w:szCs w:val="22"/>
    </w:rPr>
  </w:style>
  <w:style w:type="paragraph" w:styleId="ListNumber">
    <w:name w:val="List Number"/>
    <w:basedOn w:val="Normal"/>
    <w:semiHidden/>
    <w:unhideWhenUsed/>
    <w:rsid w:val="00AE4C57"/>
    <w:pPr>
      <w:numPr>
        <w:numId w:val="17"/>
      </w:numPr>
      <w:spacing w:before="0" w:after="200" w:line="276" w:lineRule="auto"/>
      <w:contextualSpacing/>
    </w:pPr>
    <w:rPr>
      <w:rFonts w:ascii="Times New Roman" w:eastAsiaTheme="minorHAnsi" w:hAnsi="Times New Roman" w:cstheme="minorBidi"/>
      <w:sz w:val="12"/>
      <w:szCs w:val="22"/>
    </w:rPr>
  </w:style>
  <w:style w:type="paragraph" w:styleId="ListNumber2">
    <w:name w:val="List Number 2"/>
    <w:basedOn w:val="Normal"/>
    <w:semiHidden/>
    <w:unhideWhenUsed/>
    <w:rsid w:val="00AE4C57"/>
    <w:pPr>
      <w:numPr>
        <w:numId w:val="18"/>
      </w:numPr>
      <w:spacing w:before="0" w:after="200" w:line="276" w:lineRule="auto"/>
      <w:contextualSpacing/>
    </w:pPr>
    <w:rPr>
      <w:rFonts w:ascii="Times New Roman" w:eastAsiaTheme="minorHAnsi" w:hAnsi="Times New Roman" w:cstheme="minorBidi"/>
      <w:sz w:val="24"/>
      <w:szCs w:val="22"/>
    </w:rPr>
  </w:style>
  <w:style w:type="paragraph" w:styleId="ListNumber3">
    <w:name w:val="List Number 3"/>
    <w:basedOn w:val="Normal"/>
    <w:semiHidden/>
    <w:unhideWhenUsed/>
    <w:rsid w:val="00AE4C57"/>
    <w:pPr>
      <w:numPr>
        <w:numId w:val="19"/>
      </w:numPr>
      <w:spacing w:before="0" w:after="200" w:line="276" w:lineRule="auto"/>
      <w:contextualSpacing/>
    </w:pPr>
    <w:rPr>
      <w:rFonts w:ascii="Times New Roman" w:eastAsiaTheme="minorHAnsi" w:hAnsi="Times New Roman" w:cstheme="minorBidi"/>
      <w:sz w:val="24"/>
      <w:szCs w:val="22"/>
    </w:rPr>
  </w:style>
  <w:style w:type="paragraph" w:styleId="ListContinue">
    <w:name w:val="List Continue"/>
    <w:basedOn w:val="Normal"/>
    <w:semiHidden/>
    <w:unhideWhenUsed/>
    <w:rsid w:val="00AE4C57"/>
    <w:pPr>
      <w:spacing w:before="0" w:after="120" w:line="276" w:lineRule="auto"/>
      <w:ind w:left="360"/>
      <w:contextualSpacing/>
    </w:pPr>
    <w:rPr>
      <w:rFonts w:ascii="Times New Roman" w:eastAsiaTheme="minorHAnsi" w:hAnsi="Times New Roman" w:cstheme="minorBidi"/>
      <w:sz w:val="24"/>
      <w:szCs w:val="22"/>
    </w:rPr>
  </w:style>
  <w:style w:type="paragraph" w:styleId="ListContinue2">
    <w:name w:val="List Continue 2"/>
    <w:basedOn w:val="Normal"/>
    <w:semiHidden/>
    <w:unhideWhenUsed/>
    <w:rsid w:val="00AE4C57"/>
    <w:pPr>
      <w:spacing w:before="0" w:after="120" w:line="276" w:lineRule="auto"/>
      <w:contextualSpacing/>
    </w:pPr>
    <w:rPr>
      <w:rFonts w:ascii="Times New Roman" w:eastAsiaTheme="minorHAnsi" w:hAnsi="Times New Roman" w:cstheme="minorBidi"/>
      <w:sz w:val="24"/>
      <w:szCs w:val="22"/>
    </w:rPr>
  </w:style>
  <w:style w:type="paragraph" w:styleId="ListContinue3">
    <w:name w:val="List Continue 3"/>
    <w:basedOn w:val="Normal"/>
    <w:semiHidden/>
    <w:unhideWhenUsed/>
    <w:rsid w:val="00AE4C57"/>
    <w:pPr>
      <w:spacing w:before="0" w:after="120" w:line="276" w:lineRule="auto"/>
      <w:ind w:left="1080"/>
      <w:contextualSpacing/>
    </w:pPr>
    <w:rPr>
      <w:rFonts w:ascii="Times New Roman" w:eastAsiaTheme="minorHAnsi" w:hAnsi="Times New Roman" w:cstheme="minorBidi"/>
      <w:sz w:val="24"/>
      <w:szCs w:val="22"/>
    </w:rPr>
  </w:style>
  <w:style w:type="paragraph" w:styleId="List4">
    <w:name w:val="List 4"/>
    <w:basedOn w:val="Normal"/>
    <w:semiHidden/>
    <w:unhideWhenUsed/>
    <w:rsid w:val="00AE4C57"/>
    <w:pPr>
      <w:spacing w:before="0" w:after="200" w:line="276" w:lineRule="auto"/>
      <w:ind w:left="1440" w:hanging="360"/>
      <w:contextualSpacing/>
    </w:pPr>
    <w:rPr>
      <w:rFonts w:ascii="Times New Roman" w:eastAsiaTheme="minorHAnsi" w:hAnsi="Times New Roman" w:cstheme="minorBidi"/>
      <w:sz w:val="24"/>
      <w:szCs w:val="22"/>
    </w:rPr>
  </w:style>
  <w:style w:type="numbering" w:styleId="111111">
    <w:name w:val="Outline List 2"/>
    <w:basedOn w:val="NoList"/>
    <w:unhideWhenUsed/>
    <w:rsid w:val="00AE4C57"/>
    <w:pPr>
      <w:numPr>
        <w:numId w:val="20"/>
      </w:numPr>
    </w:pPr>
  </w:style>
  <w:style w:type="numbering" w:styleId="1ai">
    <w:name w:val="Outline List 1"/>
    <w:basedOn w:val="NoList"/>
    <w:unhideWhenUsed/>
    <w:rsid w:val="00AE4C57"/>
    <w:pPr>
      <w:numPr>
        <w:numId w:val="21"/>
      </w:numPr>
    </w:pPr>
  </w:style>
  <w:style w:type="numbering" w:styleId="ArticleSection">
    <w:name w:val="Outline List 3"/>
    <w:basedOn w:val="NoList"/>
    <w:unhideWhenUsed/>
    <w:rsid w:val="00AE4C57"/>
    <w:pPr>
      <w:numPr>
        <w:numId w:val="22"/>
      </w:numPr>
    </w:pPr>
  </w:style>
  <w:style w:type="character" w:customStyle="1" w:styleId="BalloonTextChar">
    <w:name w:val="Balloon Text Char"/>
    <w:basedOn w:val="DefaultParagraphFont"/>
    <w:link w:val="BalloonText"/>
    <w:semiHidden/>
    <w:rsid w:val="00AE4C57"/>
    <w:rPr>
      <w:rFonts w:ascii="Tahoma" w:hAnsi="Tahoma" w:cs="Tahoma"/>
      <w:sz w:val="16"/>
      <w:szCs w:val="16"/>
    </w:rPr>
  </w:style>
  <w:style w:type="paragraph" w:styleId="Bibliography">
    <w:name w:val="Bibliography"/>
    <w:basedOn w:val="Normal"/>
    <w:next w:val="Normal"/>
    <w:uiPriority w:val="37"/>
    <w:semiHidden/>
    <w:unhideWhenUsed/>
    <w:rsid w:val="00AE4C57"/>
    <w:pPr>
      <w:spacing w:before="0" w:after="200" w:line="276" w:lineRule="auto"/>
      <w:ind w:left="0"/>
    </w:pPr>
    <w:rPr>
      <w:rFonts w:ascii="Times New Roman" w:eastAsiaTheme="minorHAnsi" w:hAnsi="Times New Roman" w:cstheme="minorBidi"/>
      <w:sz w:val="24"/>
      <w:szCs w:val="22"/>
    </w:rPr>
  </w:style>
  <w:style w:type="paragraph" w:styleId="BlockText">
    <w:name w:val="Block Text"/>
    <w:basedOn w:val="Normal"/>
    <w:unhideWhenUsed/>
    <w:rsid w:val="00AE4C57"/>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spacing w:before="0" w:after="200" w:line="276" w:lineRule="auto"/>
      <w:ind w:left="1152" w:right="1152"/>
    </w:pPr>
    <w:rPr>
      <w:rFonts w:ascii="Times New Roman" w:eastAsiaTheme="minorEastAsia" w:hAnsi="Times New Roman" w:cstheme="minorBidi"/>
      <w:i/>
      <w:iCs/>
      <w:color w:val="4F81BD" w:themeColor="accent1"/>
      <w:sz w:val="24"/>
      <w:szCs w:val="22"/>
    </w:rPr>
  </w:style>
  <w:style w:type="paragraph" w:styleId="BodyText">
    <w:name w:val="Body Text"/>
    <w:basedOn w:val="Normal"/>
    <w:link w:val="BodyTextChar"/>
    <w:semiHidden/>
    <w:unhideWhenUsed/>
    <w:rsid w:val="00AE4C57"/>
    <w:pPr>
      <w:spacing w:before="0" w:after="120" w:line="276" w:lineRule="auto"/>
      <w:ind w:left="0"/>
    </w:pPr>
    <w:rPr>
      <w:rFonts w:ascii="Times New Roman" w:eastAsiaTheme="minorHAnsi" w:hAnsi="Times New Roman" w:cstheme="minorBidi"/>
      <w:sz w:val="24"/>
      <w:szCs w:val="22"/>
    </w:rPr>
  </w:style>
  <w:style w:type="character" w:customStyle="1" w:styleId="BodyTextChar">
    <w:name w:val="Body Text Char"/>
    <w:basedOn w:val="DefaultParagraphFont"/>
    <w:link w:val="BodyText"/>
    <w:semiHidden/>
    <w:rsid w:val="00AE4C57"/>
    <w:rPr>
      <w:rFonts w:eastAsiaTheme="minorHAnsi" w:cstheme="minorBidi"/>
      <w:sz w:val="24"/>
      <w:szCs w:val="22"/>
    </w:rPr>
  </w:style>
  <w:style w:type="paragraph" w:styleId="BodyText2">
    <w:name w:val="Body Text 2"/>
    <w:basedOn w:val="Normal"/>
    <w:link w:val="BodyText2Char"/>
    <w:semiHidden/>
    <w:unhideWhenUsed/>
    <w:rsid w:val="00AE4C57"/>
    <w:pPr>
      <w:spacing w:before="0" w:after="120" w:line="480" w:lineRule="auto"/>
      <w:ind w:left="0"/>
    </w:pPr>
    <w:rPr>
      <w:rFonts w:ascii="Times New Roman" w:eastAsiaTheme="minorHAnsi" w:hAnsi="Times New Roman" w:cstheme="minorBidi"/>
      <w:sz w:val="24"/>
      <w:szCs w:val="22"/>
    </w:rPr>
  </w:style>
  <w:style w:type="character" w:customStyle="1" w:styleId="BodyText2Char">
    <w:name w:val="Body Text 2 Char"/>
    <w:basedOn w:val="DefaultParagraphFont"/>
    <w:link w:val="BodyText2"/>
    <w:semiHidden/>
    <w:rsid w:val="00AE4C57"/>
    <w:rPr>
      <w:rFonts w:eastAsiaTheme="minorHAnsi" w:cstheme="minorBidi"/>
      <w:sz w:val="24"/>
      <w:szCs w:val="22"/>
    </w:rPr>
  </w:style>
  <w:style w:type="paragraph" w:styleId="BodyText3">
    <w:name w:val="Body Text 3"/>
    <w:basedOn w:val="Normal"/>
    <w:link w:val="BodyText3Char"/>
    <w:semiHidden/>
    <w:unhideWhenUsed/>
    <w:rsid w:val="00AE4C57"/>
    <w:pPr>
      <w:spacing w:before="0" w:after="120" w:line="276" w:lineRule="auto"/>
      <w:ind w:left="0"/>
    </w:pPr>
    <w:rPr>
      <w:rFonts w:ascii="Times New Roman" w:eastAsiaTheme="minorHAnsi" w:hAnsi="Times New Roman" w:cstheme="minorBidi"/>
      <w:sz w:val="16"/>
      <w:szCs w:val="16"/>
    </w:rPr>
  </w:style>
  <w:style w:type="character" w:customStyle="1" w:styleId="BodyText3Char">
    <w:name w:val="Body Text 3 Char"/>
    <w:basedOn w:val="DefaultParagraphFont"/>
    <w:link w:val="BodyText3"/>
    <w:semiHidden/>
    <w:rsid w:val="00AE4C57"/>
    <w:rPr>
      <w:rFonts w:eastAsiaTheme="minorHAnsi" w:cstheme="minorBidi"/>
      <w:sz w:val="16"/>
      <w:szCs w:val="16"/>
    </w:rPr>
  </w:style>
  <w:style w:type="paragraph" w:styleId="BodyTextFirstIndent">
    <w:name w:val="Body Text First Indent"/>
    <w:basedOn w:val="BodyText"/>
    <w:link w:val="BodyTextFirstIndentChar"/>
    <w:semiHidden/>
    <w:unhideWhenUsed/>
    <w:rsid w:val="00AE4C57"/>
    <w:pPr>
      <w:spacing w:after="200"/>
      <w:ind w:firstLine="360"/>
    </w:pPr>
  </w:style>
  <w:style w:type="character" w:customStyle="1" w:styleId="BodyTextFirstIndentChar">
    <w:name w:val="Body Text First Indent Char"/>
    <w:basedOn w:val="BodyTextChar"/>
    <w:link w:val="BodyTextFirstIndent"/>
    <w:semiHidden/>
    <w:rsid w:val="00AE4C57"/>
    <w:rPr>
      <w:rFonts w:eastAsiaTheme="minorHAnsi" w:cstheme="minorBidi"/>
      <w:sz w:val="24"/>
      <w:szCs w:val="22"/>
    </w:rPr>
  </w:style>
  <w:style w:type="paragraph" w:styleId="BodyTextIndent">
    <w:name w:val="Body Text Indent"/>
    <w:basedOn w:val="Normal"/>
    <w:link w:val="BodyTextIndentChar"/>
    <w:semiHidden/>
    <w:unhideWhenUsed/>
    <w:rsid w:val="00AE4C57"/>
    <w:pPr>
      <w:spacing w:before="0" w:after="120" w:line="276" w:lineRule="auto"/>
      <w:ind w:left="360"/>
    </w:pPr>
    <w:rPr>
      <w:rFonts w:ascii="Times New Roman" w:eastAsiaTheme="minorHAnsi" w:hAnsi="Times New Roman" w:cstheme="minorBidi"/>
      <w:sz w:val="24"/>
      <w:szCs w:val="22"/>
    </w:rPr>
  </w:style>
  <w:style w:type="character" w:customStyle="1" w:styleId="BodyTextIndentChar">
    <w:name w:val="Body Text Indent Char"/>
    <w:basedOn w:val="DefaultParagraphFont"/>
    <w:link w:val="BodyTextIndent"/>
    <w:semiHidden/>
    <w:rsid w:val="00AE4C57"/>
    <w:rPr>
      <w:rFonts w:eastAsiaTheme="minorHAnsi" w:cstheme="minorBidi"/>
      <w:sz w:val="24"/>
      <w:szCs w:val="22"/>
    </w:rPr>
  </w:style>
  <w:style w:type="paragraph" w:styleId="BodyTextFirstIndent2">
    <w:name w:val="Body Text First Indent 2"/>
    <w:basedOn w:val="BodyTextIndent"/>
    <w:link w:val="BodyTextFirstIndent2Char"/>
    <w:semiHidden/>
    <w:unhideWhenUsed/>
    <w:rsid w:val="00AE4C57"/>
    <w:pPr>
      <w:spacing w:after="200"/>
      <w:ind w:firstLine="360"/>
    </w:pPr>
  </w:style>
  <w:style w:type="character" w:customStyle="1" w:styleId="BodyTextFirstIndent2Char">
    <w:name w:val="Body Text First Indent 2 Char"/>
    <w:basedOn w:val="BodyTextIndentChar"/>
    <w:link w:val="BodyTextFirstIndent2"/>
    <w:semiHidden/>
    <w:rsid w:val="00AE4C57"/>
    <w:rPr>
      <w:rFonts w:eastAsiaTheme="minorHAnsi" w:cstheme="minorBidi"/>
      <w:sz w:val="24"/>
      <w:szCs w:val="22"/>
    </w:rPr>
  </w:style>
  <w:style w:type="paragraph" w:styleId="BodyTextIndent2">
    <w:name w:val="Body Text Indent 2"/>
    <w:basedOn w:val="Normal"/>
    <w:link w:val="BodyTextIndent2Char"/>
    <w:semiHidden/>
    <w:unhideWhenUsed/>
    <w:rsid w:val="00AE4C57"/>
    <w:pPr>
      <w:spacing w:before="0" w:after="120" w:line="480" w:lineRule="auto"/>
      <w:ind w:left="360"/>
    </w:pPr>
    <w:rPr>
      <w:rFonts w:ascii="Times New Roman" w:eastAsiaTheme="minorHAnsi" w:hAnsi="Times New Roman" w:cstheme="minorBidi"/>
      <w:sz w:val="24"/>
      <w:szCs w:val="22"/>
    </w:rPr>
  </w:style>
  <w:style w:type="character" w:customStyle="1" w:styleId="BodyTextIndent2Char">
    <w:name w:val="Body Text Indent 2 Char"/>
    <w:basedOn w:val="DefaultParagraphFont"/>
    <w:link w:val="BodyTextIndent2"/>
    <w:semiHidden/>
    <w:rsid w:val="00AE4C57"/>
    <w:rPr>
      <w:rFonts w:eastAsiaTheme="minorHAnsi" w:cstheme="minorBidi"/>
      <w:sz w:val="24"/>
      <w:szCs w:val="22"/>
    </w:rPr>
  </w:style>
  <w:style w:type="paragraph" w:styleId="BodyTextIndent3">
    <w:name w:val="Body Text Indent 3"/>
    <w:basedOn w:val="Normal"/>
    <w:link w:val="BodyTextIndent3Char"/>
    <w:semiHidden/>
    <w:unhideWhenUsed/>
    <w:rsid w:val="00AE4C57"/>
    <w:pPr>
      <w:spacing w:before="0" w:after="120" w:line="276" w:lineRule="auto"/>
      <w:ind w:left="360"/>
    </w:pPr>
    <w:rPr>
      <w:rFonts w:ascii="Times New Roman" w:eastAsiaTheme="minorHAnsi" w:hAnsi="Times New Roman" w:cstheme="minorBidi"/>
      <w:sz w:val="16"/>
      <w:szCs w:val="16"/>
    </w:rPr>
  </w:style>
  <w:style w:type="character" w:customStyle="1" w:styleId="BodyTextIndent3Char">
    <w:name w:val="Body Text Indent 3 Char"/>
    <w:basedOn w:val="DefaultParagraphFont"/>
    <w:link w:val="BodyTextIndent3"/>
    <w:semiHidden/>
    <w:rsid w:val="00AE4C57"/>
    <w:rPr>
      <w:rFonts w:eastAsiaTheme="minorHAnsi" w:cstheme="minorBidi"/>
      <w:sz w:val="16"/>
      <w:szCs w:val="16"/>
    </w:rPr>
  </w:style>
  <w:style w:type="character" w:styleId="BookTitle">
    <w:name w:val="Book Title"/>
    <w:basedOn w:val="DefaultParagraphFont"/>
    <w:uiPriority w:val="33"/>
    <w:semiHidden/>
    <w:qFormat/>
    <w:rsid w:val="00AE4C57"/>
    <w:rPr>
      <w:b/>
      <w:bCs/>
      <w:smallCaps/>
      <w:spacing w:val="5"/>
    </w:rPr>
  </w:style>
  <w:style w:type="paragraph" w:styleId="Closing">
    <w:name w:val="Closing"/>
    <w:basedOn w:val="Normal"/>
    <w:link w:val="Closing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ClosingChar">
    <w:name w:val="Closing Char"/>
    <w:basedOn w:val="DefaultParagraphFont"/>
    <w:link w:val="Closing"/>
    <w:semiHidden/>
    <w:rsid w:val="00AE4C57"/>
    <w:rPr>
      <w:rFonts w:eastAsiaTheme="minorHAnsi" w:cstheme="minorBidi"/>
      <w:sz w:val="24"/>
      <w:szCs w:val="22"/>
    </w:rPr>
  </w:style>
  <w:style w:type="table" w:styleId="ColorfulGrid-Accent1">
    <w:name w:val="Colorful Grid Accent 1"/>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Accent1">
    <w:name w:val="Colorful List Accent 1"/>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Accent1">
    <w:name w:val="Colorful Shading Accent 1"/>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customStyle="1" w:styleId="CommentTextChar">
    <w:name w:val="Comment Text Char"/>
    <w:basedOn w:val="DefaultParagraphFont"/>
    <w:link w:val="CommentText"/>
    <w:rsid w:val="00AE4C57"/>
    <w:rPr>
      <w:rFonts w:ascii="Times" w:eastAsia="Times" w:hAnsi="Times"/>
    </w:rPr>
  </w:style>
  <w:style w:type="character" w:customStyle="1" w:styleId="CommentSubjectChar">
    <w:name w:val="Comment Subject Char"/>
    <w:basedOn w:val="CommentTextChar"/>
    <w:link w:val="CommentSubject"/>
    <w:semiHidden/>
    <w:rsid w:val="00AE4C57"/>
    <w:rPr>
      <w:rFonts w:ascii="Times" w:eastAsia="Times" w:hAnsi="Times"/>
      <w:b/>
      <w:bCs/>
    </w:rPr>
  </w:style>
  <w:style w:type="table" w:styleId="DarkList-Accent1">
    <w:name w:val="Dark List Accent 1"/>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DateChar">
    <w:name w:val="Date Char"/>
    <w:basedOn w:val="DefaultParagraphFont"/>
    <w:link w:val="Date"/>
    <w:semiHidden/>
    <w:rsid w:val="00AE4C57"/>
    <w:rPr>
      <w:rFonts w:eastAsiaTheme="minorHAnsi" w:cstheme="minorBidi"/>
      <w:sz w:val="24"/>
      <w:szCs w:val="22"/>
    </w:rPr>
  </w:style>
  <w:style w:type="character" w:customStyle="1" w:styleId="DocumentMapChar">
    <w:name w:val="Document Map Char"/>
    <w:basedOn w:val="DefaultParagraphFont"/>
    <w:link w:val="DocumentMap"/>
    <w:semiHidden/>
    <w:rsid w:val="00AE4C57"/>
    <w:rPr>
      <w:rFonts w:ascii="Tahoma" w:hAnsi="Tahoma" w:cs="Tahoma"/>
      <w:shd w:val="clear" w:color="auto" w:fill="000080"/>
    </w:rPr>
  </w:style>
  <w:style w:type="paragraph" w:styleId="E-mailSignature">
    <w:name w:val="E-mail Signature"/>
    <w:basedOn w:val="Normal"/>
    <w:link w:val="E-mailSignatureChar"/>
    <w:semiHidden/>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E-mailSignatureChar">
    <w:name w:val="E-mail Signature Char"/>
    <w:basedOn w:val="DefaultParagraphFont"/>
    <w:link w:val="E-mailSignature"/>
    <w:semiHidden/>
    <w:rsid w:val="00AE4C57"/>
    <w:rPr>
      <w:rFonts w:eastAsiaTheme="minorHAnsi" w:cstheme="minorBidi"/>
      <w:sz w:val="24"/>
      <w:szCs w:val="22"/>
    </w:rPr>
  </w:style>
  <w:style w:type="character" w:styleId="Emphasis">
    <w:name w:val="Emphasis"/>
    <w:basedOn w:val="DefaultParagraphFont"/>
    <w:uiPriority w:val="20"/>
    <w:qFormat/>
    <w:rsid w:val="00AE4C57"/>
    <w:rPr>
      <w:i/>
      <w:iCs/>
    </w:rPr>
  </w:style>
  <w:style w:type="character" w:styleId="EndnoteReference">
    <w:name w:val="endnote reference"/>
    <w:basedOn w:val="DefaultParagraphFont"/>
    <w:semiHidden/>
    <w:unhideWhenUsed/>
    <w:rsid w:val="00AE4C57"/>
    <w:rPr>
      <w:vertAlign w:val="superscript"/>
    </w:rPr>
  </w:style>
  <w:style w:type="character" w:customStyle="1" w:styleId="EndnoteTextChar">
    <w:name w:val="Endnote Text Char"/>
    <w:basedOn w:val="DefaultParagraphFont"/>
    <w:link w:val="EndnoteText"/>
    <w:semiHidden/>
    <w:rsid w:val="00AE4C57"/>
    <w:rPr>
      <w:rFonts w:ascii="Arial" w:hAnsi="Arial"/>
    </w:rPr>
  </w:style>
  <w:style w:type="paragraph" w:styleId="EnvelopeAddress">
    <w:name w:val="envelope address"/>
    <w:basedOn w:val="Normal"/>
    <w:semiHidden/>
    <w:unhideWhenUsed/>
    <w:rsid w:val="00AE4C57"/>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AE4C57"/>
    <w:pPr>
      <w:spacing w:before="0" w:after="0" w:line="240" w:lineRule="auto"/>
      <w:ind w:left="0"/>
    </w:pPr>
    <w:rPr>
      <w:rFonts w:asciiTheme="majorHAnsi" w:eastAsiaTheme="majorEastAsia" w:hAnsiTheme="majorHAnsi" w:cstheme="majorBidi"/>
      <w:sz w:val="20"/>
      <w:szCs w:val="20"/>
    </w:rPr>
  </w:style>
  <w:style w:type="character" w:styleId="HTMLAcronym">
    <w:name w:val="HTML Acronym"/>
    <w:basedOn w:val="DefaultParagraphFont"/>
    <w:semiHidden/>
    <w:unhideWhenUsed/>
    <w:rsid w:val="00AE4C57"/>
  </w:style>
  <w:style w:type="paragraph" w:styleId="HTMLAddress">
    <w:name w:val="HTML Address"/>
    <w:basedOn w:val="Normal"/>
    <w:link w:val="HTMLAddressChar"/>
    <w:semiHidden/>
    <w:unhideWhenUsed/>
    <w:rsid w:val="00AE4C57"/>
    <w:pPr>
      <w:spacing w:before="0" w:after="0" w:line="240" w:lineRule="auto"/>
      <w:ind w:left="0"/>
    </w:pPr>
    <w:rPr>
      <w:rFonts w:ascii="Times New Roman" w:eastAsiaTheme="minorHAnsi" w:hAnsi="Times New Roman" w:cstheme="minorBidi"/>
      <w:i/>
      <w:iCs/>
      <w:sz w:val="24"/>
      <w:szCs w:val="22"/>
    </w:rPr>
  </w:style>
  <w:style w:type="character" w:customStyle="1" w:styleId="HTMLAddressChar">
    <w:name w:val="HTML Address Char"/>
    <w:basedOn w:val="DefaultParagraphFont"/>
    <w:link w:val="HTMLAddress"/>
    <w:semiHidden/>
    <w:rsid w:val="00AE4C57"/>
    <w:rPr>
      <w:rFonts w:eastAsiaTheme="minorHAnsi" w:cstheme="minorBidi"/>
      <w:i/>
      <w:iCs/>
      <w:sz w:val="24"/>
      <w:szCs w:val="22"/>
    </w:rPr>
  </w:style>
  <w:style w:type="character" w:styleId="HTMLCite">
    <w:name w:val="HTML Cite"/>
    <w:basedOn w:val="DefaultParagraphFont"/>
    <w:semiHidden/>
    <w:unhideWhenUsed/>
    <w:rsid w:val="00AE4C57"/>
    <w:rPr>
      <w:i/>
      <w:iCs/>
    </w:rPr>
  </w:style>
  <w:style w:type="character" w:styleId="HTMLCode">
    <w:name w:val="HTML Code"/>
    <w:basedOn w:val="DefaultParagraphFont"/>
    <w:uiPriority w:val="99"/>
    <w:semiHidden/>
    <w:unhideWhenUsed/>
    <w:rsid w:val="00AE4C57"/>
    <w:rPr>
      <w:rFonts w:ascii="Consolas" w:hAnsi="Consolas"/>
      <w:sz w:val="20"/>
      <w:szCs w:val="20"/>
    </w:rPr>
  </w:style>
  <w:style w:type="character" w:styleId="HTMLDefinition">
    <w:name w:val="HTML Definition"/>
    <w:basedOn w:val="DefaultParagraphFont"/>
    <w:semiHidden/>
    <w:unhideWhenUsed/>
    <w:rsid w:val="00AE4C57"/>
    <w:rPr>
      <w:i/>
      <w:iCs/>
    </w:rPr>
  </w:style>
  <w:style w:type="character" w:styleId="HTMLKeyboard">
    <w:name w:val="HTML Keyboard"/>
    <w:basedOn w:val="DefaultParagraphFont"/>
    <w:semiHidden/>
    <w:unhideWhenUsed/>
    <w:rsid w:val="00AE4C57"/>
    <w:rPr>
      <w:rFonts w:ascii="Consolas" w:hAnsi="Consolas"/>
      <w:sz w:val="20"/>
      <w:szCs w:val="20"/>
    </w:rPr>
  </w:style>
  <w:style w:type="paragraph" w:styleId="HTMLPreformatted">
    <w:name w:val="HTML Preformatted"/>
    <w:basedOn w:val="Normal"/>
    <w:link w:val="HTMLPreformattedChar"/>
    <w:uiPriority w:val="99"/>
    <w:unhideWhenUsed/>
    <w:rsid w:val="00AE4C57"/>
    <w:pPr>
      <w:spacing w:before="0" w:after="0" w:line="240" w:lineRule="auto"/>
      <w:ind w:left="0"/>
    </w:pPr>
    <w:rPr>
      <w:rFonts w:ascii="Consolas" w:eastAsiaTheme="minorHAnsi" w:hAnsi="Consolas" w:cstheme="minorBidi"/>
      <w:sz w:val="20"/>
      <w:szCs w:val="20"/>
    </w:rPr>
  </w:style>
  <w:style w:type="character" w:customStyle="1" w:styleId="HTMLPreformattedChar">
    <w:name w:val="HTML Preformatted Char"/>
    <w:basedOn w:val="DefaultParagraphFont"/>
    <w:link w:val="HTMLPreformatted"/>
    <w:uiPriority w:val="99"/>
    <w:rsid w:val="00AE4C57"/>
    <w:rPr>
      <w:rFonts w:ascii="Consolas" w:eastAsiaTheme="minorHAnsi" w:hAnsi="Consolas" w:cstheme="minorBidi"/>
    </w:rPr>
  </w:style>
  <w:style w:type="character" w:styleId="HTMLSample">
    <w:name w:val="HTML Sample"/>
    <w:basedOn w:val="DefaultParagraphFont"/>
    <w:semiHidden/>
    <w:unhideWhenUsed/>
    <w:rsid w:val="00AE4C57"/>
    <w:rPr>
      <w:rFonts w:ascii="Consolas" w:hAnsi="Consolas"/>
      <w:sz w:val="24"/>
      <w:szCs w:val="24"/>
    </w:rPr>
  </w:style>
  <w:style w:type="character" w:styleId="HTMLTypewriter">
    <w:name w:val="HTML Typewriter"/>
    <w:basedOn w:val="DefaultParagraphFont"/>
    <w:uiPriority w:val="99"/>
    <w:semiHidden/>
    <w:unhideWhenUsed/>
    <w:rsid w:val="00AE4C57"/>
    <w:rPr>
      <w:rFonts w:ascii="Consolas" w:hAnsi="Consolas"/>
      <w:sz w:val="20"/>
      <w:szCs w:val="20"/>
    </w:rPr>
  </w:style>
  <w:style w:type="character" w:styleId="HTMLVariable">
    <w:name w:val="HTML Variable"/>
    <w:basedOn w:val="DefaultParagraphFont"/>
    <w:semiHidden/>
    <w:unhideWhenUsed/>
    <w:rsid w:val="00AE4C57"/>
    <w:rPr>
      <w:i/>
      <w:iCs/>
    </w:rPr>
  </w:style>
  <w:style w:type="character" w:styleId="IntenseEmphasis">
    <w:name w:val="Intense Emphasis"/>
    <w:basedOn w:val="DefaultParagraphFont"/>
    <w:uiPriority w:val="21"/>
    <w:semiHidden/>
    <w:qFormat/>
    <w:rsid w:val="00AE4C57"/>
    <w:rPr>
      <w:b/>
      <w:bCs/>
      <w:i/>
      <w:iCs/>
      <w:color w:val="4F81BD" w:themeColor="accent1"/>
    </w:rPr>
  </w:style>
  <w:style w:type="paragraph" w:styleId="IntenseQuote">
    <w:name w:val="Intense Quote"/>
    <w:basedOn w:val="Normal"/>
    <w:next w:val="Normal"/>
    <w:link w:val="IntenseQuoteChar"/>
    <w:uiPriority w:val="30"/>
    <w:semiHidden/>
    <w:qFormat/>
    <w:rsid w:val="00AE4C57"/>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 w:val="24"/>
      <w:szCs w:val="22"/>
    </w:rPr>
  </w:style>
  <w:style w:type="character" w:customStyle="1" w:styleId="IntenseQuoteChar">
    <w:name w:val="Intense Quote Char"/>
    <w:basedOn w:val="DefaultParagraphFont"/>
    <w:link w:val="IntenseQuote"/>
    <w:uiPriority w:val="30"/>
    <w:semiHidden/>
    <w:rsid w:val="00AE4C57"/>
    <w:rPr>
      <w:rFonts w:eastAsiaTheme="minorHAnsi" w:cstheme="minorBidi"/>
      <w:b/>
      <w:bCs/>
      <w:i/>
      <w:iCs/>
      <w:color w:val="4F81BD" w:themeColor="accent1"/>
      <w:sz w:val="24"/>
      <w:szCs w:val="22"/>
    </w:rPr>
  </w:style>
  <w:style w:type="character" w:styleId="IntenseReference">
    <w:name w:val="Intense Reference"/>
    <w:basedOn w:val="DefaultParagraphFont"/>
    <w:uiPriority w:val="32"/>
    <w:semiHidden/>
    <w:qFormat/>
    <w:rsid w:val="00AE4C57"/>
    <w:rPr>
      <w:b/>
      <w:bCs/>
      <w:smallCaps/>
      <w:color w:val="C0504D" w:themeColor="accent2"/>
      <w:spacing w:val="5"/>
      <w:u w:val="single"/>
    </w:rPr>
  </w:style>
  <w:style w:type="table" w:styleId="LightGrid-Accent2">
    <w:name w:val="Light Grid Accent 2"/>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Accent2">
    <w:name w:val="Light List Accent 2"/>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Accent2">
    <w:name w:val="Light Shading Accent 2"/>
    <w:basedOn w:val="TableNormal"/>
    <w:uiPriority w:val="60"/>
    <w:rsid w:val="00AE4C57"/>
    <w:rPr>
      <w:rFonts w:asciiTheme="minorHAnsi" w:eastAsiaTheme="minorHAnsi" w:hAnsiTheme="minorHAnsi" w:cstheme="minorBidi"/>
      <w:color w:val="943634" w:themeColor="accent2" w:themeShade="BF"/>
      <w:sz w:val="22"/>
      <w:szCs w:val="22"/>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E4C57"/>
    <w:rPr>
      <w:rFonts w:asciiTheme="minorHAnsi" w:eastAsiaTheme="minorHAnsi" w:hAnsiTheme="minorHAnsi" w:cstheme="minorBidi"/>
      <w:color w:val="76923C" w:themeColor="accent3" w:themeShade="BF"/>
      <w:sz w:val="22"/>
      <w:szCs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AE4C57"/>
    <w:rPr>
      <w:rFonts w:asciiTheme="minorHAnsi" w:eastAsiaTheme="minorHAnsi" w:hAnsiTheme="minorHAnsi" w:cstheme="minorBidi"/>
      <w:color w:val="5F497A" w:themeColor="accent4" w:themeShade="BF"/>
      <w:sz w:val="22"/>
      <w:szCs w:val="22"/>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E4C57"/>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AE4C57"/>
    <w:rPr>
      <w:rFonts w:asciiTheme="minorHAnsi" w:eastAsiaTheme="minorHAnsi" w:hAnsiTheme="minorHAnsi" w:cstheme="minorBidi"/>
      <w:color w:val="E36C0A" w:themeColor="accent6" w:themeShade="BF"/>
      <w:sz w:val="22"/>
      <w:szCs w:val="22"/>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List5">
    <w:name w:val="List 5"/>
    <w:basedOn w:val="Normal"/>
    <w:semiHidden/>
    <w:unhideWhenUsed/>
    <w:rsid w:val="00AE4C57"/>
    <w:pPr>
      <w:spacing w:before="0" w:after="200" w:line="276" w:lineRule="auto"/>
      <w:ind w:left="1800" w:hanging="360"/>
      <w:contextualSpacing/>
    </w:pPr>
    <w:rPr>
      <w:rFonts w:ascii="Times New Roman" w:eastAsiaTheme="minorHAnsi" w:hAnsi="Times New Roman" w:cstheme="minorBidi"/>
      <w:sz w:val="24"/>
      <w:szCs w:val="22"/>
    </w:rPr>
  </w:style>
  <w:style w:type="paragraph" w:styleId="ListBullet5">
    <w:name w:val="List Bullet 5"/>
    <w:basedOn w:val="Normal"/>
    <w:semiHidden/>
    <w:unhideWhenUsed/>
    <w:rsid w:val="00AE4C57"/>
    <w:pPr>
      <w:numPr>
        <w:numId w:val="23"/>
      </w:numPr>
      <w:spacing w:before="0" w:after="200" w:line="276" w:lineRule="auto"/>
      <w:contextualSpacing/>
    </w:pPr>
    <w:rPr>
      <w:rFonts w:ascii="Times New Roman" w:eastAsiaTheme="minorHAnsi" w:hAnsi="Times New Roman" w:cstheme="minorBidi"/>
      <w:sz w:val="24"/>
      <w:szCs w:val="22"/>
    </w:rPr>
  </w:style>
  <w:style w:type="paragraph" w:styleId="ListContinue4">
    <w:name w:val="List Continue 4"/>
    <w:basedOn w:val="Normal"/>
    <w:semiHidden/>
    <w:unhideWhenUsed/>
    <w:rsid w:val="00AE4C57"/>
    <w:pPr>
      <w:spacing w:before="0" w:after="120" w:line="276" w:lineRule="auto"/>
      <w:ind w:left="1440"/>
      <w:contextualSpacing/>
    </w:pPr>
    <w:rPr>
      <w:rFonts w:ascii="Times New Roman" w:eastAsiaTheme="minorHAnsi" w:hAnsi="Times New Roman" w:cstheme="minorBidi"/>
      <w:sz w:val="24"/>
      <w:szCs w:val="22"/>
    </w:rPr>
  </w:style>
  <w:style w:type="paragraph" w:styleId="ListContinue5">
    <w:name w:val="List Continue 5"/>
    <w:basedOn w:val="Normal"/>
    <w:semiHidden/>
    <w:unhideWhenUsed/>
    <w:rsid w:val="00AE4C57"/>
    <w:pPr>
      <w:spacing w:before="0" w:after="120" w:line="276" w:lineRule="auto"/>
      <w:ind w:left="1800"/>
      <w:contextualSpacing/>
    </w:pPr>
    <w:rPr>
      <w:rFonts w:ascii="Times New Roman" w:eastAsiaTheme="minorHAnsi" w:hAnsi="Times New Roman" w:cstheme="minorBidi"/>
      <w:sz w:val="24"/>
      <w:szCs w:val="22"/>
    </w:rPr>
  </w:style>
  <w:style w:type="paragraph" w:styleId="ListNumber4">
    <w:name w:val="List Number 4"/>
    <w:basedOn w:val="Normal"/>
    <w:semiHidden/>
    <w:unhideWhenUsed/>
    <w:rsid w:val="00AE4C57"/>
    <w:pPr>
      <w:numPr>
        <w:numId w:val="24"/>
      </w:numPr>
      <w:spacing w:before="0" w:after="200" w:line="276" w:lineRule="auto"/>
      <w:contextualSpacing/>
    </w:pPr>
    <w:rPr>
      <w:rFonts w:ascii="Times New Roman" w:eastAsiaTheme="minorHAnsi" w:hAnsi="Times New Roman" w:cstheme="minorBidi"/>
      <w:sz w:val="24"/>
      <w:szCs w:val="22"/>
    </w:rPr>
  </w:style>
  <w:style w:type="paragraph" w:styleId="ListNumber5">
    <w:name w:val="List Number 5"/>
    <w:basedOn w:val="Normal"/>
    <w:semiHidden/>
    <w:unhideWhenUsed/>
    <w:rsid w:val="00AE4C57"/>
    <w:pPr>
      <w:numPr>
        <w:numId w:val="25"/>
      </w:numPr>
      <w:spacing w:before="0" w:after="200" w:line="276" w:lineRule="auto"/>
      <w:contextualSpacing/>
    </w:pPr>
    <w:rPr>
      <w:rFonts w:ascii="Times New Roman" w:eastAsiaTheme="minorHAnsi" w:hAnsi="Times New Roman" w:cstheme="minorBidi"/>
      <w:sz w:val="24"/>
      <w:szCs w:val="22"/>
    </w:rPr>
  </w:style>
  <w:style w:type="paragraph" w:styleId="ListParagraph">
    <w:name w:val="List Paragraph"/>
    <w:basedOn w:val="Normal"/>
    <w:uiPriority w:val="34"/>
    <w:qFormat/>
    <w:rsid w:val="00AE4C57"/>
    <w:pPr>
      <w:spacing w:before="0" w:after="200" w:line="276" w:lineRule="auto"/>
      <w:contextualSpacing/>
    </w:pPr>
    <w:rPr>
      <w:rFonts w:ascii="Times New Roman" w:eastAsiaTheme="minorHAnsi" w:hAnsi="Times New Roman" w:cstheme="minorBidi"/>
      <w:sz w:val="24"/>
      <w:szCs w:val="22"/>
    </w:rPr>
  </w:style>
  <w:style w:type="character" w:customStyle="1" w:styleId="MacroTextChar">
    <w:name w:val="Macro Text Char"/>
    <w:basedOn w:val="DefaultParagraphFont"/>
    <w:link w:val="MacroText"/>
    <w:semiHidden/>
    <w:rsid w:val="00AE4C57"/>
    <w:rPr>
      <w:rFonts w:ascii="Courier New" w:hAnsi="Courier New" w:cs="Courier New"/>
    </w:rPr>
  </w:style>
  <w:style w:type="table" w:styleId="MediumGrid1-Accent1">
    <w:name w:val="Medium Grid 1 Accent 1"/>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Accent1">
    <w:name w:val="Medium Grid 2 Accent 1"/>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Accent2">
    <w:name w:val="Medium List 1 Accent 2"/>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Accent2">
    <w:name w:val="Medium List 2 Accen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nhideWhenUsed/>
    <w:rsid w:val="00AE4C57"/>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AE4C5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E4C57"/>
    <w:pPr>
      <w:spacing w:before="0" w:after="200" w:line="276" w:lineRule="auto"/>
      <w:ind w:left="0"/>
    </w:pPr>
    <w:rPr>
      <w:rFonts w:ascii="Times New Roman" w:eastAsiaTheme="minorHAnsi" w:hAnsi="Times New Roman"/>
      <w:sz w:val="24"/>
    </w:rPr>
  </w:style>
  <w:style w:type="paragraph" w:styleId="NormalIndent">
    <w:name w:val="Normal Indent"/>
    <w:basedOn w:val="Normal"/>
    <w:semiHidden/>
    <w:unhideWhenUsed/>
    <w:rsid w:val="00AE4C57"/>
    <w:pPr>
      <w:spacing w:before="0" w:after="200" w:line="276" w:lineRule="auto"/>
    </w:pPr>
    <w:rPr>
      <w:rFonts w:ascii="Times New Roman" w:eastAsiaTheme="minorHAnsi" w:hAnsi="Times New Roman" w:cstheme="minorBidi"/>
      <w:sz w:val="24"/>
      <w:szCs w:val="22"/>
    </w:rPr>
  </w:style>
  <w:style w:type="paragraph" w:styleId="NoteHeading">
    <w:name w:val="Note Heading"/>
    <w:basedOn w:val="Normal"/>
    <w:next w:val="Normal"/>
    <w:link w:val="NoteHeadingChar"/>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NoteHeadingChar">
    <w:name w:val="Note Heading Char"/>
    <w:basedOn w:val="DefaultParagraphFont"/>
    <w:link w:val="NoteHeading"/>
    <w:rsid w:val="00AE4C57"/>
    <w:rPr>
      <w:rFonts w:eastAsiaTheme="minorHAnsi" w:cstheme="minorBidi"/>
      <w:sz w:val="24"/>
      <w:szCs w:val="22"/>
    </w:rPr>
  </w:style>
  <w:style w:type="paragraph" w:styleId="PlainText">
    <w:name w:val="Plain Text"/>
    <w:basedOn w:val="Normal"/>
    <w:link w:val="PlainTextChar"/>
    <w:unhideWhenUsed/>
    <w:rsid w:val="00AE4C57"/>
    <w:pPr>
      <w:spacing w:before="0"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rsid w:val="00AE4C57"/>
    <w:rPr>
      <w:rFonts w:ascii="Consolas" w:eastAsiaTheme="minorHAnsi" w:hAnsi="Consolas" w:cstheme="minorBidi"/>
      <w:sz w:val="21"/>
      <w:szCs w:val="21"/>
    </w:rPr>
  </w:style>
  <w:style w:type="paragraph" w:styleId="Quote">
    <w:name w:val="Quote"/>
    <w:basedOn w:val="Normal"/>
    <w:next w:val="Normal"/>
    <w:link w:val="QuoteChar"/>
    <w:uiPriority w:val="29"/>
    <w:semiHidden/>
    <w:qFormat/>
    <w:rsid w:val="00AE4C57"/>
    <w:pPr>
      <w:spacing w:before="0" w:after="200" w:line="276" w:lineRule="auto"/>
      <w:ind w:left="0"/>
    </w:pPr>
    <w:rPr>
      <w:rFonts w:ascii="Times New Roman" w:eastAsiaTheme="minorHAnsi" w:hAnsi="Times New Roman" w:cstheme="minorBidi"/>
      <w:i/>
      <w:iCs/>
      <w:color w:val="000000" w:themeColor="text1"/>
      <w:sz w:val="24"/>
      <w:szCs w:val="22"/>
    </w:rPr>
  </w:style>
  <w:style w:type="character" w:customStyle="1" w:styleId="QuoteChar">
    <w:name w:val="Quote Char"/>
    <w:basedOn w:val="DefaultParagraphFont"/>
    <w:link w:val="Quote"/>
    <w:uiPriority w:val="29"/>
    <w:semiHidden/>
    <w:rsid w:val="00AE4C57"/>
    <w:rPr>
      <w:rFonts w:eastAsiaTheme="minorHAnsi" w:cstheme="minorBidi"/>
      <w:i/>
      <w:iCs/>
      <w:color w:val="000000" w:themeColor="text1"/>
      <w:sz w:val="24"/>
      <w:szCs w:val="22"/>
    </w:rPr>
  </w:style>
  <w:style w:type="paragraph" w:styleId="Salutation">
    <w:name w:val="Salutation"/>
    <w:basedOn w:val="Normal"/>
    <w:next w:val="Normal"/>
    <w:link w:val="Salutation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SalutationChar">
    <w:name w:val="Salutation Char"/>
    <w:basedOn w:val="DefaultParagraphFont"/>
    <w:link w:val="Salutation"/>
    <w:semiHidden/>
    <w:rsid w:val="00AE4C57"/>
    <w:rPr>
      <w:rFonts w:eastAsiaTheme="minorHAnsi" w:cstheme="minorBidi"/>
      <w:sz w:val="24"/>
      <w:szCs w:val="22"/>
    </w:rPr>
  </w:style>
  <w:style w:type="paragraph" w:styleId="Signature">
    <w:name w:val="Signature"/>
    <w:basedOn w:val="Normal"/>
    <w:link w:val="Signature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SignatureChar">
    <w:name w:val="Signature Char"/>
    <w:basedOn w:val="DefaultParagraphFont"/>
    <w:link w:val="Signature"/>
    <w:semiHidden/>
    <w:rsid w:val="00AE4C57"/>
    <w:rPr>
      <w:rFonts w:eastAsiaTheme="minorHAnsi" w:cstheme="minorBidi"/>
      <w:sz w:val="24"/>
      <w:szCs w:val="22"/>
    </w:rPr>
  </w:style>
  <w:style w:type="character" w:styleId="Strong">
    <w:name w:val="Strong"/>
    <w:basedOn w:val="DefaultParagraphFont"/>
    <w:semiHidden/>
    <w:qFormat/>
    <w:rsid w:val="00AE4C57"/>
    <w:rPr>
      <w:b/>
      <w:bCs/>
    </w:rPr>
  </w:style>
  <w:style w:type="paragraph" w:styleId="Subtitle">
    <w:name w:val="Subtitle"/>
    <w:basedOn w:val="Normal"/>
    <w:next w:val="Normal"/>
    <w:link w:val="SubtitleChar"/>
    <w:semiHidden/>
    <w:qFormat/>
    <w:rsid w:val="00AE4C57"/>
    <w:pPr>
      <w:numPr>
        <w:ilvl w:val="1"/>
      </w:numPr>
      <w:spacing w:before="0" w:after="200" w:line="276" w:lineRule="auto"/>
      <w:ind w:left="720"/>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semiHidden/>
    <w:rsid w:val="00AE4C5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semiHidden/>
    <w:qFormat/>
    <w:rsid w:val="00AE4C57"/>
    <w:rPr>
      <w:i/>
      <w:iCs/>
      <w:color w:val="808080" w:themeColor="text1" w:themeTint="7F"/>
    </w:rPr>
  </w:style>
  <w:style w:type="character" w:styleId="SubtleReference">
    <w:name w:val="Subtle Reference"/>
    <w:basedOn w:val="DefaultParagraphFont"/>
    <w:uiPriority w:val="31"/>
    <w:semiHidden/>
    <w:qFormat/>
    <w:rsid w:val="00AE4C57"/>
    <w:rPr>
      <w:smallCaps/>
      <w:color w:val="C0504D" w:themeColor="accent2"/>
      <w:u w:val="single"/>
    </w:rPr>
  </w:style>
  <w:style w:type="table" w:styleId="TableClassic4">
    <w:name w:val="Table Classic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3">
    <w:name w:val="Table Colorful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5">
    <w:name w:val="Table Columns 5"/>
    <w:basedOn w:val="TableNormal"/>
    <w:unhideWhenUsed/>
    <w:rsid w:val="00AE4C57"/>
    <w:pPr>
      <w:spacing w:after="200" w:line="276" w:lineRule="auto"/>
    </w:pPr>
    <w:rPr>
      <w:rFonts w:asciiTheme="minorHAnsi" w:eastAsiaTheme="minorHAnsi" w:hAnsiTheme="minorHAnsi" w:cstheme="minorBidi"/>
      <w:sz w:val="22"/>
      <w:szCs w:val="2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nhideWhenUsed/>
    <w:rsid w:val="00AE4C57"/>
    <w:pPr>
      <w:spacing w:after="200" w:line="276" w:lineRule="auto"/>
    </w:pPr>
    <w:rPr>
      <w:rFonts w:asciiTheme="minorHAnsi" w:eastAsiaTheme="minorHAnsi" w:hAnsiTheme="minorHAnsi" w:cstheme="minorBidi"/>
      <w:sz w:val="22"/>
      <w:szCs w:val="22"/>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nhideWhenUsed/>
    <w:rsid w:val="00AE4C57"/>
    <w:pPr>
      <w:spacing w:after="200" w:line="276" w:lineRule="auto"/>
    </w:pPr>
    <w:rPr>
      <w:rFonts w:asciiTheme="minorHAnsi" w:eastAsiaTheme="minorHAnsi" w:hAnsiTheme="minorHAnsi" w:cstheme="minorBidi"/>
      <w:sz w:val="22"/>
      <w:szCs w:val="22"/>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nhideWhenUsed/>
    <w:rsid w:val="00AE4C57"/>
    <w:pPr>
      <w:spacing w:after="200" w:line="276" w:lineRule="auto"/>
    </w:pPr>
    <w:rPr>
      <w:rFonts w:asciiTheme="minorHAnsi" w:eastAsiaTheme="minorHAnsi" w:hAnsiTheme="minorHAnsi" w:cstheme="minorBidi"/>
      <w:b/>
      <w:bCs/>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nhideWhenUsed/>
    <w:rsid w:val="00AE4C57"/>
    <w:pPr>
      <w:spacing w:after="200" w:line="276" w:lineRule="auto"/>
    </w:pPr>
    <w:rPr>
      <w:rFonts w:asciiTheme="minorHAnsi" w:eastAsiaTheme="minorHAnsi" w:hAnsiTheme="minorHAnsi" w:cstheme="minorBidi"/>
      <w:sz w:val="22"/>
      <w:szCs w:val="22"/>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nhideWhenUsed/>
    <w:rsid w:val="00AE4C57"/>
    <w:pPr>
      <w:spacing w:after="200" w:line="276" w:lineRule="auto"/>
    </w:pPr>
    <w:rPr>
      <w:rFonts w:asciiTheme="minorHAnsi" w:eastAsiaTheme="minorHAnsi" w:hAnsiTheme="minorHAnsi" w:cstheme="minorBidi"/>
      <w:sz w:val="22"/>
      <w:szCs w:val="22"/>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qFormat/>
    <w:rsid w:val="00AE4C57"/>
    <w:pPr>
      <w:pBdr>
        <w:bottom w:val="single" w:sz="8" w:space="4" w:color="4F81BD" w:themeColor="accent1"/>
      </w:pBdr>
      <w:spacing w:before="0" w:after="300" w:line="240" w:lineRule="auto"/>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E4C57"/>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semiHidden/>
    <w:unhideWhenUsed/>
    <w:rsid w:val="00AE4C57"/>
    <w:pPr>
      <w:spacing w:after="200" w:line="276" w:lineRule="auto"/>
      <w:ind w:left="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AE4C57"/>
    <w:pPr>
      <w:keepLines/>
      <w:numPr>
        <w:numId w:val="0"/>
      </w:numPr>
      <w:pBdr>
        <w:bottom w:val="none" w:sz="0" w:space="0" w:color="auto"/>
      </w:pBdr>
      <w:spacing w:before="540" w:after="0" w:line="276" w:lineRule="auto"/>
      <w:outlineLvl w:val="9"/>
    </w:pPr>
    <w:rPr>
      <w:rFonts w:asciiTheme="majorHAnsi" w:eastAsiaTheme="majorEastAsia" w:hAnsiTheme="majorHAnsi" w:cstheme="majorBidi"/>
      <w:b/>
      <w:bCs/>
      <w:color w:val="365F91" w:themeColor="accent1" w:themeShade="BF"/>
      <w:sz w:val="28"/>
      <w:szCs w:val="28"/>
    </w:rPr>
  </w:style>
  <w:style w:type="paragraph" w:styleId="z-BottomofForm">
    <w:name w:val="HTML Bottom of Form"/>
    <w:basedOn w:val="Normal"/>
    <w:next w:val="Normal"/>
    <w:link w:val="z-BottomofFormChar"/>
    <w:hidden/>
    <w:rsid w:val="00AE4C57"/>
    <w:pPr>
      <w:pBdr>
        <w:top w:val="single" w:sz="6" w:space="1" w:color="auto"/>
      </w:pBdr>
      <w:spacing w:before="0" w:after="0" w:line="240" w:lineRule="auto"/>
      <w:ind w:left="0"/>
      <w:jc w:val="center"/>
    </w:pPr>
    <w:rPr>
      <w:rFonts w:cs="Arial"/>
      <w:vanish/>
      <w:sz w:val="16"/>
      <w:szCs w:val="16"/>
    </w:rPr>
  </w:style>
  <w:style w:type="character" w:customStyle="1" w:styleId="z-BottomofFormChar">
    <w:name w:val="z-Bottom of Form Char"/>
    <w:basedOn w:val="DefaultParagraphFont"/>
    <w:link w:val="z-BottomofForm"/>
    <w:rsid w:val="00AE4C57"/>
    <w:rPr>
      <w:rFonts w:ascii="Arial" w:hAnsi="Arial" w:cs="Arial"/>
      <w:vanish/>
      <w:sz w:val="16"/>
      <w:szCs w:val="16"/>
    </w:rPr>
  </w:style>
  <w:style w:type="paragraph" w:styleId="z-TopofForm">
    <w:name w:val="HTML Top of Form"/>
    <w:basedOn w:val="Normal"/>
    <w:next w:val="Normal"/>
    <w:link w:val="z-TopofFormChar"/>
    <w:hidden/>
    <w:rsid w:val="00AE4C57"/>
    <w:pPr>
      <w:pBdr>
        <w:bottom w:val="single" w:sz="6" w:space="1" w:color="auto"/>
      </w:pBdr>
      <w:spacing w:before="0" w:after="0" w:line="240" w:lineRule="auto"/>
      <w:ind w:left="0"/>
      <w:jc w:val="center"/>
    </w:pPr>
    <w:rPr>
      <w:rFonts w:cs="Arial"/>
      <w:vanish/>
      <w:sz w:val="16"/>
      <w:szCs w:val="16"/>
    </w:rPr>
  </w:style>
  <w:style w:type="character" w:customStyle="1" w:styleId="z-TopofFormChar">
    <w:name w:val="z-Top of Form Char"/>
    <w:basedOn w:val="DefaultParagraphFont"/>
    <w:link w:val="z-TopofForm"/>
    <w:rsid w:val="00AE4C57"/>
    <w:rPr>
      <w:rFonts w:ascii="Arial" w:hAnsi="Arial" w:cs="Arial"/>
      <w:vanish/>
      <w:sz w:val="16"/>
      <w:szCs w:val="16"/>
    </w:rPr>
  </w:style>
  <w:style w:type="character" w:customStyle="1" w:styleId="CaptionChar">
    <w:name w:val="Caption Char"/>
    <w:basedOn w:val="DefaultParagraphFont"/>
    <w:link w:val="Caption"/>
    <w:rsid w:val="00AE4C57"/>
    <w:rPr>
      <w:rFonts w:ascii="Arial" w:hAnsi="Arial"/>
      <w:b/>
      <w:bCs/>
      <w:sz w:val="22"/>
      <w:szCs w:val="24"/>
    </w:rPr>
  </w:style>
  <w:style w:type="table" w:customStyle="1" w:styleId="FormatAWide">
    <w:name w:val="Format A Wide"/>
    <w:basedOn w:val="FormatA"/>
    <w:uiPriority w:val="99"/>
    <w:qFormat/>
    <w:rsid w:val="00AE4C57"/>
    <w:tblPr>
      <w:tblInd w:w="115" w:type="dxa"/>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table" w:styleId="MediumShading2-Accent1">
    <w:name w:val="Medium Shading 2 Accent 1"/>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
    <w:name w:val="Medium Grid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E4C57"/>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
    <w:name w:val="Medium Grid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Revision">
    <w:name w:val="Revision"/>
    <w:hidden/>
    <w:uiPriority w:val="99"/>
    <w:semiHidden/>
    <w:rsid w:val="00AE4C57"/>
    <w:rPr>
      <w:rFonts w:eastAsiaTheme="minorHAnsi" w:cstheme="minorBidi"/>
      <w:sz w:val="24"/>
      <w:szCs w:val="22"/>
    </w:rPr>
  </w:style>
  <w:style w:type="paragraph" w:customStyle="1" w:styleId="Header-noborder">
    <w:name w:val="Header-no border"/>
    <w:basedOn w:val="Header"/>
    <w:rsid w:val="00AE4C57"/>
    <w:pPr>
      <w:pBdr>
        <w:bottom w:val="none" w:sz="0" w:space="0" w:color="auto"/>
      </w:pBdr>
      <w:spacing w:line="240" w:lineRule="auto"/>
    </w:pPr>
    <w:rPr>
      <w:noProof/>
    </w:rPr>
  </w:style>
  <w:style w:type="table" w:customStyle="1" w:styleId="TableQIS">
    <w:name w:val="Table QIS"/>
    <w:basedOn w:val="TableNormal"/>
    <w:rsid w:val="00AE4C57"/>
    <w:rPr>
      <w:rFonts w:ascii="Arial" w:hAnsi="Arial"/>
    </w:rPr>
    <w:tblPr>
      <w:tblInd w:w="8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tblHeader/>
      </w:tr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apple-converted-space">
    <w:name w:val="apple-converted-space"/>
    <w:basedOn w:val="DefaultParagraphFont"/>
    <w:rsid w:val="00AE4C57"/>
  </w:style>
  <w:style w:type="paragraph" w:customStyle="1" w:styleId="procnumbrdsub">
    <w:name w:val="proc numbrd sub"/>
    <w:basedOn w:val="Normal"/>
    <w:rsid w:val="00AE4C57"/>
    <w:pPr>
      <w:widowControl w:val="0"/>
      <w:numPr>
        <w:ilvl w:val="1"/>
        <w:numId w:val="32"/>
      </w:numPr>
      <w:tabs>
        <w:tab w:val="left" w:pos="1397"/>
      </w:tabs>
      <w:autoSpaceDE w:val="0"/>
      <w:autoSpaceDN w:val="0"/>
      <w:adjustRightInd w:val="0"/>
      <w:spacing w:line="240" w:lineRule="auto"/>
    </w:pPr>
    <w:rPr>
      <w:rFonts w:asciiTheme="majorHAnsi" w:hAnsiTheme="majorHAnsi" w:cs="Arial"/>
      <w:szCs w:val="22"/>
    </w:rPr>
  </w:style>
  <w:style w:type="paragraph" w:customStyle="1" w:styleId="tablebulletlvl3">
    <w:name w:val="table bullet lvl 3"/>
    <w:basedOn w:val="tablebulletlvl2"/>
    <w:qFormat/>
    <w:rsid w:val="0068260D"/>
    <w:pPr>
      <w:numPr>
        <w:numId w:val="70"/>
      </w:numPr>
      <w:ind w:left="695" w:hanging="270"/>
    </w:pPr>
  </w:style>
  <w:style w:type="paragraph" w:customStyle="1" w:styleId="B-Body">
    <w:name w:val="B-Body"/>
    <w:uiPriority w:val="1"/>
    <w:qFormat/>
    <w:rsid w:val="0025653B"/>
    <w:pPr>
      <w:tabs>
        <w:tab w:val="left" w:pos="2160"/>
      </w:tabs>
      <w:spacing w:before="120" w:after="40"/>
      <w:ind w:left="720"/>
    </w:pPr>
    <w:rPr>
      <w:sz w:val="22"/>
    </w:rPr>
  </w:style>
  <w:style w:type="paragraph" w:customStyle="1" w:styleId="L2-List2">
    <w:name w:val="L2-List 2"/>
    <w:basedOn w:val="L-List"/>
    <w:rsid w:val="0025653B"/>
    <w:pPr>
      <w:tabs>
        <w:tab w:val="clear" w:pos="1080"/>
        <w:tab w:val="num" w:pos="1440"/>
      </w:tabs>
      <w:ind w:left="1440"/>
    </w:pPr>
    <w:rPr>
      <w:rFonts w:eastAsia="MS Mincho"/>
      <w:szCs w:val="24"/>
      <w:lang w:eastAsia="ja-JP"/>
    </w:rPr>
  </w:style>
  <w:style w:type="paragraph" w:customStyle="1" w:styleId="L3-List3">
    <w:name w:val="L3-List 3"/>
    <w:basedOn w:val="L2-List2"/>
    <w:rsid w:val="0025653B"/>
    <w:pPr>
      <w:tabs>
        <w:tab w:val="clear" w:pos="1440"/>
        <w:tab w:val="num" w:pos="1800"/>
      </w:tabs>
      <w:ind w:left="1800"/>
    </w:pPr>
  </w:style>
  <w:style w:type="paragraph" w:customStyle="1" w:styleId="L4-List4">
    <w:name w:val="L4-List 4"/>
    <w:basedOn w:val="L3-List3"/>
    <w:qFormat/>
    <w:rsid w:val="0025653B"/>
    <w:pPr>
      <w:tabs>
        <w:tab w:val="clear" w:pos="1800"/>
        <w:tab w:val="num" w:pos="2160"/>
      </w:tabs>
      <w:spacing w:after="0"/>
      <w:ind w:left="2160"/>
    </w:pPr>
  </w:style>
  <w:style w:type="paragraph" w:customStyle="1" w:styleId="L-List">
    <w:name w:val="L-List"/>
    <w:qFormat/>
    <w:rsid w:val="0025653B"/>
    <w:pPr>
      <w:tabs>
        <w:tab w:val="num" w:pos="1080"/>
      </w:tabs>
      <w:spacing w:before="120" w:after="40"/>
      <w:ind w:left="1080" w:hanging="360"/>
    </w:pPr>
    <w:rPr>
      <w:sz w:val="22"/>
    </w:rPr>
  </w:style>
  <w:style w:type="table" w:styleId="TableGridLight">
    <w:name w:val="Grid Table Light"/>
    <w:basedOn w:val="TableNormal"/>
    <w:uiPriority w:val="40"/>
    <w:rsid w:val="0003202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5679">
      <w:bodyDiv w:val="1"/>
      <w:marLeft w:val="0"/>
      <w:marRight w:val="0"/>
      <w:marTop w:val="0"/>
      <w:marBottom w:val="0"/>
      <w:divBdr>
        <w:top w:val="none" w:sz="0" w:space="0" w:color="auto"/>
        <w:left w:val="none" w:sz="0" w:space="0" w:color="auto"/>
        <w:bottom w:val="none" w:sz="0" w:space="0" w:color="auto"/>
        <w:right w:val="none" w:sz="0" w:space="0" w:color="auto"/>
      </w:divBdr>
      <w:divsChild>
        <w:div w:id="1730379295">
          <w:marLeft w:val="0"/>
          <w:marRight w:val="0"/>
          <w:marTop w:val="0"/>
          <w:marBottom w:val="0"/>
          <w:divBdr>
            <w:top w:val="none" w:sz="0" w:space="0" w:color="auto"/>
            <w:left w:val="none" w:sz="0" w:space="0" w:color="auto"/>
            <w:bottom w:val="none" w:sz="0" w:space="0" w:color="auto"/>
            <w:right w:val="none" w:sz="0" w:space="0" w:color="auto"/>
          </w:divBdr>
        </w:div>
        <w:div w:id="243343606">
          <w:marLeft w:val="0"/>
          <w:marRight w:val="0"/>
          <w:marTop w:val="0"/>
          <w:marBottom w:val="0"/>
          <w:divBdr>
            <w:top w:val="none" w:sz="0" w:space="0" w:color="auto"/>
            <w:left w:val="none" w:sz="0" w:space="0" w:color="auto"/>
            <w:bottom w:val="none" w:sz="0" w:space="0" w:color="auto"/>
            <w:right w:val="none" w:sz="0" w:space="0" w:color="auto"/>
          </w:divBdr>
        </w:div>
        <w:div w:id="318778088">
          <w:marLeft w:val="0"/>
          <w:marRight w:val="0"/>
          <w:marTop w:val="0"/>
          <w:marBottom w:val="0"/>
          <w:divBdr>
            <w:top w:val="none" w:sz="0" w:space="0" w:color="auto"/>
            <w:left w:val="none" w:sz="0" w:space="0" w:color="auto"/>
            <w:bottom w:val="none" w:sz="0" w:space="0" w:color="auto"/>
            <w:right w:val="none" w:sz="0" w:space="0" w:color="auto"/>
          </w:divBdr>
        </w:div>
        <w:div w:id="144319012">
          <w:marLeft w:val="0"/>
          <w:marRight w:val="0"/>
          <w:marTop w:val="0"/>
          <w:marBottom w:val="0"/>
          <w:divBdr>
            <w:top w:val="none" w:sz="0" w:space="0" w:color="auto"/>
            <w:left w:val="none" w:sz="0" w:space="0" w:color="auto"/>
            <w:bottom w:val="none" w:sz="0" w:space="0" w:color="auto"/>
            <w:right w:val="none" w:sz="0" w:space="0" w:color="auto"/>
          </w:divBdr>
        </w:div>
        <w:div w:id="1332024446">
          <w:marLeft w:val="0"/>
          <w:marRight w:val="0"/>
          <w:marTop w:val="0"/>
          <w:marBottom w:val="0"/>
          <w:divBdr>
            <w:top w:val="none" w:sz="0" w:space="0" w:color="auto"/>
            <w:left w:val="none" w:sz="0" w:space="0" w:color="auto"/>
            <w:bottom w:val="none" w:sz="0" w:space="0" w:color="auto"/>
            <w:right w:val="none" w:sz="0" w:space="0" w:color="auto"/>
          </w:divBdr>
        </w:div>
        <w:div w:id="1076632725">
          <w:marLeft w:val="0"/>
          <w:marRight w:val="0"/>
          <w:marTop w:val="0"/>
          <w:marBottom w:val="0"/>
          <w:divBdr>
            <w:top w:val="none" w:sz="0" w:space="0" w:color="auto"/>
            <w:left w:val="none" w:sz="0" w:space="0" w:color="auto"/>
            <w:bottom w:val="none" w:sz="0" w:space="0" w:color="auto"/>
            <w:right w:val="none" w:sz="0" w:space="0" w:color="auto"/>
          </w:divBdr>
        </w:div>
      </w:divsChild>
    </w:div>
    <w:div w:id="105854239">
      <w:bodyDiv w:val="1"/>
      <w:marLeft w:val="0"/>
      <w:marRight w:val="0"/>
      <w:marTop w:val="0"/>
      <w:marBottom w:val="0"/>
      <w:divBdr>
        <w:top w:val="none" w:sz="0" w:space="0" w:color="auto"/>
        <w:left w:val="none" w:sz="0" w:space="0" w:color="auto"/>
        <w:bottom w:val="none" w:sz="0" w:space="0" w:color="auto"/>
        <w:right w:val="none" w:sz="0" w:space="0" w:color="auto"/>
      </w:divBdr>
      <w:divsChild>
        <w:div w:id="1273128584">
          <w:marLeft w:val="1166"/>
          <w:marRight w:val="0"/>
          <w:marTop w:val="96"/>
          <w:marBottom w:val="0"/>
          <w:divBdr>
            <w:top w:val="none" w:sz="0" w:space="0" w:color="auto"/>
            <w:left w:val="none" w:sz="0" w:space="0" w:color="auto"/>
            <w:bottom w:val="none" w:sz="0" w:space="0" w:color="auto"/>
            <w:right w:val="none" w:sz="0" w:space="0" w:color="auto"/>
          </w:divBdr>
        </w:div>
      </w:divsChild>
    </w:div>
    <w:div w:id="249626960">
      <w:bodyDiv w:val="1"/>
      <w:marLeft w:val="0"/>
      <w:marRight w:val="0"/>
      <w:marTop w:val="0"/>
      <w:marBottom w:val="0"/>
      <w:divBdr>
        <w:top w:val="none" w:sz="0" w:space="0" w:color="auto"/>
        <w:left w:val="none" w:sz="0" w:space="0" w:color="auto"/>
        <w:bottom w:val="none" w:sz="0" w:space="0" w:color="auto"/>
        <w:right w:val="none" w:sz="0" w:space="0" w:color="auto"/>
      </w:divBdr>
    </w:div>
    <w:div w:id="268856018">
      <w:bodyDiv w:val="1"/>
      <w:marLeft w:val="0"/>
      <w:marRight w:val="0"/>
      <w:marTop w:val="0"/>
      <w:marBottom w:val="0"/>
      <w:divBdr>
        <w:top w:val="none" w:sz="0" w:space="0" w:color="auto"/>
        <w:left w:val="none" w:sz="0" w:space="0" w:color="auto"/>
        <w:bottom w:val="none" w:sz="0" w:space="0" w:color="auto"/>
        <w:right w:val="none" w:sz="0" w:space="0" w:color="auto"/>
      </w:divBdr>
    </w:div>
    <w:div w:id="292711680">
      <w:bodyDiv w:val="1"/>
      <w:marLeft w:val="0"/>
      <w:marRight w:val="0"/>
      <w:marTop w:val="0"/>
      <w:marBottom w:val="0"/>
      <w:divBdr>
        <w:top w:val="none" w:sz="0" w:space="0" w:color="auto"/>
        <w:left w:val="none" w:sz="0" w:space="0" w:color="auto"/>
        <w:bottom w:val="none" w:sz="0" w:space="0" w:color="auto"/>
        <w:right w:val="none" w:sz="0" w:space="0" w:color="auto"/>
      </w:divBdr>
      <w:divsChild>
        <w:div w:id="509755555">
          <w:marLeft w:val="0"/>
          <w:marRight w:val="0"/>
          <w:marTop w:val="0"/>
          <w:marBottom w:val="0"/>
          <w:divBdr>
            <w:top w:val="none" w:sz="0" w:space="0" w:color="auto"/>
            <w:left w:val="none" w:sz="0" w:space="0" w:color="auto"/>
            <w:bottom w:val="none" w:sz="0" w:space="0" w:color="auto"/>
            <w:right w:val="none" w:sz="0" w:space="0" w:color="auto"/>
          </w:divBdr>
        </w:div>
        <w:div w:id="1220092029">
          <w:marLeft w:val="0"/>
          <w:marRight w:val="0"/>
          <w:marTop w:val="0"/>
          <w:marBottom w:val="0"/>
          <w:divBdr>
            <w:top w:val="none" w:sz="0" w:space="0" w:color="auto"/>
            <w:left w:val="none" w:sz="0" w:space="0" w:color="auto"/>
            <w:bottom w:val="none" w:sz="0" w:space="0" w:color="auto"/>
            <w:right w:val="none" w:sz="0" w:space="0" w:color="auto"/>
          </w:divBdr>
        </w:div>
        <w:div w:id="786658411">
          <w:marLeft w:val="0"/>
          <w:marRight w:val="0"/>
          <w:marTop w:val="0"/>
          <w:marBottom w:val="0"/>
          <w:divBdr>
            <w:top w:val="none" w:sz="0" w:space="0" w:color="auto"/>
            <w:left w:val="none" w:sz="0" w:space="0" w:color="auto"/>
            <w:bottom w:val="none" w:sz="0" w:space="0" w:color="auto"/>
            <w:right w:val="none" w:sz="0" w:space="0" w:color="auto"/>
          </w:divBdr>
        </w:div>
        <w:div w:id="1434590899">
          <w:marLeft w:val="0"/>
          <w:marRight w:val="0"/>
          <w:marTop w:val="0"/>
          <w:marBottom w:val="0"/>
          <w:divBdr>
            <w:top w:val="none" w:sz="0" w:space="0" w:color="auto"/>
            <w:left w:val="none" w:sz="0" w:space="0" w:color="auto"/>
            <w:bottom w:val="none" w:sz="0" w:space="0" w:color="auto"/>
            <w:right w:val="none" w:sz="0" w:space="0" w:color="auto"/>
          </w:divBdr>
        </w:div>
        <w:div w:id="977998269">
          <w:marLeft w:val="0"/>
          <w:marRight w:val="0"/>
          <w:marTop w:val="0"/>
          <w:marBottom w:val="0"/>
          <w:divBdr>
            <w:top w:val="none" w:sz="0" w:space="0" w:color="auto"/>
            <w:left w:val="none" w:sz="0" w:space="0" w:color="auto"/>
            <w:bottom w:val="none" w:sz="0" w:space="0" w:color="auto"/>
            <w:right w:val="none" w:sz="0" w:space="0" w:color="auto"/>
          </w:divBdr>
        </w:div>
      </w:divsChild>
    </w:div>
    <w:div w:id="398017829">
      <w:bodyDiv w:val="1"/>
      <w:marLeft w:val="0"/>
      <w:marRight w:val="0"/>
      <w:marTop w:val="0"/>
      <w:marBottom w:val="0"/>
      <w:divBdr>
        <w:top w:val="none" w:sz="0" w:space="0" w:color="auto"/>
        <w:left w:val="none" w:sz="0" w:space="0" w:color="auto"/>
        <w:bottom w:val="none" w:sz="0" w:space="0" w:color="auto"/>
        <w:right w:val="none" w:sz="0" w:space="0" w:color="auto"/>
      </w:divBdr>
      <w:divsChild>
        <w:div w:id="1202016908">
          <w:marLeft w:val="0"/>
          <w:marRight w:val="0"/>
          <w:marTop w:val="0"/>
          <w:marBottom w:val="0"/>
          <w:divBdr>
            <w:top w:val="none" w:sz="0" w:space="0" w:color="auto"/>
            <w:left w:val="none" w:sz="0" w:space="0" w:color="auto"/>
            <w:bottom w:val="none" w:sz="0" w:space="0" w:color="auto"/>
            <w:right w:val="none" w:sz="0" w:space="0" w:color="auto"/>
          </w:divBdr>
        </w:div>
        <w:div w:id="1771076007">
          <w:marLeft w:val="0"/>
          <w:marRight w:val="0"/>
          <w:marTop w:val="0"/>
          <w:marBottom w:val="0"/>
          <w:divBdr>
            <w:top w:val="none" w:sz="0" w:space="0" w:color="auto"/>
            <w:left w:val="none" w:sz="0" w:space="0" w:color="auto"/>
            <w:bottom w:val="none" w:sz="0" w:space="0" w:color="auto"/>
            <w:right w:val="none" w:sz="0" w:space="0" w:color="auto"/>
          </w:divBdr>
        </w:div>
        <w:div w:id="864253717">
          <w:marLeft w:val="0"/>
          <w:marRight w:val="0"/>
          <w:marTop w:val="0"/>
          <w:marBottom w:val="0"/>
          <w:divBdr>
            <w:top w:val="none" w:sz="0" w:space="0" w:color="auto"/>
            <w:left w:val="none" w:sz="0" w:space="0" w:color="auto"/>
            <w:bottom w:val="none" w:sz="0" w:space="0" w:color="auto"/>
            <w:right w:val="none" w:sz="0" w:space="0" w:color="auto"/>
          </w:divBdr>
        </w:div>
        <w:div w:id="241136363">
          <w:marLeft w:val="0"/>
          <w:marRight w:val="0"/>
          <w:marTop w:val="0"/>
          <w:marBottom w:val="0"/>
          <w:divBdr>
            <w:top w:val="none" w:sz="0" w:space="0" w:color="auto"/>
            <w:left w:val="none" w:sz="0" w:space="0" w:color="auto"/>
            <w:bottom w:val="none" w:sz="0" w:space="0" w:color="auto"/>
            <w:right w:val="none" w:sz="0" w:space="0" w:color="auto"/>
          </w:divBdr>
        </w:div>
        <w:div w:id="1084448423">
          <w:marLeft w:val="0"/>
          <w:marRight w:val="0"/>
          <w:marTop w:val="0"/>
          <w:marBottom w:val="0"/>
          <w:divBdr>
            <w:top w:val="none" w:sz="0" w:space="0" w:color="auto"/>
            <w:left w:val="none" w:sz="0" w:space="0" w:color="auto"/>
            <w:bottom w:val="none" w:sz="0" w:space="0" w:color="auto"/>
            <w:right w:val="none" w:sz="0" w:space="0" w:color="auto"/>
          </w:divBdr>
        </w:div>
        <w:div w:id="1449202474">
          <w:marLeft w:val="0"/>
          <w:marRight w:val="0"/>
          <w:marTop w:val="0"/>
          <w:marBottom w:val="0"/>
          <w:divBdr>
            <w:top w:val="none" w:sz="0" w:space="0" w:color="auto"/>
            <w:left w:val="none" w:sz="0" w:space="0" w:color="auto"/>
            <w:bottom w:val="none" w:sz="0" w:space="0" w:color="auto"/>
            <w:right w:val="none" w:sz="0" w:space="0" w:color="auto"/>
          </w:divBdr>
        </w:div>
        <w:div w:id="897086884">
          <w:marLeft w:val="0"/>
          <w:marRight w:val="0"/>
          <w:marTop w:val="0"/>
          <w:marBottom w:val="0"/>
          <w:divBdr>
            <w:top w:val="none" w:sz="0" w:space="0" w:color="auto"/>
            <w:left w:val="none" w:sz="0" w:space="0" w:color="auto"/>
            <w:bottom w:val="none" w:sz="0" w:space="0" w:color="auto"/>
            <w:right w:val="none" w:sz="0" w:space="0" w:color="auto"/>
          </w:divBdr>
        </w:div>
        <w:div w:id="1048601528">
          <w:marLeft w:val="0"/>
          <w:marRight w:val="0"/>
          <w:marTop w:val="0"/>
          <w:marBottom w:val="0"/>
          <w:divBdr>
            <w:top w:val="none" w:sz="0" w:space="0" w:color="auto"/>
            <w:left w:val="none" w:sz="0" w:space="0" w:color="auto"/>
            <w:bottom w:val="none" w:sz="0" w:space="0" w:color="auto"/>
            <w:right w:val="none" w:sz="0" w:space="0" w:color="auto"/>
          </w:divBdr>
        </w:div>
        <w:div w:id="597711318">
          <w:marLeft w:val="0"/>
          <w:marRight w:val="0"/>
          <w:marTop w:val="0"/>
          <w:marBottom w:val="0"/>
          <w:divBdr>
            <w:top w:val="none" w:sz="0" w:space="0" w:color="auto"/>
            <w:left w:val="none" w:sz="0" w:space="0" w:color="auto"/>
            <w:bottom w:val="none" w:sz="0" w:space="0" w:color="auto"/>
            <w:right w:val="none" w:sz="0" w:space="0" w:color="auto"/>
          </w:divBdr>
        </w:div>
      </w:divsChild>
    </w:div>
    <w:div w:id="462112628">
      <w:bodyDiv w:val="1"/>
      <w:marLeft w:val="0"/>
      <w:marRight w:val="0"/>
      <w:marTop w:val="0"/>
      <w:marBottom w:val="0"/>
      <w:divBdr>
        <w:top w:val="none" w:sz="0" w:space="0" w:color="auto"/>
        <w:left w:val="none" w:sz="0" w:space="0" w:color="auto"/>
        <w:bottom w:val="none" w:sz="0" w:space="0" w:color="auto"/>
        <w:right w:val="none" w:sz="0" w:space="0" w:color="auto"/>
      </w:divBdr>
      <w:divsChild>
        <w:div w:id="2133666703">
          <w:marLeft w:val="0"/>
          <w:marRight w:val="0"/>
          <w:marTop w:val="0"/>
          <w:marBottom w:val="0"/>
          <w:divBdr>
            <w:top w:val="none" w:sz="0" w:space="0" w:color="auto"/>
            <w:left w:val="none" w:sz="0" w:space="0" w:color="auto"/>
            <w:bottom w:val="none" w:sz="0" w:space="0" w:color="auto"/>
            <w:right w:val="none" w:sz="0" w:space="0" w:color="auto"/>
          </w:divBdr>
          <w:divsChild>
            <w:div w:id="5716993">
              <w:marLeft w:val="0"/>
              <w:marRight w:val="0"/>
              <w:marTop w:val="0"/>
              <w:marBottom w:val="0"/>
              <w:divBdr>
                <w:top w:val="none" w:sz="0" w:space="0" w:color="auto"/>
                <w:left w:val="none" w:sz="0" w:space="0" w:color="auto"/>
                <w:bottom w:val="none" w:sz="0" w:space="0" w:color="auto"/>
                <w:right w:val="none" w:sz="0" w:space="0" w:color="auto"/>
              </w:divBdr>
            </w:div>
            <w:div w:id="74404548">
              <w:marLeft w:val="0"/>
              <w:marRight w:val="0"/>
              <w:marTop w:val="0"/>
              <w:marBottom w:val="0"/>
              <w:divBdr>
                <w:top w:val="none" w:sz="0" w:space="0" w:color="auto"/>
                <w:left w:val="none" w:sz="0" w:space="0" w:color="auto"/>
                <w:bottom w:val="none" w:sz="0" w:space="0" w:color="auto"/>
                <w:right w:val="none" w:sz="0" w:space="0" w:color="auto"/>
              </w:divBdr>
            </w:div>
            <w:div w:id="75327460">
              <w:marLeft w:val="0"/>
              <w:marRight w:val="0"/>
              <w:marTop w:val="0"/>
              <w:marBottom w:val="0"/>
              <w:divBdr>
                <w:top w:val="none" w:sz="0" w:space="0" w:color="auto"/>
                <w:left w:val="none" w:sz="0" w:space="0" w:color="auto"/>
                <w:bottom w:val="none" w:sz="0" w:space="0" w:color="auto"/>
                <w:right w:val="none" w:sz="0" w:space="0" w:color="auto"/>
              </w:divBdr>
            </w:div>
            <w:div w:id="329990866">
              <w:marLeft w:val="0"/>
              <w:marRight w:val="0"/>
              <w:marTop w:val="0"/>
              <w:marBottom w:val="0"/>
              <w:divBdr>
                <w:top w:val="none" w:sz="0" w:space="0" w:color="auto"/>
                <w:left w:val="none" w:sz="0" w:space="0" w:color="auto"/>
                <w:bottom w:val="none" w:sz="0" w:space="0" w:color="auto"/>
                <w:right w:val="none" w:sz="0" w:space="0" w:color="auto"/>
              </w:divBdr>
            </w:div>
            <w:div w:id="340863606">
              <w:marLeft w:val="0"/>
              <w:marRight w:val="0"/>
              <w:marTop w:val="0"/>
              <w:marBottom w:val="0"/>
              <w:divBdr>
                <w:top w:val="none" w:sz="0" w:space="0" w:color="auto"/>
                <w:left w:val="none" w:sz="0" w:space="0" w:color="auto"/>
                <w:bottom w:val="none" w:sz="0" w:space="0" w:color="auto"/>
                <w:right w:val="none" w:sz="0" w:space="0" w:color="auto"/>
              </w:divBdr>
            </w:div>
            <w:div w:id="795104125">
              <w:marLeft w:val="0"/>
              <w:marRight w:val="0"/>
              <w:marTop w:val="0"/>
              <w:marBottom w:val="0"/>
              <w:divBdr>
                <w:top w:val="none" w:sz="0" w:space="0" w:color="auto"/>
                <w:left w:val="none" w:sz="0" w:space="0" w:color="auto"/>
                <w:bottom w:val="none" w:sz="0" w:space="0" w:color="auto"/>
                <w:right w:val="none" w:sz="0" w:space="0" w:color="auto"/>
              </w:divBdr>
            </w:div>
            <w:div w:id="796877135">
              <w:marLeft w:val="0"/>
              <w:marRight w:val="0"/>
              <w:marTop w:val="0"/>
              <w:marBottom w:val="0"/>
              <w:divBdr>
                <w:top w:val="none" w:sz="0" w:space="0" w:color="auto"/>
                <w:left w:val="none" w:sz="0" w:space="0" w:color="auto"/>
                <w:bottom w:val="none" w:sz="0" w:space="0" w:color="auto"/>
                <w:right w:val="none" w:sz="0" w:space="0" w:color="auto"/>
              </w:divBdr>
            </w:div>
            <w:div w:id="912816297">
              <w:marLeft w:val="0"/>
              <w:marRight w:val="0"/>
              <w:marTop w:val="0"/>
              <w:marBottom w:val="0"/>
              <w:divBdr>
                <w:top w:val="none" w:sz="0" w:space="0" w:color="auto"/>
                <w:left w:val="none" w:sz="0" w:space="0" w:color="auto"/>
                <w:bottom w:val="none" w:sz="0" w:space="0" w:color="auto"/>
                <w:right w:val="none" w:sz="0" w:space="0" w:color="auto"/>
              </w:divBdr>
            </w:div>
            <w:div w:id="933561247">
              <w:marLeft w:val="0"/>
              <w:marRight w:val="0"/>
              <w:marTop w:val="0"/>
              <w:marBottom w:val="0"/>
              <w:divBdr>
                <w:top w:val="none" w:sz="0" w:space="0" w:color="auto"/>
                <w:left w:val="none" w:sz="0" w:space="0" w:color="auto"/>
                <w:bottom w:val="none" w:sz="0" w:space="0" w:color="auto"/>
                <w:right w:val="none" w:sz="0" w:space="0" w:color="auto"/>
              </w:divBdr>
            </w:div>
            <w:div w:id="998464266">
              <w:marLeft w:val="0"/>
              <w:marRight w:val="0"/>
              <w:marTop w:val="0"/>
              <w:marBottom w:val="0"/>
              <w:divBdr>
                <w:top w:val="none" w:sz="0" w:space="0" w:color="auto"/>
                <w:left w:val="none" w:sz="0" w:space="0" w:color="auto"/>
                <w:bottom w:val="none" w:sz="0" w:space="0" w:color="auto"/>
                <w:right w:val="none" w:sz="0" w:space="0" w:color="auto"/>
              </w:divBdr>
            </w:div>
            <w:div w:id="1215123215">
              <w:marLeft w:val="0"/>
              <w:marRight w:val="0"/>
              <w:marTop w:val="0"/>
              <w:marBottom w:val="0"/>
              <w:divBdr>
                <w:top w:val="none" w:sz="0" w:space="0" w:color="auto"/>
                <w:left w:val="none" w:sz="0" w:space="0" w:color="auto"/>
                <w:bottom w:val="none" w:sz="0" w:space="0" w:color="auto"/>
                <w:right w:val="none" w:sz="0" w:space="0" w:color="auto"/>
              </w:divBdr>
            </w:div>
            <w:div w:id="1304967144">
              <w:marLeft w:val="0"/>
              <w:marRight w:val="0"/>
              <w:marTop w:val="0"/>
              <w:marBottom w:val="0"/>
              <w:divBdr>
                <w:top w:val="none" w:sz="0" w:space="0" w:color="auto"/>
                <w:left w:val="none" w:sz="0" w:space="0" w:color="auto"/>
                <w:bottom w:val="none" w:sz="0" w:space="0" w:color="auto"/>
                <w:right w:val="none" w:sz="0" w:space="0" w:color="auto"/>
              </w:divBdr>
            </w:div>
            <w:div w:id="1735355177">
              <w:marLeft w:val="0"/>
              <w:marRight w:val="0"/>
              <w:marTop w:val="0"/>
              <w:marBottom w:val="0"/>
              <w:divBdr>
                <w:top w:val="none" w:sz="0" w:space="0" w:color="auto"/>
                <w:left w:val="none" w:sz="0" w:space="0" w:color="auto"/>
                <w:bottom w:val="none" w:sz="0" w:space="0" w:color="auto"/>
                <w:right w:val="none" w:sz="0" w:space="0" w:color="auto"/>
              </w:divBdr>
            </w:div>
            <w:div w:id="180068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62">
      <w:bodyDiv w:val="1"/>
      <w:marLeft w:val="0"/>
      <w:marRight w:val="0"/>
      <w:marTop w:val="0"/>
      <w:marBottom w:val="0"/>
      <w:divBdr>
        <w:top w:val="none" w:sz="0" w:space="0" w:color="auto"/>
        <w:left w:val="none" w:sz="0" w:space="0" w:color="auto"/>
        <w:bottom w:val="none" w:sz="0" w:space="0" w:color="auto"/>
        <w:right w:val="none" w:sz="0" w:space="0" w:color="auto"/>
      </w:divBdr>
      <w:divsChild>
        <w:div w:id="271475870">
          <w:marLeft w:val="0"/>
          <w:marRight w:val="0"/>
          <w:marTop w:val="0"/>
          <w:marBottom w:val="0"/>
          <w:divBdr>
            <w:top w:val="none" w:sz="0" w:space="0" w:color="auto"/>
            <w:left w:val="none" w:sz="0" w:space="0" w:color="auto"/>
            <w:bottom w:val="none" w:sz="0" w:space="0" w:color="auto"/>
            <w:right w:val="none" w:sz="0" w:space="0" w:color="auto"/>
          </w:divBdr>
          <w:divsChild>
            <w:div w:id="140970411">
              <w:marLeft w:val="0"/>
              <w:marRight w:val="0"/>
              <w:marTop w:val="0"/>
              <w:marBottom w:val="0"/>
              <w:divBdr>
                <w:top w:val="none" w:sz="0" w:space="0" w:color="auto"/>
                <w:left w:val="none" w:sz="0" w:space="0" w:color="auto"/>
                <w:bottom w:val="none" w:sz="0" w:space="0" w:color="auto"/>
                <w:right w:val="none" w:sz="0" w:space="0" w:color="auto"/>
              </w:divBdr>
            </w:div>
            <w:div w:id="242876751">
              <w:marLeft w:val="0"/>
              <w:marRight w:val="0"/>
              <w:marTop w:val="0"/>
              <w:marBottom w:val="0"/>
              <w:divBdr>
                <w:top w:val="none" w:sz="0" w:space="0" w:color="auto"/>
                <w:left w:val="none" w:sz="0" w:space="0" w:color="auto"/>
                <w:bottom w:val="none" w:sz="0" w:space="0" w:color="auto"/>
                <w:right w:val="none" w:sz="0" w:space="0" w:color="auto"/>
              </w:divBdr>
            </w:div>
            <w:div w:id="502667870">
              <w:marLeft w:val="0"/>
              <w:marRight w:val="0"/>
              <w:marTop w:val="0"/>
              <w:marBottom w:val="0"/>
              <w:divBdr>
                <w:top w:val="none" w:sz="0" w:space="0" w:color="auto"/>
                <w:left w:val="none" w:sz="0" w:space="0" w:color="auto"/>
                <w:bottom w:val="none" w:sz="0" w:space="0" w:color="auto"/>
                <w:right w:val="none" w:sz="0" w:space="0" w:color="auto"/>
              </w:divBdr>
            </w:div>
            <w:div w:id="562179532">
              <w:marLeft w:val="0"/>
              <w:marRight w:val="0"/>
              <w:marTop w:val="0"/>
              <w:marBottom w:val="0"/>
              <w:divBdr>
                <w:top w:val="none" w:sz="0" w:space="0" w:color="auto"/>
                <w:left w:val="none" w:sz="0" w:space="0" w:color="auto"/>
                <w:bottom w:val="none" w:sz="0" w:space="0" w:color="auto"/>
                <w:right w:val="none" w:sz="0" w:space="0" w:color="auto"/>
              </w:divBdr>
            </w:div>
            <w:div w:id="596405048">
              <w:marLeft w:val="0"/>
              <w:marRight w:val="0"/>
              <w:marTop w:val="0"/>
              <w:marBottom w:val="0"/>
              <w:divBdr>
                <w:top w:val="none" w:sz="0" w:space="0" w:color="auto"/>
                <w:left w:val="none" w:sz="0" w:space="0" w:color="auto"/>
                <w:bottom w:val="none" w:sz="0" w:space="0" w:color="auto"/>
                <w:right w:val="none" w:sz="0" w:space="0" w:color="auto"/>
              </w:divBdr>
            </w:div>
            <w:div w:id="704328561">
              <w:marLeft w:val="0"/>
              <w:marRight w:val="0"/>
              <w:marTop w:val="0"/>
              <w:marBottom w:val="0"/>
              <w:divBdr>
                <w:top w:val="none" w:sz="0" w:space="0" w:color="auto"/>
                <w:left w:val="none" w:sz="0" w:space="0" w:color="auto"/>
                <w:bottom w:val="none" w:sz="0" w:space="0" w:color="auto"/>
                <w:right w:val="none" w:sz="0" w:space="0" w:color="auto"/>
              </w:divBdr>
            </w:div>
            <w:div w:id="710541614">
              <w:marLeft w:val="0"/>
              <w:marRight w:val="0"/>
              <w:marTop w:val="0"/>
              <w:marBottom w:val="0"/>
              <w:divBdr>
                <w:top w:val="none" w:sz="0" w:space="0" w:color="auto"/>
                <w:left w:val="none" w:sz="0" w:space="0" w:color="auto"/>
                <w:bottom w:val="none" w:sz="0" w:space="0" w:color="auto"/>
                <w:right w:val="none" w:sz="0" w:space="0" w:color="auto"/>
              </w:divBdr>
            </w:div>
            <w:div w:id="752356791">
              <w:marLeft w:val="0"/>
              <w:marRight w:val="0"/>
              <w:marTop w:val="0"/>
              <w:marBottom w:val="0"/>
              <w:divBdr>
                <w:top w:val="none" w:sz="0" w:space="0" w:color="auto"/>
                <w:left w:val="none" w:sz="0" w:space="0" w:color="auto"/>
                <w:bottom w:val="none" w:sz="0" w:space="0" w:color="auto"/>
                <w:right w:val="none" w:sz="0" w:space="0" w:color="auto"/>
              </w:divBdr>
            </w:div>
            <w:div w:id="928733482">
              <w:marLeft w:val="0"/>
              <w:marRight w:val="0"/>
              <w:marTop w:val="0"/>
              <w:marBottom w:val="0"/>
              <w:divBdr>
                <w:top w:val="none" w:sz="0" w:space="0" w:color="auto"/>
                <w:left w:val="none" w:sz="0" w:space="0" w:color="auto"/>
                <w:bottom w:val="none" w:sz="0" w:space="0" w:color="auto"/>
                <w:right w:val="none" w:sz="0" w:space="0" w:color="auto"/>
              </w:divBdr>
            </w:div>
            <w:div w:id="1095439101">
              <w:marLeft w:val="0"/>
              <w:marRight w:val="0"/>
              <w:marTop w:val="0"/>
              <w:marBottom w:val="0"/>
              <w:divBdr>
                <w:top w:val="none" w:sz="0" w:space="0" w:color="auto"/>
                <w:left w:val="none" w:sz="0" w:space="0" w:color="auto"/>
                <w:bottom w:val="none" w:sz="0" w:space="0" w:color="auto"/>
                <w:right w:val="none" w:sz="0" w:space="0" w:color="auto"/>
              </w:divBdr>
            </w:div>
            <w:div w:id="1098134930">
              <w:marLeft w:val="0"/>
              <w:marRight w:val="0"/>
              <w:marTop w:val="0"/>
              <w:marBottom w:val="0"/>
              <w:divBdr>
                <w:top w:val="none" w:sz="0" w:space="0" w:color="auto"/>
                <w:left w:val="none" w:sz="0" w:space="0" w:color="auto"/>
                <w:bottom w:val="none" w:sz="0" w:space="0" w:color="auto"/>
                <w:right w:val="none" w:sz="0" w:space="0" w:color="auto"/>
              </w:divBdr>
            </w:div>
            <w:div w:id="1177575452">
              <w:marLeft w:val="0"/>
              <w:marRight w:val="0"/>
              <w:marTop w:val="0"/>
              <w:marBottom w:val="0"/>
              <w:divBdr>
                <w:top w:val="none" w:sz="0" w:space="0" w:color="auto"/>
                <w:left w:val="none" w:sz="0" w:space="0" w:color="auto"/>
                <w:bottom w:val="none" w:sz="0" w:space="0" w:color="auto"/>
                <w:right w:val="none" w:sz="0" w:space="0" w:color="auto"/>
              </w:divBdr>
            </w:div>
            <w:div w:id="1236090752">
              <w:marLeft w:val="0"/>
              <w:marRight w:val="0"/>
              <w:marTop w:val="0"/>
              <w:marBottom w:val="0"/>
              <w:divBdr>
                <w:top w:val="none" w:sz="0" w:space="0" w:color="auto"/>
                <w:left w:val="none" w:sz="0" w:space="0" w:color="auto"/>
                <w:bottom w:val="none" w:sz="0" w:space="0" w:color="auto"/>
                <w:right w:val="none" w:sz="0" w:space="0" w:color="auto"/>
              </w:divBdr>
            </w:div>
            <w:div w:id="1282608333">
              <w:marLeft w:val="0"/>
              <w:marRight w:val="0"/>
              <w:marTop w:val="0"/>
              <w:marBottom w:val="0"/>
              <w:divBdr>
                <w:top w:val="none" w:sz="0" w:space="0" w:color="auto"/>
                <w:left w:val="none" w:sz="0" w:space="0" w:color="auto"/>
                <w:bottom w:val="none" w:sz="0" w:space="0" w:color="auto"/>
                <w:right w:val="none" w:sz="0" w:space="0" w:color="auto"/>
              </w:divBdr>
            </w:div>
            <w:div w:id="1510028327">
              <w:marLeft w:val="0"/>
              <w:marRight w:val="0"/>
              <w:marTop w:val="0"/>
              <w:marBottom w:val="0"/>
              <w:divBdr>
                <w:top w:val="none" w:sz="0" w:space="0" w:color="auto"/>
                <w:left w:val="none" w:sz="0" w:space="0" w:color="auto"/>
                <w:bottom w:val="none" w:sz="0" w:space="0" w:color="auto"/>
                <w:right w:val="none" w:sz="0" w:space="0" w:color="auto"/>
              </w:divBdr>
            </w:div>
            <w:div w:id="1988584917">
              <w:marLeft w:val="0"/>
              <w:marRight w:val="0"/>
              <w:marTop w:val="0"/>
              <w:marBottom w:val="0"/>
              <w:divBdr>
                <w:top w:val="none" w:sz="0" w:space="0" w:color="auto"/>
                <w:left w:val="none" w:sz="0" w:space="0" w:color="auto"/>
                <w:bottom w:val="none" w:sz="0" w:space="0" w:color="auto"/>
                <w:right w:val="none" w:sz="0" w:space="0" w:color="auto"/>
              </w:divBdr>
            </w:div>
            <w:div w:id="2052344107">
              <w:marLeft w:val="0"/>
              <w:marRight w:val="0"/>
              <w:marTop w:val="0"/>
              <w:marBottom w:val="0"/>
              <w:divBdr>
                <w:top w:val="none" w:sz="0" w:space="0" w:color="auto"/>
                <w:left w:val="none" w:sz="0" w:space="0" w:color="auto"/>
                <w:bottom w:val="none" w:sz="0" w:space="0" w:color="auto"/>
                <w:right w:val="none" w:sz="0" w:space="0" w:color="auto"/>
              </w:divBdr>
            </w:div>
            <w:div w:id="206937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91896">
      <w:bodyDiv w:val="1"/>
      <w:marLeft w:val="0"/>
      <w:marRight w:val="0"/>
      <w:marTop w:val="0"/>
      <w:marBottom w:val="0"/>
      <w:divBdr>
        <w:top w:val="none" w:sz="0" w:space="0" w:color="auto"/>
        <w:left w:val="none" w:sz="0" w:space="0" w:color="auto"/>
        <w:bottom w:val="none" w:sz="0" w:space="0" w:color="auto"/>
        <w:right w:val="none" w:sz="0" w:space="0" w:color="auto"/>
      </w:divBdr>
      <w:divsChild>
        <w:div w:id="183522928">
          <w:marLeft w:val="0"/>
          <w:marRight w:val="0"/>
          <w:marTop w:val="0"/>
          <w:marBottom w:val="0"/>
          <w:divBdr>
            <w:top w:val="none" w:sz="0" w:space="0" w:color="auto"/>
            <w:left w:val="none" w:sz="0" w:space="0" w:color="auto"/>
            <w:bottom w:val="none" w:sz="0" w:space="0" w:color="auto"/>
            <w:right w:val="none" w:sz="0" w:space="0" w:color="auto"/>
          </w:divBdr>
          <w:divsChild>
            <w:div w:id="5400146">
              <w:marLeft w:val="0"/>
              <w:marRight w:val="0"/>
              <w:marTop w:val="0"/>
              <w:marBottom w:val="0"/>
              <w:divBdr>
                <w:top w:val="none" w:sz="0" w:space="0" w:color="auto"/>
                <w:left w:val="none" w:sz="0" w:space="0" w:color="auto"/>
                <w:bottom w:val="none" w:sz="0" w:space="0" w:color="auto"/>
                <w:right w:val="none" w:sz="0" w:space="0" w:color="auto"/>
              </w:divBdr>
            </w:div>
            <w:div w:id="850146413">
              <w:marLeft w:val="0"/>
              <w:marRight w:val="0"/>
              <w:marTop w:val="0"/>
              <w:marBottom w:val="0"/>
              <w:divBdr>
                <w:top w:val="none" w:sz="0" w:space="0" w:color="auto"/>
                <w:left w:val="none" w:sz="0" w:space="0" w:color="auto"/>
                <w:bottom w:val="none" w:sz="0" w:space="0" w:color="auto"/>
                <w:right w:val="none" w:sz="0" w:space="0" w:color="auto"/>
              </w:divBdr>
            </w:div>
            <w:div w:id="1513956869">
              <w:marLeft w:val="0"/>
              <w:marRight w:val="0"/>
              <w:marTop w:val="0"/>
              <w:marBottom w:val="0"/>
              <w:divBdr>
                <w:top w:val="none" w:sz="0" w:space="0" w:color="auto"/>
                <w:left w:val="none" w:sz="0" w:space="0" w:color="auto"/>
                <w:bottom w:val="none" w:sz="0" w:space="0" w:color="auto"/>
                <w:right w:val="none" w:sz="0" w:space="0" w:color="auto"/>
              </w:divBdr>
            </w:div>
            <w:div w:id="1597051989">
              <w:marLeft w:val="0"/>
              <w:marRight w:val="0"/>
              <w:marTop w:val="0"/>
              <w:marBottom w:val="0"/>
              <w:divBdr>
                <w:top w:val="none" w:sz="0" w:space="0" w:color="auto"/>
                <w:left w:val="none" w:sz="0" w:space="0" w:color="auto"/>
                <w:bottom w:val="none" w:sz="0" w:space="0" w:color="auto"/>
                <w:right w:val="none" w:sz="0" w:space="0" w:color="auto"/>
              </w:divBdr>
            </w:div>
            <w:div w:id="2011055425">
              <w:marLeft w:val="0"/>
              <w:marRight w:val="0"/>
              <w:marTop w:val="0"/>
              <w:marBottom w:val="0"/>
              <w:divBdr>
                <w:top w:val="none" w:sz="0" w:space="0" w:color="auto"/>
                <w:left w:val="none" w:sz="0" w:space="0" w:color="auto"/>
                <w:bottom w:val="none" w:sz="0" w:space="0" w:color="auto"/>
                <w:right w:val="none" w:sz="0" w:space="0" w:color="auto"/>
              </w:divBdr>
            </w:div>
            <w:div w:id="202913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3125">
      <w:bodyDiv w:val="1"/>
      <w:marLeft w:val="0"/>
      <w:marRight w:val="0"/>
      <w:marTop w:val="0"/>
      <w:marBottom w:val="0"/>
      <w:divBdr>
        <w:top w:val="none" w:sz="0" w:space="0" w:color="auto"/>
        <w:left w:val="none" w:sz="0" w:space="0" w:color="auto"/>
        <w:bottom w:val="none" w:sz="0" w:space="0" w:color="auto"/>
        <w:right w:val="none" w:sz="0" w:space="0" w:color="auto"/>
      </w:divBdr>
    </w:div>
    <w:div w:id="1002006976">
      <w:bodyDiv w:val="1"/>
      <w:marLeft w:val="0"/>
      <w:marRight w:val="0"/>
      <w:marTop w:val="0"/>
      <w:marBottom w:val="0"/>
      <w:divBdr>
        <w:top w:val="none" w:sz="0" w:space="0" w:color="auto"/>
        <w:left w:val="none" w:sz="0" w:space="0" w:color="auto"/>
        <w:bottom w:val="none" w:sz="0" w:space="0" w:color="auto"/>
        <w:right w:val="none" w:sz="0" w:space="0" w:color="auto"/>
      </w:divBdr>
      <w:divsChild>
        <w:div w:id="35352232">
          <w:marLeft w:val="0"/>
          <w:marRight w:val="0"/>
          <w:marTop w:val="0"/>
          <w:marBottom w:val="0"/>
          <w:divBdr>
            <w:top w:val="none" w:sz="0" w:space="0" w:color="auto"/>
            <w:left w:val="none" w:sz="0" w:space="0" w:color="auto"/>
            <w:bottom w:val="none" w:sz="0" w:space="0" w:color="auto"/>
            <w:right w:val="none" w:sz="0" w:space="0" w:color="auto"/>
          </w:divBdr>
          <w:divsChild>
            <w:div w:id="109669826">
              <w:marLeft w:val="0"/>
              <w:marRight w:val="0"/>
              <w:marTop w:val="0"/>
              <w:marBottom w:val="0"/>
              <w:divBdr>
                <w:top w:val="none" w:sz="0" w:space="0" w:color="auto"/>
                <w:left w:val="none" w:sz="0" w:space="0" w:color="auto"/>
                <w:bottom w:val="none" w:sz="0" w:space="0" w:color="auto"/>
                <w:right w:val="none" w:sz="0" w:space="0" w:color="auto"/>
              </w:divBdr>
            </w:div>
            <w:div w:id="265117486">
              <w:marLeft w:val="0"/>
              <w:marRight w:val="0"/>
              <w:marTop w:val="0"/>
              <w:marBottom w:val="0"/>
              <w:divBdr>
                <w:top w:val="none" w:sz="0" w:space="0" w:color="auto"/>
                <w:left w:val="none" w:sz="0" w:space="0" w:color="auto"/>
                <w:bottom w:val="none" w:sz="0" w:space="0" w:color="auto"/>
                <w:right w:val="none" w:sz="0" w:space="0" w:color="auto"/>
              </w:divBdr>
            </w:div>
            <w:div w:id="289097477">
              <w:marLeft w:val="0"/>
              <w:marRight w:val="0"/>
              <w:marTop w:val="0"/>
              <w:marBottom w:val="0"/>
              <w:divBdr>
                <w:top w:val="none" w:sz="0" w:space="0" w:color="auto"/>
                <w:left w:val="none" w:sz="0" w:space="0" w:color="auto"/>
                <w:bottom w:val="none" w:sz="0" w:space="0" w:color="auto"/>
                <w:right w:val="none" w:sz="0" w:space="0" w:color="auto"/>
              </w:divBdr>
            </w:div>
            <w:div w:id="390347666">
              <w:marLeft w:val="0"/>
              <w:marRight w:val="0"/>
              <w:marTop w:val="0"/>
              <w:marBottom w:val="0"/>
              <w:divBdr>
                <w:top w:val="none" w:sz="0" w:space="0" w:color="auto"/>
                <w:left w:val="none" w:sz="0" w:space="0" w:color="auto"/>
                <w:bottom w:val="none" w:sz="0" w:space="0" w:color="auto"/>
                <w:right w:val="none" w:sz="0" w:space="0" w:color="auto"/>
              </w:divBdr>
            </w:div>
            <w:div w:id="397435518">
              <w:marLeft w:val="0"/>
              <w:marRight w:val="0"/>
              <w:marTop w:val="0"/>
              <w:marBottom w:val="0"/>
              <w:divBdr>
                <w:top w:val="none" w:sz="0" w:space="0" w:color="auto"/>
                <w:left w:val="none" w:sz="0" w:space="0" w:color="auto"/>
                <w:bottom w:val="none" w:sz="0" w:space="0" w:color="auto"/>
                <w:right w:val="none" w:sz="0" w:space="0" w:color="auto"/>
              </w:divBdr>
            </w:div>
            <w:div w:id="399794516">
              <w:marLeft w:val="0"/>
              <w:marRight w:val="0"/>
              <w:marTop w:val="0"/>
              <w:marBottom w:val="0"/>
              <w:divBdr>
                <w:top w:val="none" w:sz="0" w:space="0" w:color="auto"/>
                <w:left w:val="none" w:sz="0" w:space="0" w:color="auto"/>
                <w:bottom w:val="none" w:sz="0" w:space="0" w:color="auto"/>
                <w:right w:val="none" w:sz="0" w:space="0" w:color="auto"/>
              </w:divBdr>
            </w:div>
            <w:div w:id="533613851">
              <w:marLeft w:val="0"/>
              <w:marRight w:val="0"/>
              <w:marTop w:val="0"/>
              <w:marBottom w:val="0"/>
              <w:divBdr>
                <w:top w:val="none" w:sz="0" w:space="0" w:color="auto"/>
                <w:left w:val="none" w:sz="0" w:space="0" w:color="auto"/>
                <w:bottom w:val="none" w:sz="0" w:space="0" w:color="auto"/>
                <w:right w:val="none" w:sz="0" w:space="0" w:color="auto"/>
              </w:divBdr>
            </w:div>
            <w:div w:id="579488480">
              <w:marLeft w:val="0"/>
              <w:marRight w:val="0"/>
              <w:marTop w:val="0"/>
              <w:marBottom w:val="0"/>
              <w:divBdr>
                <w:top w:val="none" w:sz="0" w:space="0" w:color="auto"/>
                <w:left w:val="none" w:sz="0" w:space="0" w:color="auto"/>
                <w:bottom w:val="none" w:sz="0" w:space="0" w:color="auto"/>
                <w:right w:val="none" w:sz="0" w:space="0" w:color="auto"/>
              </w:divBdr>
            </w:div>
            <w:div w:id="911348541">
              <w:marLeft w:val="0"/>
              <w:marRight w:val="0"/>
              <w:marTop w:val="0"/>
              <w:marBottom w:val="0"/>
              <w:divBdr>
                <w:top w:val="none" w:sz="0" w:space="0" w:color="auto"/>
                <w:left w:val="none" w:sz="0" w:space="0" w:color="auto"/>
                <w:bottom w:val="none" w:sz="0" w:space="0" w:color="auto"/>
                <w:right w:val="none" w:sz="0" w:space="0" w:color="auto"/>
              </w:divBdr>
            </w:div>
            <w:div w:id="929310011">
              <w:marLeft w:val="0"/>
              <w:marRight w:val="0"/>
              <w:marTop w:val="0"/>
              <w:marBottom w:val="0"/>
              <w:divBdr>
                <w:top w:val="none" w:sz="0" w:space="0" w:color="auto"/>
                <w:left w:val="none" w:sz="0" w:space="0" w:color="auto"/>
                <w:bottom w:val="none" w:sz="0" w:space="0" w:color="auto"/>
                <w:right w:val="none" w:sz="0" w:space="0" w:color="auto"/>
              </w:divBdr>
            </w:div>
            <w:div w:id="986737580">
              <w:marLeft w:val="0"/>
              <w:marRight w:val="0"/>
              <w:marTop w:val="0"/>
              <w:marBottom w:val="0"/>
              <w:divBdr>
                <w:top w:val="none" w:sz="0" w:space="0" w:color="auto"/>
                <w:left w:val="none" w:sz="0" w:space="0" w:color="auto"/>
                <w:bottom w:val="none" w:sz="0" w:space="0" w:color="auto"/>
                <w:right w:val="none" w:sz="0" w:space="0" w:color="auto"/>
              </w:divBdr>
            </w:div>
            <w:div w:id="1460103723">
              <w:marLeft w:val="0"/>
              <w:marRight w:val="0"/>
              <w:marTop w:val="0"/>
              <w:marBottom w:val="0"/>
              <w:divBdr>
                <w:top w:val="none" w:sz="0" w:space="0" w:color="auto"/>
                <w:left w:val="none" w:sz="0" w:space="0" w:color="auto"/>
                <w:bottom w:val="none" w:sz="0" w:space="0" w:color="auto"/>
                <w:right w:val="none" w:sz="0" w:space="0" w:color="auto"/>
              </w:divBdr>
            </w:div>
            <w:div w:id="1545025390">
              <w:marLeft w:val="0"/>
              <w:marRight w:val="0"/>
              <w:marTop w:val="0"/>
              <w:marBottom w:val="0"/>
              <w:divBdr>
                <w:top w:val="none" w:sz="0" w:space="0" w:color="auto"/>
                <w:left w:val="none" w:sz="0" w:space="0" w:color="auto"/>
                <w:bottom w:val="none" w:sz="0" w:space="0" w:color="auto"/>
                <w:right w:val="none" w:sz="0" w:space="0" w:color="auto"/>
              </w:divBdr>
            </w:div>
            <w:div w:id="1550990398">
              <w:marLeft w:val="0"/>
              <w:marRight w:val="0"/>
              <w:marTop w:val="0"/>
              <w:marBottom w:val="0"/>
              <w:divBdr>
                <w:top w:val="none" w:sz="0" w:space="0" w:color="auto"/>
                <w:left w:val="none" w:sz="0" w:space="0" w:color="auto"/>
                <w:bottom w:val="none" w:sz="0" w:space="0" w:color="auto"/>
                <w:right w:val="none" w:sz="0" w:space="0" w:color="auto"/>
              </w:divBdr>
            </w:div>
            <w:div w:id="1590121331">
              <w:marLeft w:val="0"/>
              <w:marRight w:val="0"/>
              <w:marTop w:val="0"/>
              <w:marBottom w:val="0"/>
              <w:divBdr>
                <w:top w:val="none" w:sz="0" w:space="0" w:color="auto"/>
                <w:left w:val="none" w:sz="0" w:space="0" w:color="auto"/>
                <w:bottom w:val="none" w:sz="0" w:space="0" w:color="auto"/>
                <w:right w:val="none" w:sz="0" w:space="0" w:color="auto"/>
              </w:divBdr>
            </w:div>
            <w:div w:id="1788037172">
              <w:marLeft w:val="0"/>
              <w:marRight w:val="0"/>
              <w:marTop w:val="0"/>
              <w:marBottom w:val="0"/>
              <w:divBdr>
                <w:top w:val="none" w:sz="0" w:space="0" w:color="auto"/>
                <w:left w:val="none" w:sz="0" w:space="0" w:color="auto"/>
                <w:bottom w:val="none" w:sz="0" w:space="0" w:color="auto"/>
                <w:right w:val="none" w:sz="0" w:space="0" w:color="auto"/>
              </w:divBdr>
            </w:div>
            <w:div w:id="1903827693">
              <w:marLeft w:val="0"/>
              <w:marRight w:val="0"/>
              <w:marTop w:val="0"/>
              <w:marBottom w:val="0"/>
              <w:divBdr>
                <w:top w:val="none" w:sz="0" w:space="0" w:color="auto"/>
                <w:left w:val="none" w:sz="0" w:space="0" w:color="auto"/>
                <w:bottom w:val="none" w:sz="0" w:space="0" w:color="auto"/>
                <w:right w:val="none" w:sz="0" w:space="0" w:color="auto"/>
              </w:divBdr>
            </w:div>
            <w:div w:id="21381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4936">
      <w:bodyDiv w:val="1"/>
      <w:marLeft w:val="0"/>
      <w:marRight w:val="0"/>
      <w:marTop w:val="0"/>
      <w:marBottom w:val="0"/>
      <w:divBdr>
        <w:top w:val="none" w:sz="0" w:space="0" w:color="auto"/>
        <w:left w:val="none" w:sz="0" w:space="0" w:color="auto"/>
        <w:bottom w:val="none" w:sz="0" w:space="0" w:color="auto"/>
        <w:right w:val="none" w:sz="0" w:space="0" w:color="auto"/>
      </w:divBdr>
    </w:div>
    <w:div w:id="1060641323">
      <w:bodyDiv w:val="1"/>
      <w:marLeft w:val="0"/>
      <w:marRight w:val="0"/>
      <w:marTop w:val="0"/>
      <w:marBottom w:val="0"/>
      <w:divBdr>
        <w:top w:val="none" w:sz="0" w:space="0" w:color="auto"/>
        <w:left w:val="none" w:sz="0" w:space="0" w:color="auto"/>
        <w:bottom w:val="none" w:sz="0" w:space="0" w:color="auto"/>
        <w:right w:val="none" w:sz="0" w:space="0" w:color="auto"/>
      </w:divBdr>
    </w:div>
    <w:div w:id="1072657432">
      <w:bodyDiv w:val="1"/>
      <w:marLeft w:val="0"/>
      <w:marRight w:val="0"/>
      <w:marTop w:val="0"/>
      <w:marBottom w:val="0"/>
      <w:divBdr>
        <w:top w:val="none" w:sz="0" w:space="0" w:color="auto"/>
        <w:left w:val="none" w:sz="0" w:space="0" w:color="auto"/>
        <w:bottom w:val="none" w:sz="0" w:space="0" w:color="auto"/>
        <w:right w:val="none" w:sz="0" w:space="0" w:color="auto"/>
      </w:divBdr>
      <w:divsChild>
        <w:div w:id="157310821">
          <w:marLeft w:val="0"/>
          <w:marRight w:val="0"/>
          <w:marTop w:val="0"/>
          <w:marBottom w:val="0"/>
          <w:divBdr>
            <w:top w:val="none" w:sz="0" w:space="0" w:color="auto"/>
            <w:left w:val="none" w:sz="0" w:space="0" w:color="auto"/>
            <w:bottom w:val="none" w:sz="0" w:space="0" w:color="auto"/>
            <w:right w:val="none" w:sz="0" w:space="0" w:color="auto"/>
          </w:divBdr>
          <w:divsChild>
            <w:div w:id="25252372">
              <w:marLeft w:val="0"/>
              <w:marRight w:val="0"/>
              <w:marTop w:val="0"/>
              <w:marBottom w:val="0"/>
              <w:divBdr>
                <w:top w:val="none" w:sz="0" w:space="0" w:color="auto"/>
                <w:left w:val="none" w:sz="0" w:space="0" w:color="auto"/>
                <w:bottom w:val="none" w:sz="0" w:space="0" w:color="auto"/>
                <w:right w:val="none" w:sz="0" w:space="0" w:color="auto"/>
              </w:divBdr>
            </w:div>
            <w:div w:id="174194804">
              <w:marLeft w:val="0"/>
              <w:marRight w:val="0"/>
              <w:marTop w:val="0"/>
              <w:marBottom w:val="0"/>
              <w:divBdr>
                <w:top w:val="none" w:sz="0" w:space="0" w:color="auto"/>
                <w:left w:val="none" w:sz="0" w:space="0" w:color="auto"/>
                <w:bottom w:val="none" w:sz="0" w:space="0" w:color="auto"/>
                <w:right w:val="none" w:sz="0" w:space="0" w:color="auto"/>
              </w:divBdr>
            </w:div>
            <w:div w:id="181365352">
              <w:marLeft w:val="0"/>
              <w:marRight w:val="0"/>
              <w:marTop w:val="0"/>
              <w:marBottom w:val="0"/>
              <w:divBdr>
                <w:top w:val="none" w:sz="0" w:space="0" w:color="auto"/>
                <w:left w:val="none" w:sz="0" w:space="0" w:color="auto"/>
                <w:bottom w:val="none" w:sz="0" w:space="0" w:color="auto"/>
                <w:right w:val="none" w:sz="0" w:space="0" w:color="auto"/>
              </w:divBdr>
            </w:div>
            <w:div w:id="380523088">
              <w:marLeft w:val="0"/>
              <w:marRight w:val="0"/>
              <w:marTop w:val="0"/>
              <w:marBottom w:val="0"/>
              <w:divBdr>
                <w:top w:val="none" w:sz="0" w:space="0" w:color="auto"/>
                <w:left w:val="none" w:sz="0" w:space="0" w:color="auto"/>
                <w:bottom w:val="none" w:sz="0" w:space="0" w:color="auto"/>
                <w:right w:val="none" w:sz="0" w:space="0" w:color="auto"/>
              </w:divBdr>
            </w:div>
            <w:div w:id="707492203">
              <w:marLeft w:val="0"/>
              <w:marRight w:val="0"/>
              <w:marTop w:val="0"/>
              <w:marBottom w:val="0"/>
              <w:divBdr>
                <w:top w:val="none" w:sz="0" w:space="0" w:color="auto"/>
                <w:left w:val="none" w:sz="0" w:space="0" w:color="auto"/>
                <w:bottom w:val="none" w:sz="0" w:space="0" w:color="auto"/>
                <w:right w:val="none" w:sz="0" w:space="0" w:color="auto"/>
              </w:divBdr>
            </w:div>
            <w:div w:id="779765620">
              <w:marLeft w:val="0"/>
              <w:marRight w:val="0"/>
              <w:marTop w:val="0"/>
              <w:marBottom w:val="0"/>
              <w:divBdr>
                <w:top w:val="none" w:sz="0" w:space="0" w:color="auto"/>
                <w:left w:val="none" w:sz="0" w:space="0" w:color="auto"/>
                <w:bottom w:val="none" w:sz="0" w:space="0" w:color="auto"/>
                <w:right w:val="none" w:sz="0" w:space="0" w:color="auto"/>
              </w:divBdr>
            </w:div>
            <w:div w:id="845680640">
              <w:marLeft w:val="0"/>
              <w:marRight w:val="0"/>
              <w:marTop w:val="0"/>
              <w:marBottom w:val="0"/>
              <w:divBdr>
                <w:top w:val="none" w:sz="0" w:space="0" w:color="auto"/>
                <w:left w:val="none" w:sz="0" w:space="0" w:color="auto"/>
                <w:bottom w:val="none" w:sz="0" w:space="0" w:color="auto"/>
                <w:right w:val="none" w:sz="0" w:space="0" w:color="auto"/>
              </w:divBdr>
            </w:div>
            <w:div w:id="1048801761">
              <w:marLeft w:val="0"/>
              <w:marRight w:val="0"/>
              <w:marTop w:val="0"/>
              <w:marBottom w:val="0"/>
              <w:divBdr>
                <w:top w:val="none" w:sz="0" w:space="0" w:color="auto"/>
                <w:left w:val="none" w:sz="0" w:space="0" w:color="auto"/>
                <w:bottom w:val="none" w:sz="0" w:space="0" w:color="auto"/>
                <w:right w:val="none" w:sz="0" w:space="0" w:color="auto"/>
              </w:divBdr>
            </w:div>
            <w:div w:id="1069959997">
              <w:marLeft w:val="0"/>
              <w:marRight w:val="0"/>
              <w:marTop w:val="0"/>
              <w:marBottom w:val="0"/>
              <w:divBdr>
                <w:top w:val="none" w:sz="0" w:space="0" w:color="auto"/>
                <w:left w:val="none" w:sz="0" w:space="0" w:color="auto"/>
                <w:bottom w:val="none" w:sz="0" w:space="0" w:color="auto"/>
                <w:right w:val="none" w:sz="0" w:space="0" w:color="auto"/>
              </w:divBdr>
            </w:div>
            <w:div w:id="1278367223">
              <w:marLeft w:val="0"/>
              <w:marRight w:val="0"/>
              <w:marTop w:val="0"/>
              <w:marBottom w:val="0"/>
              <w:divBdr>
                <w:top w:val="none" w:sz="0" w:space="0" w:color="auto"/>
                <w:left w:val="none" w:sz="0" w:space="0" w:color="auto"/>
                <w:bottom w:val="none" w:sz="0" w:space="0" w:color="auto"/>
                <w:right w:val="none" w:sz="0" w:space="0" w:color="auto"/>
              </w:divBdr>
            </w:div>
            <w:div w:id="1316954108">
              <w:marLeft w:val="0"/>
              <w:marRight w:val="0"/>
              <w:marTop w:val="0"/>
              <w:marBottom w:val="0"/>
              <w:divBdr>
                <w:top w:val="none" w:sz="0" w:space="0" w:color="auto"/>
                <w:left w:val="none" w:sz="0" w:space="0" w:color="auto"/>
                <w:bottom w:val="none" w:sz="0" w:space="0" w:color="auto"/>
                <w:right w:val="none" w:sz="0" w:space="0" w:color="auto"/>
              </w:divBdr>
            </w:div>
            <w:div w:id="1580753433">
              <w:marLeft w:val="0"/>
              <w:marRight w:val="0"/>
              <w:marTop w:val="0"/>
              <w:marBottom w:val="0"/>
              <w:divBdr>
                <w:top w:val="none" w:sz="0" w:space="0" w:color="auto"/>
                <w:left w:val="none" w:sz="0" w:space="0" w:color="auto"/>
                <w:bottom w:val="none" w:sz="0" w:space="0" w:color="auto"/>
                <w:right w:val="none" w:sz="0" w:space="0" w:color="auto"/>
              </w:divBdr>
            </w:div>
            <w:div w:id="1827209904">
              <w:marLeft w:val="0"/>
              <w:marRight w:val="0"/>
              <w:marTop w:val="0"/>
              <w:marBottom w:val="0"/>
              <w:divBdr>
                <w:top w:val="none" w:sz="0" w:space="0" w:color="auto"/>
                <w:left w:val="none" w:sz="0" w:space="0" w:color="auto"/>
                <w:bottom w:val="none" w:sz="0" w:space="0" w:color="auto"/>
                <w:right w:val="none" w:sz="0" w:space="0" w:color="auto"/>
              </w:divBdr>
            </w:div>
            <w:div w:id="1856261570">
              <w:marLeft w:val="0"/>
              <w:marRight w:val="0"/>
              <w:marTop w:val="0"/>
              <w:marBottom w:val="0"/>
              <w:divBdr>
                <w:top w:val="none" w:sz="0" w:space="0" w:color="auto"/>
                <w:left w:val="none" w:sz="0" w:space="0" w:color="auto"/>
                <w:bottom w:val="none" w:sz="0" w:space="0" w:color="auto"/>
                <w:right w:val="none" w:sz="0" w:space="0" w:color="auto"/>
              </w:divBdr>
            </w:div>
            <w:div w:id="1934046420">
              <w:marLeft w:val="0"/>
              <w:marRight w:val="0"/>
              <w:marTop w:val="0"/>
              <w:marBottom w:val="0"/>
              <w:divBdr>
                <w:top w:val="none" w:sz="0" w:space="0" w:color="auto"/>
                <w:left w:val="none" w:sz="0" w:space="0" w:color="auto"/>
                <w:bottom w:val="none" w:sz="0" w:space="0" w:color="auto"/>
                <w:right w:val="none" w:sz="0" w:space="0" w:color="auto"/>
              </w:divBdr>
            </w:div>
            <w:div w:id="1966497116">
              <w:marLeft w:val="0"/>
              <w:marRight w:val="0"/>
              <w:marTop w:val="0"/>
              <w:marBottom w:val="0"/>
              <w:divBdr>
                <w:top w:val="none" w:sz="0" w:space="0" w:color="auto"/>
                <w:left w:val="none" w:sz="0" w:space="0" w:color="auto"/>
                <w:bottom w:val="none" w:sz="0" w:space="0" w:color="auto"/>
                <w:right w:val="none" w:sz="0" w:space="0" w:color="auto"/>
              </w:divBdr>
            </w:div>
            <w:div w:id="19960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8757">
      <w:bodyDiv w:val="1"/>
      <w:marLeft w:val="0"/>
      <w:marRight w:val="0"/>
      <w:marTop w:val="0"/>
      <w:marBottom w:val="0"/>
      <w:divBdr>
        <w:top w:val="none" w:sz="0" w:space="0" w:color="auto"/>
        <w:left w:val="none" w:sz="0" w:space="0" w:color="auto"/>
        <w:bottom w:val="none" w:sz="0" w:space="0" w:color="auto"/>
        <w:right w:val="none" w:sz="0" w:space="0" w:color="auto"/>
      </w:divBdr>
      <w:divsChild>
        <w:div w:id="55859222">
          <w:marLeft w:val="0"/>
          <w:marRight w:val="0"/>
          <w:marTop w:val="0"/>
          <w:marBottom w:val="0"/>
          <w:divBdr>
            <w:top w:val="none" w:sz="0" w:space="0" w:color="auto"/>
            <w:left w:val="none" w:sz="0" w:space="0" w:color="auto"/>
            <w:bottom w:val="none" w:sz="0" w:space="0" w:color="auto"/>
            <w:right w:val="none" w:sz="0" w:space="0" w:color="auto"/>
          </w:divBdr>
        </w:div>
        <w:div w:id="1474372780">
          <w:marLeft w:val="0"/>
          <w:marRight w:val="0"/>
          <w:marTop w:val="0"/>
          <w:marBottom w:val="0"/>
          <w:divBdr>
            <w:top w:val="none" w:sz="0" w:space="0" w:color="auto"/>
            <w:left w:val="none" w:sz="0" w:space="0" w:color="auto"/>
            <w:bottom w:val="none" w:sz="0" w:space="0" w:color="auto"/>
            <w:right w:val="none" w:sz="0" w:space="0" w:color="auto"/>
          </w:divBdr>
        </w:div>
        <w:div w:id="1784569494">
          <w:marLeft w:val="0"/>
          <w:marRight w:val="0"/>
          <w:marTop w:val="0"/>
          <w:marBottom w:val="0"/>
          <w:divBdr>
            <w:top w:val="none" w:sz="0" w:space="0" w:color="auto"/>
            <w:left w:val="none" w:sz="0" w:space="0" w:color="auto"/>
            <w:bottom w:val="none" w:sz="0" w:space="0" w:color="auto"/>
            <w:right w:val="none" w:sz="0" w:space="0" w:color="auto"/>
          </w:divBdr>
        </w:div>
      </w:divsChild>
    </w:div>
    <w:div w:id="1193179743">
      <w:bodyDiv w:val="1"/>
      <w:marLeft w:val="0"/>
      <w:marRight w:val="0"/>
      <w:marTop w:val="0"/>
      <w:marBottom w:val="0"/>
      <w:divBdr>
        <w:top w:val="none" w:sz="0" w:space="0" w:color="auto"/>
        <w:left w:val="none" w:sz="0" w:space="0" w:color="auto"/>
        <w:bottom w:val="none" w:sz="0" w:space="0" w:color="auto"/>
        <w:right w:val="none" w:sz="0" w:space="0" w:color="auto"/>
      </w:divBdr>
      <w:divsChild>
        <w:div w:id="1051657619">
          <w:marLeft w:val="0"/>
          <w:marRight w:val="0"/>
          <w:marTop w:val="0"/>
          <w:marBottom w:val="0"/>
          <w:divBdr>
            <w:top w:val="none" w:sz="0" w:space="0" w:color="auto"/>
            <w:left w:val="none" w:sz="0" w:space="0" w:color="auto"/>
            <w:bottom w:val="none" w:sz="0" w:space="0" w:color="auto"/>
            <w:right w:val="none" w:sz="0" w:space="0" w:color="auto"/>
          </w:divBdr>
        </w:div>
        <w:div w:id="1821577826">
          <w:marLeft w:val="0"/>
          <w:marRight w:val="0"/>
          <w:marTop w:val="0"/>
          <w:marBottom w:val="0"/>
          <w:divBdr>
            <w:top w:val="none" w:sz="0" w:space="0" w:color="auto"/>
            <w:left w:val="none" w:sz="0" w:space="0" w:color="auto"/>
            <w:bottom w:val="none" w:sz="0" w:space="0" w:color="auto"/>
            <w:right w:val="none" w:sz="0" w:space="0" w:color="auto"/>
          </w:divBdr>
        </w:div>
        <w:div w:id="1503355961">
          <w:marLeft w:val="0"/>
          <w:marRight w:val="0"/>
          <w:marTop w:val="0"/>
          <w:marBottom w:val="0"/>
          <w:divBdr>
            <w:top w:val="none" w:sz="0" w:space="0" w:color="auto"/>
            <w:left w:val="none" w:sz="0" w:space="0" w:color="auto"/>
            <w:bottom w:val="none" w:sz="0" w:space="0" w:color="auto"/>
            <w:right w:val="none" w:sz="0" w:space="0" w:color="auto"/>
          </w:divBdr>
        </w:div>
        <w:div w:id="183248430">
          <w:marLeft w:val="0"/>
          <w:marRight w:val="0"/>
          <w:marTop w:val="0"/>
          <w:marBottom w:val="0"/>
          <w:divBdr>
            <w:top w:val="none" w:sz="0" w:space="0" w:color="auto"/>
            <w:left w:val="none" w:sz="0" w:space="0" w:color="auto"/>
            <w:bottom w:val="none" w:sz="0" w:space="0" w:color="auto"/>
            <w:right w:val="none" w:sz="0" w:space="0" w:color="auto"/>
          </w:divBdr>
        </w:div>
      </w:divsChild>
    </w:div>
    <w:div w:id="1297681945">
      <w:bodyDiv w:val="1"/>
      <w:marLeft w:val="0"/>
      <w:marRight w:val="0"/>
      <w:marTop w:val="0"/>
      <w:marBottom w:val="0"/>
      <w:divBdr>
        <w:top w:val="none" w:sz="0" w:space="0" w:color="auto"/>
        <w:left w:val="none" w:sz="0" w:space="0" w:color="auto"/>
        <w:bottom w:val="none" w:sz="0" w:space="0" w:color="auto"/>
        <w:right w:val="none" w:sz="0" w:space="0" w:color="auto"/>
      </w:divBdr>
      <w:divsChild>
        <w:div w:id="1557278014">
          <w:marLeft w:val="0"/>
          <w:marRight w:val="0"/>
          <w:marTop w:val="0"/>
          <w:marBottom w:val="0"/>
          <w:divBdr>
            <w:top w:val="none" w:sz="0" w:space="0" w:color="auto"/>
            <w:left w:val="none" w:sz="0" w:space="0" w:color="auto"/>
            <w:bottom w:val="none" w:sz="0" w:space="0" w:color="auto"/>
            <w:right w:val="none" w:sz="0" w:space="0" w:color="auto"/>
          </w:divBdr>
        </w:div>
        <w:div w:id="1022631583">
          <w:marLeft w:val="0"/>
          <w:marRight w:val="0"/>
          <w:marTop w:val="0"/>
          <w:marBottom w:val="0"/>
          <w:divBdr>
            <w:top w:val="none" w:sz="0" w:space="0" w:color="auto"/>
            <w:left w:val="none" w:sz="0" w:space="0" w:color="auto"/>
            <w:bottom w:val="none" w:sz="0" w:space="0" w:color="auto"/>
            <w:right w:val="none" w:sz="0" w:space="0" w:color="auto"/>
          </w:divBdr>
        </w:div>
        <w:div w:id="955986093">
          <w:marLeft w:val="0"/>
          <w:marRight w:val="0"/>
          <w:marTop w:val="0"/>
          <w:marBottom w:val="0"/>
          <w:divBdr>
            <w:top w:val="none" w:sz="0" w:space="0" w:color="auto"/>
            <w:left w:val="none" w:sz="0" w:space="0" w:color="auto"/>
            <w:bottom w:val="none" w:sz="0" w:space="0" w:color="auto"/>
            <w:right w:val="none" w:sz="0" w:space="0" w:color="auto"/>
          </w:divBdr>
        </w:div>
        <w:div w:id="1847329531">
          <w:marLeft w:val="0"/>
          <w:marRight w:val="0"/>
          <w:marTop w:val="0"/>
          <w:marBottom w:val="0"/>
          <w:divBdr>
            <w:top w:val="none" w:sz="0" w:space="0" w:color="auto"/>
            <w:left w:val="none" w:sz="0" w:space="0" w:color="auto"/>
            <w:bottom w:val="none" w:sz="0" w:space="0" w:color="auto"/>
            <w:right w:val="none" w:sz="0" w:space="0" w:color="auto"/>
          </w:divBdr>
        </w:div>
        <w:div w:id="471755243">
          <w:marLeft w:val="0"/>
          <w:marRight w:val="0"/>
          <w:marTop w:val="0"/>
          <w:marBottom w:val="0"/>
          <w:divBdr>
            <w:top w:val="none" w:sz="0" w:space="0" w:color="auto"/>
            <w:left w:val="none" w:sz="0" w:space="0" w:color="auto"/>
            <w:bottom w:val="none" w:sz="0" w:space="0" w:color="auto"/>
            <w:right w:val="none" w:sz="0" w:space="0" w:color="auto"/>
          </w:divBdr>
        </w:div>
        <w:div w:id="375740591">
          <w:marLeft w:val="0"/>
          <w:marRight w:val="0"/>
          <w:marTop w:val="0"/>
          <w:marBottom w:val="0"/>
          <w:divBdr>
            <w:top w:val="none" w:sz="0" w:space="0" w:color="auto"/>
            <w:left w:val="none" w:sz="0" w:space="0" w:color="auto"/>
            <w:bottom w:val="none" w:sz="0" w:space="0" w:color="auto"/>
            <w:right w:val="none" w:sz="0" w:space="0" w:color="auto"/>
          </w:divBdr>
        </w:div>
      </w:divsChild>
    </w:div>
    <w:div w:id="1351101119">
      <w:bodyDiv w:val="1"/>
      <w:marLeft w:val="0"/>
      <w:marRight w:val="0"/>
      <w:marTop w:val="0"/>
      <w:marBottom w:val="0"/>
      <w:divBdr>
        <w:top w:val="none" w:sz="0" w:space="0" w:color="auto"/>
        <w:left w:val="none" w:sz="0" w:space="0" w:color="auto"/>
        <w:bottom w:val="none" w:sz="0" w:space="0" w:color="auto"/>
        <w:right w:val="none" w:sz="0" w:space="0" w:color="auto"/>
      </w:divBdr>
    </w:div>
    <w:div w:id="1479422538">
      <w:bodyDiv w:val="1"/>
      <w:marLeft w:val="0"/>
      <w:marRight w:val="0"/>
      <w:marTop w:val="0"/>
      <w:marBottom w:val="0"/>
      <w:divBdr>
        <w:top w:val="none" w:sz="0" w:space="0" w:color="auto"/>
        <w:left w:val="none" w:sz="0" w:space="0" w:color="auto"/>
        <w:bottom w:val="none" w:sz="0" w:space="0" w:color="auto"/>
        <w:right w:val="none" w:sz="0" w:space="0" w:color="auto"/>
      </w:divBdr>
    </w:div>
    <w:div w:id="1502742546">
      <w:bodyDiv w:val="1"/>
      <w:marLeft w:val="0"/>
      <w:marRight w:val="0"/>
      <w:marTop w:val="0"/>
      <w:marBottom w:val="0"/>
      <w:divBdr>
        <w:top w:val="none" w:sz="0" w:space="0" w:color="auto"/>
        <w:left w:val="none" w:sz="0" w:space="0" w:color="auto"/>
        <w:bottom w:val="none" w:sz="0" w:space="0" w:color="auto"/>
        <w:right w:val="none" w:sz="0" w:space="0" w:color="auto"/>
      </w:divBdr>
      <w:divsChild>
        <w:div w:id="588782064">
          <w:marLeft w:val="0"/>
          <w:marRight w:val="0"/>
          <w:marTop w:val="0"/>
          <w:marBottom w:val="0"/>
          <w:divBdr>
            <w:top w:val="none" w:sz="0" w:space="0" w:color="auto"/>
            <w:left w:val="none" w:sz="0" w:space="0" w:color="auto"/>
            <w:bottom w:val="none" w:sz="0" w:space="0" w:color="auto"/>
            <w:right w:val="none" w:sz="0" w:space="0" w:color="auto"/>
          </w:divBdr>
        </w:div>
        <w:div w:id="538519257">
          <w:marLeft w:val="0"/>
          <w:marRight w:val="0"/>
          <w:marTop w:val="0"/>
          <w:marBottom w:val="0"/>
          <w:divBdr>
            <w:top w:val="none" w:sz="0" w:space="0" w:color="auto"/>
            <w:left w:val="none" w:sz="0" w:space="0" w:color="auto"/>
            <w:bottom w:val="none" w:sz="0" w:space="0" w:color="auto"/>
            <w:right w:val="none" w:sz="0" w:space="0" w:color="auto"/>
          </w:divBdr>
        </w:div>
      </w:divsChild>
    </w:div>
    <w:div w:id="1583299695">
      <w:bodyDiv w:val="1"/>
      <w:marLeft w:val="0"/>
      <w:marRight w:val="0"/>
      <w:marTop w:val="0"/>
      <w:marBottom w:val="0"/>
      <w:divBdr>
        <w:top w:val="none" w:sz="0" w:space="0" w:color="auto"/>
        <w:left w:val="none" w:sz="0" w:space="0" w:color="auto"/>
        <w:bottom w:val="none" w:sz="0" w:space="0" w:color="auto"/>
        <w:right w:val="none" w:sz="0" w:space="0" w:color="auto"/>
      </w:divBdr>
    </w:div>
    <w:div w:id="1608007349">
      <w:bodyDiv w:val="1"/>
      <w:marLeft w:val="0"/>
      <w:marRight w:val="0"/>
      <w:marTop w:val="0"/>
      <w:marBottom w:val="0"/>
      <w:divBdr>
        <w:top w:val="none" w:sz="0" w:space="0" w:color="auto"/>
        <w:left w:val="none" w:sz="0" w:space="0" w:color="auto"/>
        <w:bottom w:val="none" w:sz="0" w:space="0" w:color="auto"/>
        <w:right w:val="none" w:sz="0" w:space="0" w:color="auto"/>
      </w:divBdr>
    </w:div>
    <w:div w:id="1613779011">
      <w:bodyDiv w:val="1"/>
      <w:marLeft w:val="0"/>
      <w:marRight w:val="0"/>
      <w:marTop w:val="0"/>
      <w:marBottom w:val="0"/>
      <w:divBdr>
        <w:top w:val="none" w:sz="0" w:space="0" w:color="auto"/>
        <w:left w:val="none" w:sz="0" w:space="0" w:color="auto"/>
        <w:bottom w:val="none" w:sz="0" w:space="0" w:color="auto"/>
        <w:right w:val="none" w:sz="0" w:space="0" w:color="auto"/>
      </w:divBdr>
      <w:divsChild>
        <w:div w:id="255554468">
          <w:marLeft w:val="0"/>
          <w:marRight w:val="0"/>
          <w:marTop w:val="0"/>
          <w:marBottom w:val="0"/>
          <w:divBdr>
            <w:top w:val="none" w:sz="0" w:space="0" w:color="auto"/>
            <w:left w:val="none" w:sz="0" w:space="0" w:color="auto"/>
            <w:bottom w:val="none" w:sz="0" w:space="0" w:color="auto"/>
            <w:right w:val="none" w:sz="0" w:space="0" w:color="auto"/>
          </w:divBdr>
        </w:div>
        <w:div w:id="351538997">
          <w:marLeft w:val="0"/>
          <w:marRight w:val="0"/>
          <w:marTop w:val="0"/>
          <w:marBottom w:val="0"/>
          <w:divBdr>
            <w:top w:val="none" w:sz="0" w:space="0" w:color="auto"/>
            <w:left w:val="none" w:sz="0" w:space="0" w:color="auto"/>
            <w:bottom w:val="none" w:sz="0" w:space="0" w:color="auto"/>
            <w:right w:val="none" w:sz="0" w:space="0" w:color="auto"/>
          </w:divBdr>
        </w:div>
      </w:divsChild>
    </w:div>
    <w:div w:id="1833445881">
      <w:bodyDiv w:val="1"/>
      <w:marLeft w:val="0"/>
      <w:marRight w:val="0"/>
      <w:marTop w:val="0"/>
      <w:marBottom w:val="0"/>
      <w:divBdr>
        <w:top w:val="none" w:sz="0" w:space="0" w:color="auto"/>
        <w:left w:val="none" w:sz="0" w:space="0" w:color="auto"/>
        <w:bottom w:val="none" w:sz="0" w:space="0" w:color="auto"/>
        <w:right w:val="none" w:sz="0" w:space="0" w:color="auto"/>
      </w:divBdr>
      <w:divsChild>
        <w:div w:id="2053572913">
          <w:marLeft w:val="0"/>
          <w:marRight w:val="0"/>
          <w:marTop w:val="0"/>
          <w:marBottom w:val="0"/>
          <w:divBdr>
            <w:top w:val="none" w:sz="0" w:space="0" w:color="auto"/>
            <w:left w:val="none" w:sz="0" w:space="0" w:color="auto"/>
            <w:bottom w:val="none" w:sz="0" w:space="0" w:color="auto"/>
            <w:right w:val="none" w:sz="0" w:space="0" w:color="auto"/>
          </w:divBdr>
        </w:div>
        <w:div w:id="388656623">
          <w:marLeft w:val="0"/>
          <w:marRight w:val="0"/>
          <w:marTop w:val="0"/>
          <w:marBottom w:val="0"/>
          <w:divBdr>
            <w:top w:val="none" w:sz="0" w:space="0" w:color="auto"/>
            <w:left w:val="none" w:sz="0" w:space="0" w:color="auto"/>
            <w:bottom w:val="none" w:sz="0" w:space="0" w:color="auto"/>
            <w:right w:val="none" w:sz="0" w:space="0" w:color="auto"/>
          </w:divBdr>
        </w:div>
        <w:div w:id="232353409">
          <w:marLeft w:val="0"/>
          <w:marRight w:val="0"/>
          <w:marTop w:val="0"/>
          <w:marBottom w:val="0"/>
          <w:divBdr>
            <w:top w:val="none" w:sz="0" w:space="0" w:color="auto"/>
            <w:left w:val="none" w:sz="0" w:space="0" w:color="auto"/>
            <w:bottom w:val="none" w:sz="0" w:space="0" w:color="auto"/>
            <w:right w:val="none" w:sz="0" w:space="0" w:color="auto"/>
          </w:divBdr>
        </w:div>
        <w:div w:id="1889415649">
          <w:marLeft w:val="0"/>
          <w:marRight w:val="0"/>
          <w:marTop w:val="0"/>
          <w:marBottom w:val="0"/>
          <w:divBdr>
            <w:top w:val="none" w:sz="0" w:space="0" w:color="auto"/>
            <w:left w:val="none" w:sz="0" w:space="0" w:color="auto"/>
            <w:bottom w:val="none" w:sz="0" w:space="0" w:color="auto"/>
            <w:right w:val="none" w:sz="0" w:space="0" w:color="auto"/>
          </w:divBdr>
        </w:div>
        <w:div w:id="647133459">
          <w:marLeft w:val="0"/>
          <w:marRight w:val="0"/>
          <w:marTop w:val="0"/>
          <w:marBottom w:val="0"/>
          <w:divBdr>
            <w:top w:val="none" w:sz="0" w:space="0" w:color="auto"/>
            <w:left w:val="none" w:sz="0" w:space="0" w:color="auto"/>
            <w:bottom w:val="none" w:sz="0" w:space="0" w:color="auto"/>
            <w:right w:val="none" w:sz="0" w:space="0" w:color="auto"/>
          </w:divBdr>
        </w:div>
        <w:div w:id="1870876605">
          <w:marLeft w:val="0"/>
          <w:marRight w:val="0"/>
          <w:marTop w:val="0"/>
          <w:marBottom w:val="0"/>
          <w:divBdr>
            <w:top w:val="none" w:sz="0" w:space="0" w:color="auto"/>
            <w:left w:val="none" w:sz="0" w:space="0" w:color="auto"/>
            <w:bottom w:val="none" w:sz="0" w:space="0" w:color="auto"/>
            <w:right w:val="none" w:sz="0" w:space="0" w:color="auto"/>
          </w:divBdr>
        </w:div>
        <w:div w:id="891890330">
          <w:marLeft w:val="0"/>
          <w:marRight w:val="0"/>
          <w:marTop w:val="0"/>
          <w:marBottom w:val="0"/>
          <w:divBdr>
            <w:top w:val="none" w:sz="0" w:space="0" w:color="auto"/>
            <w:left w:val="none" w:sz="0" w:space="0" w:color="auto"/>
            <w:bottom w:val="none" w:sz="0" w:space="0" w:color="auto"/>
            <w:right w:val="none" w:sz="0" w:space="0" w:color="auto"/>
          </w:divBdr>
        </w:div>
      </w:divsChild>
    </w:div>
    <w:div w:id="1886288151">
      <w:bodyDiv w:val="1"/>
      <w:marLeft w:val="0"/>
      <w:marRight w:val="0"/>
      <w:marTop w:val="0"/>
      <w:marBottom w:val="0"/>
      <w:divBdr>
        <w:top w:val="none" w:sz="0" w:space="0" w:color="auto"/>
        <w:left w:val="none" w:sz="0" w:space="0" w:color="auto"/>
        <w:bottom w:val="none" w:sz="0" w:space="0" w:color="auto"/>
        <w:right w:val="none" w:sz="0" w:space="0" w:color="auto"/>
      </w:divBdr>
    </w:div>
    <w:div w:id="1928536931">
      <w:bodyDiv w:val="1"/>
      <w:marLeft w:val="0"/>
      <w:marRight w:val="0"/>
      <w:marTop w:val="0"/>
      <w:marBottom w:val="0"/>
      <w:divBdr>
        <w:top w:val="none" w:sz="0" w:space="0" w:color="auto"/>
        <w:left w:val="none" w:sz="0" w:space="0" w:color="auto"/>
        <w:bottom w:val="none" w:sz="0" w:space="0" w:color="auto"/>
        <w:right w:val="none" w:sz="0" w:space="0" w:color="auto"/>
      </w:divBdr>
    </w:div>
    <w:div w:id="2031760326">
      <w:bodyDiv w:val="1"/>
      <w:marLeft w:val="0"/>
      <w:marRight w:val="0"/>
      <w:marTop w:val="0"/>
      <w:marBottom w:val="0"/>
      <w:divBdr>
        <w:top w:val="none" w:sz="0" w:space="0" w:color="auto"/>
        <w:left w:val="none" w:sz="0" w:space="0" w:color="auto"/>
        <w:bottom w:val="none" w:sz="0" w:space="0" w:color="auto"/>
        <w:right w:val="none" w:sz="0" w:space="0" w:color="auto"/>
      </w:divBdr>
    </w:div>
    <w:div w:id="2032296012">
      <w:bodyDiv w:val="1"/>
      <w:marLeft w:val="0"/>
      <w:marRight w:val="0"/>
      <w:marTop w:val="0"/>
      <w:marBottom w:val="0"/>
      <w:divBdr>
        <w:top w:val="none" w:sz="0" w:space="0" w:color="auto"/>
        <w:left w:val="none" w:sz="0" w:space="0" w:color="auto"/>
        <w:bottom w:val="none" w:sz="0" w:space="0" w:color="auto"/>
        <w:right w:val="none" w:sz="0" w:space="0" w:color="auto"/>
      </w:divBdr>
    </w:div>
    <w:div w:id="2054651898">
      <w:bodyDiv w:val="1"/>
      <w:marLeft w:val="0"/>
      <w:marRight w:val="0"/>
      <w:marTop w:val="0"/>
      <w:marBottom w:val="0"/>
      <w:divBdr>
        <w:top w:val="none" w:sz="0" w:space="0" w:color="auto"/>
        <w:left w:val="none" w:sz="0" w:space="0" w:color="auto"/>
        <w:bottom w:val="none" w:sz="0" w:space="0" w:color="auto"/>
        <w:right w:val="none" w:sz="0" w:space="0" w:color="auto"/>
      </w:divBdr>
      <w:divsChild>
        <w:div w:id="688678374">
          <w:marLeft w:val="0"/>
          <w:marRight w:val="0"/>
          <w:marTop w:val="0"/>
          <w:marBottom w:val="0"/>
          <w:divBdr>
            <w:top w:val="none" w:sz="0" w:space="0" w:color="auto"/>
            <w:left w:val="none" w:sz="0" w:space="0" w:color="auto"/>
            <w:bottom w:val="none" w:sz="0" w:space="0" w:color="auto"/>
            <w:right w:val="none" w:sz="0" w:space="0" w:color="auto"/>
          </w:divBdr>
        </w:div>
        <w:div w:id="1536844044">
          <w:marLeft w:val="0"/>
          <w:marRight w:val="0"/>
          <w:marTop w:val="0"/>
          <w:marBottom w:val="0"/>
          <w:divBdr>
            <w:top w:val="none" w:sz="0" w:space="0" w:color="auto"/>
            <w:left w:val="none" w:sz="0" w:space="0" w:color="auto"/>
            <w:bottom w:val="none" w:sz="0" w:space="0" w:color="auto"/>
            <w:right w:val="none" w:sz="0" w:space="0" w:color="auto"/>
          </w:divBdr>
        </w:div>
        <w:div w:id="850026499">
          <w:marLeft w:val="0"/>
          <w:marRight w:val="0"/>
          <w:marTop w:val="0"/>
          <w:marBottom w:val="0"/>
          <w:divBdr>
            <w:top w:val="none" w:sz="0" w:space="0" w:color="auto"/>
            <w:left w:val="none" w:sz="0" w:space="0" w:color="auto"/>
            <w:bottom w:val="none" w:sz="0" w:space="0" w:color="auto"/>
            <w:right w:val="none" w:sz="0" w:space="0" w:color="auto"/>
          </w:divBdr>
        </w:div>
        <w:div w:id="1743017139">
          <w:marLeft w:val="0"/>
          <w:marRight w:val="0"/>
          <w:marTop w:val="0"/>
          <w:marBottom w:val="0"/>
          <w:divBdr>
            <w:top w:val="none" w:sz="0" w:space="0" w:color="auto"/>
            <w:left w:val="none" w:sz="0" w:space="0" w:color="auto"/>
            <w:bottom w:val="none" w:sz="0" w:space="0" w:color="auto"/>
            <w:right w:val="none" w:sz="0" w:space="0" w:color="auto"/>
          </w:divBdr>
        </w:div>
      </w:divsChild>
    </w:div>
    <w:div w:id="2145731791">
      <w:bodyDiv w:val="1"/>
      <w:marLeft w:val="0"/>
      <w:marRight w:val="0"/>
      <w:marTop w:val="0"/>
      <w:marBottom w:val="0"/>
      <w:divBdr>
        <w:top w:val="none" w:sz="0" w:space="0" w:color="auto"/>
        <w:left w:val="none" w:sz="0" w:space="0" w:color="auto"/>
        <w:bottom w:val="none" w:sz="0" w:space="0" w:color="auto"/>
        <w:right w:val="none" w:sz="0" w:space="0" w:color="auto"/>
      </w:divBdr>
      <w:divsChild>
        <w:div w:id="606233580">
          <w:marLeft w:val="0"/>
          <w:marRight w:val="0"/>
          <w:marTop w:val="0"/>
          <w:marBottom w:val="0"/>
          <w:divBdr>
            <w:top w:val="none" w:sz="0" w:space="0" w:color="auto"/>
            <w:left w:val="none" w:sz="0" w:space="0" w:color="auto"/>
            <w:bottom w:val="none" w:sz="0" w:space="0" w:color="auto"/>
            <w:right w:val="none" w:sz="0" w:space="0" w:color="auto"/>
          </w:divBdr>
        </w:div>
        <w:div w:id="2025016537">
          <w:marLeft w:val="0"/>
          <w:marRight w:val="0"/>
          <w:marTop w:val="0"/>
          <w:marBottom w:val="0"/>
          <w:divBdr>
            <w:top w:val="none" w:sz="0" w:space="0" w:color="auto"/>
            <w:left w:val="none" w:sz="0" w:space="0" w:color="auto"/>
            <w:bottom w:val="none" w:sz="0" w:space="0" w:color="auto"/>
            <w:right w:val="none" w:sz="0" w:space="0" w:color="auto"/>
          </w:divBdr>
        </w:div>
        <w:div w:id="441073508">
          <w:marLeft w:val="0"/>
          <w:marRight w:val="0"/>
          <w:marTop w:val="0"/>
          <w:marBottom w:val="0"/>
          <w:divBdr>
            <w:top w:val="none" w:sz="0" w:space="0" w:color="auto"/>
            <w:left w:val="none" w:sz="0" w:space="0" w:color="auto"/>
            <w:bottom w:val="none" w:sz="0" w:space="0" w:color="auto"/>
            <w:right w:val="none" w:sz="0" w:space="0" w:color="auto"/>
          </w:divBdr>
        </w:div>
        <w:div w:id="1177957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48.emf"/><Relationship Id="rId21" Type="http://schemas.openxmlformats.org/officeDocument/2006/relationships/footer" Target="footer5.xml"/><Relationship Id="rId42" Type="http://schemas.openxmlformats.org/officeDocument/2006/relationships/oleObject" Target="embeddings/oleObject9.bin"/><Relationship Id="rId47" Type="http://schemas.openxmlformats.org/officeDocument/2006/relationships/image" Target="media/image13.emf"/><Relationship Id="rId63" Type="http://schemas.openxmlformats.org/officeDocument/2006/relationships/image" Target="media/image21.emf"/><Relationship Id="rId68" Type="http://schemas.openxmlformats.org/officeDocument/2006/relationships/oleObject" Target="embeddings/oleObject22.bin"/><Relationship Id="rId84" Type="http://schemas.openxmlformats.org/officeDocument/2006/relationships/oleObject" Target="embeddings/oleObject30.bin"/><Relationship Id="rId89" Type="http://schemas.openxmlformats.org/officeDocument/2006/relationships/image" Target="media/image34.emf"/><Relationship Id="rId112" Type="http://schemas.openxmlformats.org/officeDocument/2006/relationships/oleObject" Target="embeddings/oleObject44.bin"/><Relationship Id="rId133" Type="http://schemas.openxmlformats.org/officeDocument/2006/relationships/image" Target="media/image56.emf"/><Relationship Id="rId138" Type="http://schemas.openxmlformats.org/officeDocument/2006/relationships/oleObject" Target="embeddings/oleObject57.bin"/><Relationship Id="rId154" Type="http://schemas.openxmlformats.org/officeDocument/2006/relationships/oleObject" Target="embeddings/oleObject65.bin"/><Relationship Id="rId159" Type="http://schemas.openxmlformats.org/officeDocument/2006/relationships/image" Target="media/image69.emf"/><Relationship Id="rId175" Type="http://schemas.openxmlformats.org/officeDocument/2006/relationships/image" Target="media/image77.emf"/><Relationship Id="rId170" Type="http://schemas.openxmlformats.org/officeDocument/2006/relationships/oleObject" Target="embeddings/oleObject73.bin"/><Relationship Id="rId191" Type="http://schemas.microsoft.com/office/2011/relationships/people" Target="people.xml"/><Relationship Id="rId16" Type="http://schemas.openxmlformats.org/officeDocument/2006/relationships/header" Target="header3.xml"/><Relationship Id="rId107" Type="http://schemas.openxmlformats.org/officeDocument/2006/relationships/image" Target="media/image43.emf"/><Relationship Id="rId11" Type="http://schemas.openxmlformats.org/officeDocument/2006/relationships/endnotes" Target="endnotes.xml"/><Relationship Id="rId32" Type="http://schemas.openxmlformats.org/officeDocument/2006/relationships/oleObject" Target="embeddings/oleObject4.bin"/><Relationship Id="rId37" Type="http://schemas.openxmlformats.org/officeDocument/2006/relationships/image" Target="media/image8.emf"/><Relationship Id="rId53" Type="http://schemas.openxmlformats.org/officeDocument/2006/relationships/image" Target="media/image16.emf"/><Relationship Id="rId58" Type="http://schemas.openxmlformats.org/officeDocument/2006/relationships/oleObject" Target="embeddings/oleObject17.bin"/><Relationship Id="rId74" Type="http://schemas.openxmlformats.org/officeDocument/2006/relationships/oleObject" Target="embeddings/oleObject25.bin"/><Relationship Id="rId79" Type="http://schemas.openxmlformats.org/officeDocument/2006/relationships/image" Target="media/image29.emf"/><Relationship Id="rId102" Type="http://schemas.openxmlformats.org/officeDocument/2006/relationships/oleObject" Target="embeddings/oleObject39.bin"/><Relationship Id="rId123" Type="http://schemas.openxmlformats.org/officeDocument/2006/relationships/image" Target="media/image51.emf"/><Relationship Id="rId128" Type="http://schemas.openxmlformats.org/officeDocument/2006/relationships/oleObject" Target="embeddings/oleObject52.bin"/><Relationship Id="rId144" Type="http://schemas.openxmlformats.org/officeDocument/2006/relationships/oleObject" Target="embeddings/oleObject60.bin"/><Relationship Id="rId149" Type="http://schemas.openxmlformats.org/officeDocument/2006/relationships/image" Target="media/image64.emf"/><Relationship Id="rId5" Type="http://schemas.openxmlformats.org/officeDocument/2006/relationships/customXml" Target="../customXml/item5.xml"/><Relationship Id="rId90" Type="http://schemas.openxmlformats.org/officeDocument/2006/relationships/oleObject" Target="embeddings/oleObject33.bin"/><Relationship Id="rId95" Type="http://schemas.openxmlformats.org/officeDocument/2006/relationships/image" Target="media/image37.emf"/><Relationship Id="rId160" Type="http://schemas.openxmlformats.org/officeDocument/2006/relationships/oleObject" Target="embeddings/oleObject68.bin"/><Relationship Id="rId165" Type="http://schemas.openxmlformats.org/officeDocument/2006/relationships/image" Target="media/image72.emf"/><Relationship Id="rId181" Type="http://schemas.openxmlformats.org/officeDocument/2006/relationships/image" Target="media/image80.emf"/><Relationship Id="rId186" Type="http://schemas.openxmlformats.org/officeDocument/2006/relationships/hyperlink" Target="http://tools.ietf.org/html/rfc7251" TargetMode="External"/><Relationship Id="rId22" Type="http://schemas.openxmlformats.org/officeDocument/2006/relationships/hyperlink" Target="https://allseenalliance.org/docs-and-downloads/documentation/alljoyn-about-feature-10-interface-specification" TargetMode="External"/><Relationship Id="rId27" Type="http://schemas.openxmlformats.org/officeDocument/2006/relationships/image" Target="media/image3.emf"/><Relationship Id="rId43" Type="http://schemas.openxmlformats.org/officeDocument/2006/relationships/image" Target="media/image11.emf"/><Relationship Id="rId48" Type="http://schemas.openxmlformats.org/officeDocument/2006/relationships/oleObject" Target="embeddings/oleObject12.bin"/><Relationship Id="rId64" Type="http://schemas.openxmlformats.org/officeDocument/2006/relationships/oleObject" Target="embeddings/oleObject20.bin"/><Relationship Id="rId69" Type="http://schemas.openxmlformats.org/officeDocument/2006/relationships/image" Target="media/image24.emf"/><Relationship Id="rId113" Type="http://schemas.openxmlformats.org/officeDocument/2006/relationships/image" Target="media/image46.emf"/><Relationship Id="rId118" Type="http://schemas.openxmlformats.org/officeDocument/2006/relationships/oleObject" Target="embeddings/oleObject47.bin"/><Relationship Id="rId134" Type="http://schemas.openxmlformats.org/officeDocument/2006/relationships/oleObject" Target="embeddings/oleObject55.bin"/><Relationship Id="rId139" Type="http://schemas.openxmlformats.org/officeDocument/2006/relationships/image" Target="media/image59.emf"/><Relationship Id="rId80" Type="http://schemas.openxmlformats.org/officeDocument/2006/relationships/oleObject" Target="embeddings/oleObject28.bin"/><Relationship Id="rId85" Type="http://schemas.openxmlformats.org/officeDocument/2006/relationships/image" Target="media/image32.emf"/><Relationship Id="rId150" Type="http://schemas.openxmlformats.org/officeDocument/2006/relationships/oleObject" Target="embeddings/oleObject63.bin"/><Relationship Id="rId155" Type="http://schemas.openxmlformats.org/officeDocument/2006/relationships/image" Target="media/image67.emf"/><Relationship Id="rId171" Type="http://schemas.openxmlformats.org/officeDocument/2006/relationships/image" Target="media/image75.emf"/><Relationship Id="rId176" Type="http://schemas.openxmlformats.org/officeDocument/2006/relationships/oleObject" Target="embeddings/oleObject76.bin"/><Relationship Id="rId192"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6.emf"/><Relationship Id="rId38" Type="http://schemas.openxmlformats.org/officeDocument/2006/relationships/oleObject" Target="embeddings/oleObject7.bin"/><Relationship Id="rId59" Type="http://schemas.openxmlformats.org/officeDocument/2006/relationships/image" Target="media/image19.emf"/><Relationship Id="rId103" Type="http://schemas.openxmlformats.org/officeDocument/2006/relationships/image" Target="media/image41.emf"/><Relationship Id="rId108" Type="http://schemas.openxmlformats.org/officeDocument/2006/relationships/oleObject" Target="embeddings/oleObject42.bin"/><Relationship Id="rId124" Type="http://schemas.openxmlformats.org/officeDocument/2006/relationships/oleObject" Target="embeddings/oleObject50.bin"/><Relationship Id="rId129" Type="http://schemas.openxmlformats.org/officeDocument/2006/relationships/image" Target="media/image54.emf"/><Relationship Id="rId54" Type="http://schemas.openxmlformats.org/officeDocument/2006/relationships/oleObject" Target="embeddings/oleObject15.bin"/><Relationship Id="rId70" Type="http://schemas.openxmlformats.org/officeDocument/2006/relationships/oleObject" Target="embeddings/oleObject23.bin"/><Relationship Id="rId75" Type="http://schemas.openxmlformats.org/officeDocument/2006/relationships/image" Target="media/image27.emf"/><Relationship Id="rId91" Type="http://schemas.openxmlformats.org/officeDocument/2006/relationships/image" Target="media/image35.emf"/><Relationship Id="rId96" Type="http://schemas.openxmlformats.org/officeDocument/2006/relationships/oleObject" Target="embeddings/oleObject36.bin"/><Relationship Id="rId140" Type="http://schemas.openxmlformats.org/officeDocument/2006/relationships/oleObject" Target="embeddings/oleObject58.bin"/><Relationship Id="rId145" Type="http://schemas.openxmlformats.org/officeDocument/2006/relationships/image" Target="media/image62.emf"/><Relationship Id="rId161" Type="http://schemas.openxmlformats.org/officeDocument/2006/relationships/image" Target="media/image70.emf"/><Relationship Id="rId166" Type="http://schemas.openxmlformats.org/officeDocument/2006/relationships/oleObject" Target="embeddings/oleObject71.bin"/><Relationship Id="rId182" Type="http://schemas.openxmlformats.org/officeDocument/2006/relationships/oleObject" Target="embeddings/oleObject79.bin"/><Relationship Id="rId187" Type="http://schemas.openxmlformats.org/officeDocument/2006/relationships/hyperlink" Target="http://tools.ietf.org/html/rfc6655"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tools.ietf.org/html/rfc3610" TargetMode="External"/><Relationship Id="rId28" Type="http://schemas.openxmlformats.org/officeDocument/2006/relationships/oleObject" Target="embeddings/oleObject2.bin"/><Relationship Id="rId49" Type="http://schemas.openxmlformats.org/officeDocument/2006/relationships/image" Target="media/image14.emf"/><Relationship Id="rId114" Type="http://schemas.openxmlformats.org/officeDocument/2006/relationships/oleObject" Target="embeddings/oleObject45.bin"/><Relationship Id="rId119" Type="http://schemas.openxmlformats.org/officeDocument/2006/relationships/image" Target="media/image49.emf"/><Relationship Id="rId44" Type="http://schemas.openxmlformats.org/officeDocument/2006/relationships/oleObject" Target="embeddings/oleObject10.bin"/><Relationship Id="rId60" Type="http://schemas.openxmlformats.org/officeDocument/2006/relationships/oleObject" Target="embeddings/oleObject18.bin"/><Relationship Id="rId65" Type="http://schemas.openxmlformats.org/officeDocument/2006/relationships/image" Target="media/image22.emf"/><Relationship Id="rId81" Type="http://schemas.openxmlformats.org/officeDocument/2006/relationships/image" Target="media/image30.emf"/><Relationship Id="rId86" Type="http://schemas.openxmlformats.org/officeDocument/2006/relationships/oleObject" Target="embeddings/oleObject31.bin"/><Relationship Id="rId130" Type="http://schemas.openxmlformats.org/officeDocument/2006/relationships/oleObject" Target="embeddings/oleObject53.bin"/><Relationship Id="rId135" Type="http://schemas.openxmlformats.org/officeDocument/2006/relationships/image" Target="media/image57.emf"/><Relationship Id="rId151" Type="http://schemas.openxmlformats.org/officeDocument/2006/relationships/image" Target="media/image65.emf"/><Relationship Id="rId156" Type="http://schemas.openxmlformats.org/officeDocument/2006/relationships/oleObject" Target="embeddings/oleObject66.bin"/><Relationship Id="rId177" Type="http://schemas.openxmlformats.org/officeDocument/2006/relationships/image" Target="media/image78.emf"/><Relationship Id="rId172" Type="http://schemas.openxmlformats.org/officeDocument/2006/relationships/oleObject" Target="embeddings/oleObject74.bin"/><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109" Type="http://schemas.openxmlformats.org/officeDocument/2006/relationships/image" Target="media/image44.e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17.emf"/><Relationship Id="rId76" Type="http://schemas.openxmlformats.org/officeDocument/2006/relationships/oleObject" Target="embeddings/oleObject26.bin"/><Relationship Id="rId97" Type="http://schemas.openxmlformats.org/officeDocument/2006/relationships/image" Target="media/image38.emf"/><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52.emf"/><Relationship Id="rId141" Type="http://schemas.openxmlformats.org/officeDocument/2006/relationships/image" Target="media/image60.emf"/><Relationship Id="rId146" Type="http://schemas.openxmlformats.org/officeDocument/2006/relationships/oleObject" Target="embeddings/oleObject61.bin"/><Relationship Id="rId167" Type="http://schemas.openxmlformats.org/officeDocument/2006/relationships/image" Target="media/image73.emf"/><Relationship Id="rId188" Type="http://schemas.openxmlformats.org/officeDocument/2006/relationships/image" Target="media/image81.emf"/><Relationship Id="rId7" Type="http://schemas.openxmlformats.org/officeDocument/2006/relationships/styles" Target="styles.xml"/><Relationship Id="rId71" Type="http://schemas.openxmlformats.org/officeDocument/2006/relationships/image" Target="media/image25.emf"/><Relationship Id="rId92" Type="http://schemas.openxmlformats.org/officeDocument/2006/relationships/oleObject" Target="embeddings/oleObject34.bin"/><Relationship Id="rId162" Type="http://schemas.openxmlformats.org/officeDocument/2006/relationships/oleObject" Target="embeddings/oleObject69.bin"/><Relationship Id="rId183" Type="http://schemas.openxmlformats.org/officeDocument/2006/relationships/hyperlink" Target="http://tools.ietf.org/html/rfc5246" TargetMode="External"/><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eader" Target="header6.xml"/><Relationship Id="rId40" Type="http://schemas.openxmlformats.org/officeDocument/2006/relationships/oleObject" Target="embeddings/oleObject8.bin"/><Relationship Id="rId45" Type="http://schemas.openxmlformats.org/officeDocument/2006/relationships/image" Target="media/image12.emf"/><Relationship Id="rId66" Type="http://schemas.openxmlformats.org/officeDocument/2006/relationships/oleObject" Target="embeddings/oleObject21.bin"/><Relationship Id="rId87" Type="http://schemas.openxmlformats.org/officeDocument/2006/relationships/image" Target="media/image33.emf"/><Relationship Id="rId110" Type="http://schemas.openxmlformats.org/officeDocument/2006/relationships/oleObject" Target="embeddings/oleObject43.bin"/><Relationship Id="rId115" Type="http://schemas.openxmlformats.org/officeDocument/2006/relationships/image" Target="media/image47.emf"/><Relationship Id="rId131" Type="http://schemas.openxmlformats.org/officeDocument/2006/relationships/image" Target="media/image55.emf"/><Relationship Id="rId136" Type="http://schemas.openxmlformats.org/officeDocument/2006/relationships/oleObject" Target="embeddings/oleObject56.bin"/><Relationship Id="rId157" Type="http://schemas.openxmlformats.org/officeDocument/2006/relationships/image" Target="media/image68.emf"/><Relationship Id="rId178" Type="http://schemas.openxmlformats.org/officeDocument/2006/relationships/oleObject" Target="embeddings/oleObject77.bin"/><Relationship Id="rId61" Type="http://schemas.openxmlformats.org/officeDocument/2006/relationships/image" Target="media/image20.emf"/><Relationship Id="rId82" Type="http://schemas.openxmlformats.org/officeDocument/2006/relationships/oleObject" Target="embeddings/oleObject29.bin"/><Relationship Id="rId152" Type="http://schemas.openxmlformats.org/officeDocument/2006/relationships/oleObject" Target="embeddings/oleObject64.bin"/><Relationship Id="rId173" Type="http://schemas.openxmlformats.org/officeDocument/2006/relationships/image" Target="media/image76.emf"/><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oleObject" Target="embeddings/oleObject3.bin"/><Relationship Id="rId35" Type="http://schemas.openxmlformats.org/officeDocument/2006/relationships/image" Target="media/image7.emf"/><Relationship Id="rId56" Type="http://schemas.openxmlformats.org/officeDocument/2006/relationships/oleObject" Target="embeddings/oleObject16.bin"/><Relationship Id="rId77" Type="http://schemas.openxmlformats.org/officeDocument/2006/relationships/image" Target="media/image28.emf"/><Relationship Id="rId100" Type="http://schemas.openxmlformats.org/officeDocument/2006/relationships/oleObject" Target="embeddings/oleObject38.bin"/><Relationship Id="rId105" Type="http://schemas.openxmlformats.org/officeDocument/2006/relationships/image" Target="media/image42.emf"/><Relationship Id="rId126" Type="http://schemas.openxmlformats.org/officeDocument/2006/relationships/oleObject" Target="embeddings/oleObject51.bin"/><Relationship Id="rId147" Type="http://schemas.openxmlformats.org/officeDocument/2006/relationships/image" Target="media/image63.emf"/><Relationship Id="rId168" Type="http://schemas.openxmlformats.org/officeDocument/2006/relationships/oleObject" Target="embeddings/oleObject72.bin"/><Relationship Id="rId8" Type="http://schemas.openxmlformats.org/officeDocument/2006/relationships/settings" Target="settings.xml"/><Relationship Id="rId51" Type="http://schemas.openxmlformats.org/officeDocument/2006/relationships/image" Target="media/image15.emf"/><Relationship Id="rId72" Type="http://schemas.openxmlformats.org/officeDocument/2006/relationships/oleObject" Target="embeddings/oleObject24.bin"/><Relationship Id="rId93" Type="http://schemas.openxmlformats.org/officeDocument/2006/relationships/image" Target="media/image36.emf"/><Relationship Id="rId98" Type="http://schemas.openxmlformats.org/officeDocument/2006/relationships/oleObject" Target="embeddings/oleObject37.bin"/><Relationship Id="rId121" Type="http://schemas.openxmlformats.org/officeDocument/2006/relationships/image" Target="media/image50.emf"/><Relationship Id="rId142" Type="http://schemas.openxmlformats.org/officeDocument/2006/relationships/oleObject" Target="embeddings/oleObject59.bin"/><Relationship Id="rId163" Type="http://schemas.openxmlformats.org/officeDocument/2006/relationships/image" Target="media/image71.emf"/><Relationship Id="rId184" Type="http://schemas.openxmlformats.org/officeDocument/2006/relationships/hyperlink" Target="http://tools.ietf.org/html/rfc6655" TargetMode="External"/><Relationship Id="rId189" Type="http://schemas.openxmlformats.org/officeDocument/2006/relationships/oleObject" Target="embeddings/oleObject80.bin"/><Relationship Id="rId3" Type="http://schemas.openxmlformats.org/officeDocument/2006/relationships/customXml" Target="../customXml/item3.xml"/><Relationship Id="rId25" Type="http://schemas.openxmlformats.org/officeDocument/2006/relationships/image" Target="media/image2.emf"/><Relationship Id="rId46" Type="http://schemas.openxmlformats.org/officeDocument/2006/relationships/oleObject" Target="embeddings/oleObject11.bin"/><Relationship Id="rId67" Type="http://schemas.openxmlformats.org/officeDocument/2006/relationships/image" Target="media/image23.emf"/><Relationship Id="rId116" Type="http://schemas.openxmlformats.org/officeDocument/2006/relationships/oleObject" Target="embeddings/oleObject46.bin"/><Relationship Id="rId137" Type="http://schemas.openxmlformats.org/officeDocument/2006/relationships/image" Target="media/image58.emf"/><Relationship Id="rId158" Type="http://schemas.openxmlformats.org/officeDocument/2006/relationships/oleObject" Target="embeddings/oleObject67.bin"/><Relationship Id="rId20" Type="http://schemas.openxmlformats.org/officeDocument/2006/relationships/header" Target="header5.xml"/><Relationship Id="rId41" Type="http://schemas.openxmlformats.org/officeDocument/2006/relationships/image" Target="media/image10.emf"/><Relationship Id="rId62" Type="http://schemas.openxmlformats.org/officeDocument/2006/relationships/oleObject" Target="embeddings/oleObject19.bin"/><Relationship Id="rId83" Type="http://schemas.openxmlformats.org/officeDocument/2006/relationships/image" Target="media/image31.emf"/><Relationship Id="rId88" Type="http://schemas.openxmlformats.org/officeDocument/2006/relationships/oleObject" Target="embeddings/oleObject32.bin"/><Relationship Id="rId111" Type="http://schemas.openxmlformats.org/officeDocument/2006/relationships/image" Target="media/image45.emf"/><Relationship Id="rId132" Type="http://schemas.openxmlformats.org/officeDocument/2006/relationships/oleObject" Target="embeddings/oleObject54.bin"/><Relationship Id="rId153" Type="http://schemas.openxmlformats.org/officeDocument/2006/relationships/image" Target="media/image66.emf"/><Relationship Id="rId174" Type="http://schemas.openxmlformats.org/officeDocument/2006/relationships/oleObject" Target="embeddings/oleObject75.bin"/><Relationship Id="rId179" Type="http://schemas.openxmlformats.org/officeDocument/2006/relationships/image" Target="media/image79.emf"/><Relationship Id="rId190" Type="http://schemas.openxmlformats.org/officeDocument/2006/relationships/fontTable" Target="fontTable.xml"/><Relationship Id="rId15" Type="http://schemas.openxmlformats.org/officeDocument/2006/relationships/footer" Target="footer2.xml"/><Relationship Id="rId36" Type="http://schemas.openxmlformats.org/officeDocument/2006/relationships/oleObject" Target="embeddings/oleObject6.bin"/><Relationship Id="rId57" Type="http://schemas.openxmlformats.org/officeDocument/2006/relationships/image" Target="media/image18.emf"/><Relationship Id="rId106" Type="http://schemas.openxmlformats.org/officeDocument/2006/relationships/oleObject" Target="embeddings/oleObject41.bin"/><Relationship Id="rId127" Type="http://schemas.openxmlformats.org/officeDocument/2006/relationships/image" Target="media/image53.emf"/><Relationship Id="rId10" Type="http://schemas.openxmlformats.org/officeDocument/2006/relationships/footnotes" Target="footnotes.xml"/><Relationship Id="rId31" Type="http://schemas.openxmlformats.org/officeDocument/2006/relationships/image" Target="media/image5.emf"/><Relationship Id="rId52" Type="http://schemas.openxmlformats.org/officeDocument/2006/relationships/oleObject" Target="embeddings/oleObject14.bin"/><Relationship Id="rId73" Type="http://schemas.openxmlformats.org/officeDocument/2006/relationships/image" Target="media/image26.emf"/><Relationship Id="rId78" Type="http://schemas.openxmlformats.org/officeDocument/2006/relationships/oleObject" Target="embeddings/oleObject27.bin"/><Relationship Id="rId94" Type="http://schemas.openxmlformats.org/officeDocument/2006/relationships/oleObject" Target="embeddings/oleObject35.bin"/><Relationship Id="rId99" Type="http://schemas.openxmlformats.org/officeDocument/2006/relationships/image" Target="media/image39.emf"/><Relationship Id="rId101" Type="http://schemas.openxmlformats.org/officeDocument/2006/relationships/image" Target="media/image40.emf"/><Relationship Id="rId122" Type="http://schemas.openxmlformats.org/officeDocument/2006/relationships/oleObject" Target="embeddings/oleObject49.bin"/><Relationship Id="rId143" Type="http://schemas.openxmlformats.org/officeDocument/2006/relationships/image" Target="media/image61.emf"/><Relationship Id="rId148" Type="http://schemas.openxmlformats.org/officeDocument/2006/relationships/oleObject" Target="embeddings/oleObject62.bin"/><Relationship Id="rId164" Type="http://schemas.openxmlformats.org/officeDocument/2006/relationships/oleObject" Target="embeddings/oleObject70.bin"/><Relationship Id="rId169" Type="http://schemas.openxmlformats.org/officeDocument/2006/relationships/image" Target="media/image74.emf"/><Relationship Id="rId185" Type="http://schemas.openxmlformats.org/officeDocument/2006/relationships/hyperlink" Target="http://tools.ietf.org/html/rfc7251"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oleObject" Target="embeddings/oleObject78.bin"/></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sa/3.0/"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s://allseenalliance.org/allseen/ip-policy" TargetMode="External"/><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f2ed92bd-8d09-433a-a373-33633314152a">NFSEWWYKJRXV-3-367</_dlc_DocId>
    <_dlc_DocIdUrl xmlns="f2ed92bd-8d09-433a-a373-33633314152a">
      <Url>https://projects.qualcomm.com/sites/alljoyndocs/_layouts/15/DocIdRedir.aspx?ID=NFSEWWYKJRXV-3-367</Url>
      <Description>NFSEWWYKJRXV-3-367</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E212E536ECB9414D9F91F224B23993A0" ma:contentTypeVersion="0" ma:contentTypeDescription="Create a new document." ma:contentTypeScope="" ma:versionID="96c365efcb1f459e7390b061e09180f8">
  <xsd:schema xmlns:xsd="http://www.w3.org/2001/XMLSchema" xmlns:xs="http://www.w3.org/2001/XMLSchema" xmlns:p="http://schemas.microsoft.com/office/2006/metadata/properties" xmlns:ns2="f2ed92bd-8d09-433a-a373-33633314152a" targetNamespace="http://schemas.microsoft.com/office/2006/metadata/properties" ma:root="true" ma:fieldsID="c7fa6e07900b60609a13ae0e42f7d902" ns2:_="">
    <xsd:import namespace="f2ed92bd-8d09-433a-a373-33633314152a"/>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d92bd-8d09-433a-a373-33633314152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71735F-091C-43B9-AB44-5863B60259B1}">
  <ds:schemaRefs>
    <ds:schemaRef ds:uri="http://schemas.microsoft.com/office/2006/metadata/properties"/>
    <ds:schemaRef ds:uri="http://schemas.microsoft.com/office/infopath/2007/PartnerControls"/>
    <ds:schemaRef ds:uri="f2ed92bd-8d09-433a-a373-33633314152a"/>
  </ds:schemaRefs>
</ds:datastoreItem>
</file>

<file path=customXml/itemProps2.xml><?xml version="1.0" encoding="utf-8"?>
<ds:datastoreItem xmlns:ds="http://schemas.openxmlformats.org/officeDocument/2006/customXml" ds:itemID="{7281028E-6C94-41CB-804F-D9553653FC0C}">
  <ds:schemaRefs>
    <ds:schemaRef ds:uri="http://schemas.microsoft.com/sharepoint/events"/>
  </ds:schemaRefs>
</ds:datastoreItem>
</file>

<file path=customXml/itemProps3.xml><?xml version="1.0" encoding="utf-8"?>
<ds:datastoreItem xmlns:ds="http://schemas.openxmlformats.org/officeDocument/2006/customXml" ds:itemID="{6BF91669-3942-4177-8D58-BAC08529DE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d92bd-8d09-433a-a373-3363331415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415D08C-F7A2-48EC-B4F4-DB09A7D64213}">
  <ds:schemaRefs>
    <ds:schemaRef ds:uri="http://schemas.microsoft.com/sharepoint/v3/contenttype/forms"/>
  </ds:schemaRefs>
</ds:datastoreItem>
</file>

<file path=customXml/itemProps5.xml><?xml version="1.0" encoding="utf-8"?>
<ds:datastoreItem xmlns:ds="http://schemas.openxmlformats.org/officeDocument/2006/customXml" ds:itemID="{FD4CD92C-165B-4DBB-A263-1FBA753F0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12571</Words>
  <Characters>71661</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84064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2015-03-23T17:21:00Z</dcterms:created>
  <dcterms:modified xsi:type="dcterms:W3CDTF">2015-03-31T20:29:00Z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S_TRACKING_ID">
    <vt:lpwstr>c74fdc5c-38e0-4d23-9785-28b5164af334</vt:lpwstr>
  </property>
  <property fmtid="{D5CDD505-2E9C-101B-9397-08002B2CF9AE}" pid="3" name="ContentTypeId">
    <vt:lpwstr>0x010100E212E536ECB9414D9F91F224B23993A0</vt:lpwstr>
  </property>
  <property fmtid="{D5CDD505-2E9C-101B-9397-08002B2CF9AE}" pid="4" name="_dlc_DocIdItemGuid">
    <vt:lpwstr>ca3a3224-8123-4240-bebd-f2540b524931</vt:lpwstr>
  </property>
</Properties>
</file>