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6475715A" w:rsidR="00ED6961" w:rsidRPr="00F0473D" w:rsidRDefault="00513957" w:rsidP="00ED6961">
      <w:pPr>
        <w:pStyle w:val="DCN"/>
        <w:rPr>
          <w:rFonts w:ascii="Times New Roman" w:hAnsi="Times New Roman"/>
        </w:rPr>
      </w:pPr>
      <w:r>
        <w:rPr>
          <w:rFonts w:ascii="Times New Roman" w:hAnsi="Times New Roman"/>
        </w:rPr>
        <w:t>Rev</w:t>
      </w:r>
      <w:r w:rsidR="00D266B8">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r w:rsidR="00732711">
        <w:rPr>
          <w:rFonts w:ascii="Times New Roman" w:hAnsi="Times New Roman"/>
        </w:rPr>
        <w:t xml:space="preserve"> Draft 1</w:t>
      </w:r>
      <w:del w:id="0" w:author="Author" w:date="2015-04-29T15:33:00Z">
        <w:r w:rsidR="006D5768" w:rsidDel="0056638C">
          <w:rPr>
            <w:rFonts w:ascii="Times New Roman" w:hAnsi="Times New Roman"/>
          </w:rPr>
          <w:delText>5</w:delText>
        </w:r>
      </w:del>
      <w:ins w:id="1" w:author="Author" w:date="2015-05-06T10:10:00Z">
        <w:r w:rsidR="0058326B">
          <w:rPr>
            <w:rFonts w:ascii="Times New Roman" w:hAnsi="Times New Roman"/>
          </w:rPr>
          <w:t>7</w:t>
        </w:r>
      </w:ins>
      <w:ins w:id="2" w:author="Author" w:date="2015-04-29T15:33:00Z">
        <w:del w:id="3" w:author="Author" w:date="2015-05-06T10:10:00Z">
          <w:r w:rsidR="0056638C" w:rsidDel="0058326B">
            <w:rPr>
              <w:rFonts w:ascii="Times New Roman" w:hAnsi="Times New Roman"/>
            </w:rPr>
            <w:delText>6</w:delText>
          </w:r>
        </w:del>
      </w:ins>
    </w:p>
    <w:p w14:paraId="2754D33D" w14:textId="088A7D50" w:rsidR="00C76273" w:rsidRDefault="00087ADB" w:rsidP="00C76273">
      <w:pPr>
        <w:pStyle w:val="coverpageline"/>
      </w:pPr>
      <w:ins w:id="4" w:author="Author" w:date="2015-05-01T16:21:00Z">
        <w:r>
          <w:t xml:space="preserve">May </w:t>
        </w:r>
      </w:ins>
      <w:ins w:id="5" w:author="Author" w:date="2015-05-06T10:10:00Z">
        <w:r w:rsidR="0058326B">
          <w:t>6</w:t>
        </w:r>
      </w:ins>
      <w:ins w:id="6" w:author="Author" w:date="2015-05-01T16:21:00Z">
        <w:del w:id="7" w:author="Author" w:date="2015-05-06T10:10:00Z">
          <w:r w:rsidDel="0058326B">
            <w:delText>1</w:delText>
          </w:r>
        </w:del>
      </w:ins>
      <w:del w:id="8" w:author="Author" w:date="2015-05-01T16:21:00Z">
        <w:r w:rsidR="00FE2AB1" w:rsidDel="00087ADB">
          <w:delText xml:space="preserve">April </w:delText>
        </w:r>
        <w:r w:rsidR="006D5768" w:rsidDel="00087ADB">
          <w:delText>2</w:delText>
        </w:r>
      </w:del>
      <w:ins w:id="9" w:author="Author" w:date="2015-04-29T15:33:00Z">
        <w:del w:id="10" w:author="Author" w:date="2015-05-01T16:21:00Z">
          <w:r w:rsidR="0056638C" w:rsidDel="00087ADB">
            <w:delText>9</w:delText>
          </w:r>
        </w:del>
      </w:ins>
      <w:del w:id="11" w:author="Author" w:date="2015-04-29T15:33:00Z">
        <w:r w:rsidR="00C97679" w:rsidDel="0056638C">
          <w:delText>4</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783E0BF5" w14:textId="77777777" w:rsidR="007B3887" w:rsidRDefault="00294B4C">
      <w:pPr>
        <w:pStyle w:val="TOC1"/>
        <w:rPr>
          <w:ins w:id="12" w:author="Author" w:date="2015-05-01T16:00: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13" w:author="Author" w:date="2015-05-01T16:00:00Z">
        <w:r w:rsidR="007B3887">
          <w:t>1 Introduction</w:t>
        </w:r>
        <w:r w:rsidR="007B3887">
          <w:tab/>
        </w:r>
        <w:r w:rsidR="007B3887">
          <w:fldChar w:fldCharType="begin"/>
        </w:r>
        <w:r w:rsidR="007B3887">
          <w:instrText xml:space="preserve"> PAGEREF _Toc418259376 \h </w:instrText>
        </w:r>
      </w:ins>
      <w:r w:rsidR="007B3887">
        <w:fldChar w:fldCharType="separate"/>
      </w:r>
      <w:ins w:id="14" w:author="Author" w:date="2015-05-07T11:44:00Z">
        <w:r w:rsidR="00D1575D">
          <w:t>5</w:t>
        </w:r>
      </w:ins>
      <w:ins w:id="15" w:author="Author" w:date="2015-05-01T16:23:00Z">
        <w:del w:id="16" w:author="Author" w:date="2015-05-07T11:44:00Z">
          <w:r w:rsidR="000051FC" w:rsidDel="00D1575D">
            <w:delText>5</w:delText>
          </w:r>
        </w:del>
      </w:ins>
      <w:ins w:id="17" w:author="Author" w:date="2015-05-01T16:00:00Z">
        <w:del w:id="18" w:author="Author" w:date="2015-05-07T11:44:00Z">
          <w:r w:rsidR="007B3887" w:rsidDel="00D1575D">
            <w:delText>7</w:delText>
          </w:r>
        </w:del>
        <w:r w:rsidR="007B3887">
          <w:fldChar w:fldCharType="end"/>
        </w:r>
      </w:ins>
    </w:p>
    <w:p w14:paraId="7F5DA1AC" w14:textId="77777777" w:rsidR="007B3887" w:rsidRDefault="007B3887">
      <w:pPr>
        <w:pStyle w:val="TOC2"/>
        <w:rPr>
          <w:ins w:id="19" w:author="Author" w:date="2015-05-01T16:00:00Z"/>
          <w:rFonts w:asciiTheme="minorHAnsi" w:eastAsiaTheme="minorEastAsia" w:hAnsiTheme="minorHAnsi" w:cstheme="minorBidi"/>
          <w:sz w:val="22"/>
        </w:rPr>
      </w:pPr>
      <w:ins w:id="20" w:author="Author" w:date="2015-05-01T16:00:00Z">
        <w:r>
          <w:t>1.1 Purpose and scope</w:t>
        </w:r>
        <w:r>
          <w:tab/>
        </w:r>
        <w:r>
          <w:fldChar w:fldCharType="begin"/>
        </w:r>
        <w:r>
          <w:instrText xml:space="preserve"> PAGEREF _Toc418259377 \h </w:instrText>
        </w:r>
      </w:ins>
      <w:r>
        <w:fldChar w:fldCharType="separate"/>
      </w:r>
      <w:ins w:id="21" w:author="Author" w:date="2015-05-07T11:44:00Z">
        <w:r w:rsidR="00D1575D">
          <w:t>5</w:t>
        </w:r>
      </w:ins>
      <w:ins w:id="22" w:author="Author" w:date="2015-05-01T16:23:00Z">
        <w:del w:id="23" w:author="Author" w:date="2015-05-07T11:44:00Z">
          <w:r w:rsidR="000051FC" w:rsidDel="00D1575D">
            <w:delText>5</w:delText>
          </w:r>
        </w:del>
      </w:ins>
      <w:ins w:id="24" w:author="Author" w:date="2015-05-01T16:00:00Z">
        <w:del w:id="25" w:author="Author" w:date="2015-05-07T11:44:00Z">
          <w:r w:rsidDel="00D1575D">
            <w:delText>7</w:delText>
          </w:r>
        </w:del>
        <w:r>
          <w:fldChar w:fldCharType="end"/>
        </w:r>
      </w:ins>
    </w:p>
    <w:p w14:paraId="46104470" w14:textId="77777777" w:rsidR="007B3887" w:rsidRDefault="007B3887">
      <w:pPr>
        <w:pStyle w:val="TOC2"/>
        <w:rPr>
          <w:ins w:id="26" w:author="Author" w:date="2015-05-01T16:00:00Z"/>
          <w:rFonts w:asciiTheme="minorHAnsi" w:eastAsiaTheme="minorEastAsia" w:hAnsiTheme="minorHAnsi" w:cstheme="minorBidi"/>
          <w:sz w:val="22"/>
        </w:rPr>
      </w:pPr>
      <w:ins w:id="27" w:author="Author" w:date="2015-05-01T16:00:00Z">
        <w:r>
          <w:t>1.2 Revision history</w:t>
        </w:r>
        <w:r>
          <w:tab/>
        </w:r>
        <w:r>
          <w:fldChar w:fldCharType="begin"/>
        </w:r>
        <w:r>
          <w:instrText xml:space="preserve"> PAGEREF _Toc418259378 \h </w:instrText>
        </w:r>
      </w:ins>
      <w:r>
        <w:fldChar w:fldCharType="separate"/>
      </w:r>
      <w:ins w:id="28" w:author="Author" w:date="2015-05-07T11:44:00Z">
        <w:r w:rsidR="00D1575D">
          <w:t>5</w:t>
        </w:r>
      </w:ins>
      <w:ins w:id="29" w:author="Author" w:date="2015-05-01T16:23:00Z">
        <w:del w:id="30" w:author="Author" w:date="2015-05-07T11:44:00Z">
          <w:r w:rsidR="000051FC" w:rsidDel="00D1575D">
            <w:delText>5</w:delText>
          </w:r>
        </w:del>
      </w:ins>
      <w:ins w:id="31" w:author="Author" w:date="2015-05-01T16:00:00Z">
        <w:del w:id="32" w:author="Author" w:date="2015-05-07T11:44:00Z">
          <w:r w:rsidDel="00D1575D">
            <w:delText>7</w:delText>
          </w:r>
        </w:del>
        <w:r>
          <w:fldChar w:fldCharType="end"/>
        </w:r>
      </w:ins>
    </w:p>
    <w:p w14:paraId="791E4763" w14:textId="77777777" w:rsidR="007B3887" w:rsidRDefault="007B3887">
      <w:pPr>
        <w:pStyle w:val="TOC2"/>
        <w:rPr>
          <w:ins w:id="33" w:author="Author" w:date="2015-05-01T16:00:00Z"/>
          <w:rFonts w:asciiTheme="minorHAnsi" w:eastAsiaTheme="minorEastAsia" w:hAnsiTheme="minorHAnsi" w:cstheme="minorBidi"/>
          <w:sz w:val="22"/>
        </w:rPr>
      </w:pPr>
      <w:ins w:id="34" w:author="Author" w:date="2015-05-01T16:00:00Z">
        <w:r>
          <w:t>1.3 Acronyms and terms</w:t>
        </w:r>
        <w:r>
          <w:tab/>
        </w:r>
        <w:r>
          <w:fldChar w:fldCharType="begin"/>
        </w:r>
        <w:r>
          <w:instrText xml:space="preserve"> PAGEREF _Toc418259379 \h </w:instrText>
        </w:r>
      </w:ins>
      <w:r>
        <w:fldChar w:fldCharType="separate"/>
      </w:r>
      <w:ins w:id="35" w:author="Author" w:date="2015-05-07T11:44:00Z">
        <w:r w:rsidR="00D1575D">
          <w:t>6</w:t>
        </w:r>
      </w:ins>
      <w:ins w:id="36" w:author="Author" w:date="2015-05-01T16:23:00Z">
        <w:del w:id="37" w:author="Author" w:date="2015-05-07T11:44:00Z">
          <w:r w:rsidR="000051FC" w:rsidDel="00D1575D">
            <w:delText>6</w:delText>
          </w:r>
        </w:del>
      </w:ins>
      <w:ins w:id="38" w:author="Author" w:date="2015-05-01T16:00:00Z">
        <w:del w:id="39" w:author="Author" w:date="2015-05-07T11:44:00Z">
          <w:r w:rsidDel="00D1575D">
            <w:delText>8</w:delText>
          </w:r>
        </w:del>
        <w:r>
          <w:fldChar w:fldCharType="end"/>
        </w:r>
      </w:ins>
    </w:p>
    <w:p w14:paraId="19A5A4D7" w14:textId="77777777" w:rsidR="007B3887" w:rsidRDefault="007B3887">
      <w:pPr>
        <w:pStyle w:val="TOC1"/>
        <w:rPr>
          <w:ins w:id="40" w:author="Author" w:date="2015-05-01T16:00:00Z"/>
          <w:rFonts w:asciiTheme="minorHAnsi" w:eastAsiaTheme="minorEastAsia" w:hAnsiTheme="minorHAnsi" w:cstheme="minorBidi"/>
          <w:b w:val="0"/>
          <w:bCs w:val="0"/>
          <w:sz w:val="22"/>
        </w:rPr>
      </w:pPr>
      <w:ins w:id="41" w:author="Author" w:date="2015-05-01T16:00:00Z">
        <w:r>
          <w:t>2 System Design</w:t>
        </w:r>
        <w:r>
          <w:tab/>
        </w:r>
        <w:r>
          <w:fldChar w:fldCharType="begin"/>
        </w:r>
        <w:r>
          <w:instrText xml:space="preserve"> PAGEREF _Toc418259380 \h </w:instrText>
        </w:r>
      </w:ins>
      <w:r>
        <w:fldChar w:fldCharType="separate"/>
      </w:r>
      <w:ins w:id="42" w:author="Author" w:date="2015-05-07T11:44:00Z">
        <w:r w:rsidR="00D1575D">
          <w:t>8</w:t>
        </w:r>
      </w:ins>
      <w:ins w:id="43" w:author="Author" w:date="2015-05-01T16:23:00Z">
        <w:del w:id="44" w:author="Author" w:date="2015-05-07T11:44:00Z">
          <w:r w:rsidR="000051FC" w:rsidDel="00D1575D">
            <w:delText>8</w:delText>
          </w:r>
        </w:del>
      </w:ins>
      <w:ins w:id="45" w:author="Author" w:date="2015-05-01T16:00:00Z">
        <w:del w:id="46" w:author="Author" w:date="2015-05-07T11:44:00Z">
          <w:r w:rsidDel="00D1575D">
            <w:delText>10</w:delText>
          </w:r>
        </w:del>
        <w:r>
          <w:fldChar w:fldCharType="end"/>
        </w:r>
      </w:ins>
    </w:p>
    <w:p w14:paraId="02B199F6" w14:textId="77777777" w:rsidR="007B3887" w:rsidRDefault="007B3887">
      <w:pPr>
        <w:pStyle w:val="TOC2"/>
        <w:rPr>
          <w:ins w:id="47" w:author="Author" w:date="2015-05-01T16:00:00Z"/>
          <w:rFonts w:asciiTheme="minorHAnsi" w:eastAsiaTheme="minorEastAsia" w:hAnsiTheme="minorHAnsi" w:cstheme="minorBidi"/>
          <w:sz w:val="22"/>
        </w:rPr>
      </w:pPr>
      <w:ins w:id="48" w:author="Author" w:date="2015-05-01T16:00:00Z">
        <w:r>
          <w:t>2.1 Overview</w:t>
        </w:r>
        <w:r>
          <w:tab/>
        </w:r>
        <w:r>
          <w:fldChar w:fldCharType="begin"/>
        </w:r>
        <w:r>
          <w:instrText xml:space="preserve"> PAGEREF _Toc418259381 \h </w:instrText>
        </w:r>
      </w:ins>
      <w:r>
        <w:fldChar w:fldCharType="separate"/>
      </w:r>
      <w:ins w:id="49" w:author="Author" w:date="2015-05-07T11:44:00Z">
        <w:r w:rsidR="00D1575D">
          <w:t>8</w:t>
        </w:r>
      </w:ins>
      <w:ins w:id="50" w:author="Author" w:date="2015-05-01T16:23:00Z">
        <w:del w:id="51" w:author="Author" w:date="2015-05-07T11:44:00Z">
          <w:r w:rsidR="000051FC" w:rsidDel="00D1575D">
            <w:delText>8</w:delText>
          </w:r>
        </w:del>
      </w:ins>
      <w:ins w:id="52" w:author="Author" w:date="2015-05-01T16:00:00Z">
        <w:del w:id="53" w:author="Author" w:date="2015-05-07T11:44:00Z">
          <w:r w:rsidDel="00D1575D">
            <w:delText>10</w:delText>
          </w:r>
        </w:del>
        <w:r>
          <w:fldChar w:fldCharType="end"/>
        </w:r>
      </w:ins>
    </w:p>
    <w:p w14:paraId="726C1B46" w14:textId="77777777" w:rsidR="007B3887" w:rsidRDefault="007B3887">
      <w:pPr>
        <w:pStyle w:val="TOC2"/>
        <w:rPr>
          <w:ins w:id="54" w:author="Author" w:date="2015-05-01T16:00:00Z"/>
          <w:rFonts w:asciiTheme="minorHAnsi" w:eastAsiaTheme="minorEastAsia" w:hAnsiTheme="minorHAnsi" w:cstheme="minorBidi"/>
          <w:sz w:val="22"/>
        </w:rPr>
      </w:pPr>
      <w:ins w:id="55" w:author="Author" w:date="2015-05-01T16:00:00Z">
        <w:r>
          <w:t>2.2 Premises</w:t>
        </w:r>
        <w:r>
          <w:tab/>
        </w:r>
        <w:r>
          <w:fldChar w:fldCharType="begin"/>
        </w:r>
        <w:r>
          <w:instrText xml:space="preserve"> PAGEREF _Toc418259382 \h </w:instrText>
        </w:r>
      </w:ins>
      <w:r>
        <w:fldChar w:fldCharType="separate"/>
      </w:r>
      <w:ins w:id="56" w:author="Author" w:date="2015-05-07T11:44:00Z">
        <w:r w:rsidR="00D1575D">
          <w:t>9</w:t>
        </w:r>
      </w:ins>
      <w:ins w:id="57" w:author="Author" w:date="2015-05-01T16:23:00Z">
        <w:del w:id="58" w:author="Author" w:date="2015-05-07T11:44:00Z">
          <w:r w:rsidR="000051FC" w:rsidDel="00D1575D">
            <w:delText>9</w:delText>
          </w:r>
        </w:del>
      </w:ins>
      <w:ins w:id="59" w:author="Author" w:date="2015-05-01T16:00:00Z">
        <w:del w:id="60" w:author="Author" w:date="2015-05-07T11:44:00Z">
          <w:r w:rsidDel="00D1575D">
            <w:delText>11</w:delText>
          </w:r>
        </w:del>
        <w:r>
          <w:fldChar w:fldCharType="end"/>
        </w:r>
      </w:ins>
    </w:p>
    <w:p w14:paraId="385F5361" w14:textId="77777777" w:rsidR="007B3887" w:rsidRDefault="007B3887">
      <w:pPr>
        <w:pStyle w:val="TOC2"/>
        <w:rPr>
          <w:ins w:id="61" w:author="Author" w:date="2015-05-01T16:00:00Z"/>
          <w:rFonts w:asciiTheme="minorHAnsi" w:eastAsiaTheme="minorEastAsia" w:hAnsiTheme="minorHAnsi" w:cstheme="minorBidi"/>
          <w:sz w:val="22"/>
        </w:rPr>
      </w:pPr>
      <w:ins w:id="62" w:author="Author" w:date="2015-05-01T16:00:00Z">
        <w:r>
          <w:t>2.3 Typical operations</w:t>
        </w:r>
        <w:r>
          <w:tab/>
        </w:r>
        <w:r>
          <w:fldChar w:fldCharType="begin"/>
        </w:r>
        <w:r>
          <w:instrText xml:space="preserve"> PAGEREF _Toc418259383 \h </w:instrText>
        </w:r>
      </w:ins>
      <w:r>
        <w:fldChar w:fldCharType="separate"/>
      </w:r>
      <w:ins w:id="63" w:author="Author" w:date="2015-05-07T11:44:00Z">
        <w:r w:rsidR="00D1575D">
          <w:t>11</w:t>
        </w:r>
      </w:ins>
      <w:ins w:id="64" w:author="Author" w:date="2015-05-01T16:23:00Z">
        <w:del w:id="65" w:author="Author" w:date="2015-05-07T11:44:00Z">
          <w:r w:rsidR="000051FC" w:rsidDel="00D1575D">
            <w:delText>11</w:delText>
          </w:r>
        </w:del>
      </w:ins>
      <w:ins w:id="66" w:author="Author" w:date="2015-05-01T16:00:00Z">
        <w:del w:id="67" w:author="Author" w:date="2015-05-07T11:44:00Z">
          <w:r w:rsidDel="00D1575D">
            <w:delText>13</w:delText>
          </w:r>
        </w:del>
        <w:r>
          <w:fldChar w:fldCharType="end"/>
        </w:r>
      </w:ins>
    </w:p>
    <w:p w14:paraId="3C0E7FE3" w14:textId="77777777" w:rsidR="007B3887" w:rsidRDefault="007B3887">
      <w:pPr>
        <w:pStyle w:val="TOC3"/>
        <w:rPr>
          <w:ins w:id="68" w:author="Author" w:date="2015-05-01T16:00:00Z"/>
          <w:rFonts w:asciiTheme="minorHAnsi" w:eastAsiaTheme="minorEastAsia" w:hAnsiTheme="minorHAnsi" w:cstheme="minorBidi"/>
          <w:bCs w:val="0"/>
          <w:sz w:val="22"/>
          <w:szCs w:val="22"/>
        </w:rPr>
      </w:pPr>
      <w:ins w:id="69" w:author="Author" w:date="2015-05-01T16:00:00Z">
        <w:r>
          <w:t>2.3.1 Assumptions</w:t>
        </w:r>
        <w:r>
          <w:tab/>
        </w:r>
        <w:r>
          <w:fldChar w:fldCharType="begin"/>
        </w:r>
        <w:r>
          <w:instrText xml:space="preserve"> PAGEREF _Toc418259384 \h </w:instrText>
        </w:r>
      </w:ins>
      <w:r>
        <w:fldChar w:fldCharType="separate"/>
      </w:r>
      <w:ins w:id="70" w:author="Author" w:date="2015-05-07T11:44:00Z">
        <w:r w:rsidR="00D1575D">
          <w:t>11</w:t>
        </w:r>
      </w:ins>
      <w:ins w:id="71" w:author="Author" w:date="2015-05-01T16:23:00Z">
        <w:del w:id="72" w:author="Author" w:date="2015-05-07T11:44:00Z">
          <w:r w:rsidR="000051FC" w:rsidDel="00D1575D">
            <w:delText>11</w:delText>
          </w:r>
        </w:del>
      </w:ins>
      <w:ins w:id="73" w:author="Author" w:date="2015-05-01T16:00:00Z">
        <w:del w:id="74" w:author="Author" w:date="2015-05-07T11:44:00Z">
          <w:r w:rsidDel="00D1575D">
            <w:delText>13</w:delText>
          </w:r>
        </w:del>
        <w:r>
          <w:fldChar w:fldCharType="end"/>
        </w:r>
      </w:ins>
    </w:p>
    <w:p w14:paraId="134D0487" w14:textId="77777777" w:rsidR="007B3887" w:rsidRDefault="007B3887">
      <w:pPr>
        <w:pStyle w:val="TOC3"/>
        <w:rPr>
          <w:ins w:id="75" w:author="Author" w:date="2015-05-01T16:00:00Z"/>
          <w:rFonts w:asciiTheme="minorHAnsi" w:eastAsiaTheme="minorEastAsia" w:hAnsiTheme="minorHAnsi" w:cstheme="minorBidi"/>
          <w:bCs w:val="0"/>
          <w:sz w:val="22"/>
          <w:szCs w:val="22"/>
        </w:rPr>
      </w:pPr>
      <w:ins w:id="76" w:author="Author" w:date="2015-05-01T16:00:00Z">
        <w:r>
          <w:t>2.3.2 Sample Certificates and Policy Entries</w:t>
        </w:r>
        <w:r>
          <w:tab/>
        </w:r>
        <w:r>
          <w:fldChar w:fldCharType="begin"/>
        </w:r>
        <w:r>
          <w:instrText xml:space="preserve"> PAGEREF _Toc418259385 \h </w:instrText>
        </w:r>
      </w:ins>
      <w:r>
        <w:fldChar w:fldCharType="separate"/>
      </w:r>
      <w:ins w:id="77" w:author="Author" w:date="2015-05-07T11:44:00Z">
        <w:r w:rsidR="00D1575D">
          <w:t>11</w:t>
        </w:r>
      </w:ins>
      <w:ins w:id="78" w:author="Author" w:date="2015-05-01T16:23:00Z">
        <w:del w:id="79" w:author="Author" w:date="2015-05-07T11:44:00Z">
          <w:r w:rsidR="000051FC" w:rsidDel="00D1575D">
            <w:delText>11</w:delText>
          </w:r>
        </w:del>
      </w:ins>
      <w:ins w:id="80" w:author="Author" w:date="2015-05-01T16:00:00Z">
        <w:del w:id="81" w:author="Author" w:date="2015-05-07T11:44:00Z">
          <w:r w:rsidDel="00D1575D">
            <w:delText>13</w:delText>
          </w:r>
        </w:del>
        <w:r>
          <w:fldChar w:fldCharType="end"/>
        </w:r>
      </w:ins>
    </w:p>
    <w:p w14:paraId="0CB37973" w14:textId="77777777" w:rsidR="007B3887" w:rsidRDefault="007B3887">
      <w:pPr>
        <w:pStyle w:val="TOC3"/>
        <w:rPr>
          <w:ins w:id="82" w:author="Author" w:date="2015-05-01T16:00:00Z"/>
          <w:rFonts w:asciiTheme="minorHAnsi" w:eastAsiaTheme="minorEastAsia" w:hAnsiTheme="minorHAnsi" w:cstheme="minorBidi"/>
          <w:bCs w:val="0"/>
          <w:sz w:val="22"/>
          <w:szCs w:val="22"/>
        </w:rPr>
      </w:pPr>
      <w:ins w:id="83" w:author="Author" w:date="2015-05-01T16:00:00Z">
        <w:r>
          <w:t>2.3.3 Define a security group</w:t>
        </w:r>
        <w:r>
          <w:tab/>
        </w:r>
        <w:r>
          <w:fldChar w:fldCharType="begin"/>
        </w:r>
        <w:r>
          <w:instrText xml:space="preserve"> PAGEREF _Toc418259386 \h </w:instrText>
        </w:r>
      </w:ins>
      <w:r>
        <w:fldChar w:fldCharType="separate"/>
      </w:r>
      <w:ins w:id="84" w:author="Author" w:date="2015-05-07T11:44:00Z">
        <w:r w:rsidR="00D1575D">
          <w:t>13</w:t>
        </w:r>
      </w:ins>
      <w:ins w:id="85" w:author="Author" w:date="2015-05-01T16:23:00Z">
        <w:del w:id="86" w:author="Author" w:date="2015-05-07T11:44:00Z">
          <w:r w:rsidR="000051FC" w:rsidDel="00D1575D">
            <w:delText>13</w:delText>
          </w:r>
        </w:del>
      </w:ins>
      <w:ins w:id="87" w:author="Author" w:date="2015-05-01T16:00:00Z">
        <w:del w:id="88" w:author="Author" w:date="2015-05-07T11:44:00Z">
          <w:r w:rsidDel="00D1575D">
            <w:delText>16</w:delText>
          </w:r>
        </w:del>
        <w:r>
          <w:fldChar w:fldCharType="end"/>
        </w:r>
      </w:ins>
    </w:p>
    <w:p w14:paraId="5C46F26A" w14:textId="77777777" w:rsidR="007B3887" w:rsidRDefault="007B3887">
      <w:pPr>
        <w:pStyle w:val="TOC3"/>
        <w:rPr>
          <w:ins w:id="89" w:author="Author" w:date="2015-05-01T16:00:00Z"/>
          <w:rFonts w:asciiTheme="minorHAnsi" w:eastAsiaTheme="minorEastAsia" w:hAnsiTheme="minorHAnsi" w:cstheme="minorBidi"/>
          <w:bCs w:val="0"/>
          <w:sz w:val="22"/>
          <w:szCs w:val="22"/>
        </w:rPr>
      </w:pPr>
      <w:ins w:id="90" w:author="Author" w:date="2015-05-01T16:00:00Z">
        <w:r>
          <w:t>2.3.4 Required Key Exchanges</w:t>
        </w:r>
        <w:r>
          <w:tab/>
        </w:r>
        <w:r>
          <w:fldChar w:fldCharType="begin"/>
        </w:r>
        <w:r>
          <w:instrText xml:space="preserve"> PAGEREF _Toc418259387 \h </w:instrText>
        </w:r>
      </w:ins>
      <w:r>
        <w:fldChar w:fldCharType="separate"/>
      </w:r>
      <w:ins w:id="91" w:author="Author" w:date="2015-05-07T11:44:00Z">
        <w:r w:rsidR="00D1575D">
          <w:t>13</w:t>
        </w:r>
      </w:ins>
      <w:ins w:id="92" w:author="Author" w:date="2015-05-01T16:23:00Z">
        <w:del w:id="93" w:author="Author" w:date="2015-05-07T11:44:00Z">
          <w:r w:rsidR="000051FC" w:rsidDel="00D1575D">
            <w:delText>13</w:delText>
          </w:r>
        </w:del>
      </w:ins>
      <w:ins w:id="94" w:author="Author" w:date="2015-05-01T16:00:00Z">
        <w:del w:id="95" w:author="Author" w:date="2015-05-07T11:44:00Z">
          <w:r w:rsidDel="00D1575D">
            <w:delText>16</w:delText>
          </w:r>
        </w:del>
        <w:r>
          <w:fldChar w:fldCharType="end"/>
        </w:r>
      </w:ins>
    </w:p>
    <w:p w14:paraId="28CEAAD8" w14:textId="77777777" w:rsidR="007B3887" w:rsidRDefault="007B3887">
      <w:pPr>
        <w:pStyle w:val="TOC3"/>
        <w:rPr>
          <w:ins w:id="96" w:author="Author" w:date="2015-05-01T16:00:00Z"/>
          <w:rFonts w:asciiTheme="minorHAnsi" w:eastAsiaTheme="minorEastAsia" w:hAnsiTheme="minorHAnsi" w:cstheme="minorBidi"/>
          <w:bCs w:val="0"/>
          <w:sz w:val="22"/>
          <w:szCs w:val="22"/>
        </w:rPr>
      </w:pPr>
      <w:ins w:id="97" w:author="Author" w:date="2015-05-01T16:00:00Z">
        <w:r>
          <w:t>2.3.5 Certificate exchange during session establishment</w:t>
        </w:r>
        <w:r>
          <w:tab/>
        </w:r>
        <w:r>
          <w:fldChar w:fldCharType="begin"/>
        </w:r>
        <w:r>
          <w:instrText xml:space="preserve"> PAGEREF _Toc418259388 \h </w:instrText>
        </w:r>
      </w:ins>
      <w:r>
        <w:fldChar w:fldCharType="separate"/>
      </w:r>
      <w:ins w:id="98" w:author="Author" w:date="2015-05-07T11:44:00Z">
        <w:r w:rsidR="00D1575D">
          <w:t>14</w:t>
        </w:r>
      </w:ins>
      <w:ins w:id="99" w:author="Author" w:date="2015-05-01T16:23:00Z">
        <w:del w:id="100" w:author="Author" w:date="2015-05-07T11:44:00Z">
          <w:r w:rsidR="000051FC" w:rsidDel="00D1575D">
            <w:delText>14</w:delText>
          </w:r>
        </w:del>
      </w:ins>
      <w:ins w:id="101" w:author="Author" w:date="2015-05-01T16:00:00Z">
        <w:del w:id="102" w:author="Author" w:date="2015-05-07T11:44:00Z">
          <w:r w:rsidDel="00D1575D">
            <w:delText>17</w:delText>
          </w:r>
        </w:del>
        <w:r>
          <w:fldChar w:fldCharType="end"/>
        </w:r>
      </w:ins>
    </w:p>
    <w:p w14:paraId="1B7CEE3F" w14:textId="77777777" w:rsidR="007B3887" w:rsidRDefault="007B3887">
      <w:pPr>
        <w:pStyle w:val="TOC3"/>
        <w:rPr>
          <w:ins w:id="103" w:author="Author" w:date="2015-05-01T16:00:00Z"/>
          <w:rFonts w:asciiTheme="minorHAnsi" w:eastAsiaTheme="minorEastAsia" w:hAnsiTheme="minorHAnsi" w:cstheme="minorBidi"/>
          <w:bCs w:val="0"/>
          <w:sz w:val="22"/>
          <w:szCs w:val="22"/>
        </w:rPr>
      </w:pPr>
      <w:ins w:id="104" w:author="Author" w:date="2015-05-01T16:00:00Z">
        <w:r>
          <w:t>2.3.6 Claim a factory-reset application</w:t>
        </w:r>
        <w:r>
          <w:tab/>
        </w:r>
        <w:r>
          <w:fldChar w:fldCharType="begin"/>
        </w:r>
        <w:r>
          <w:instrText xml:space="preserve"> PAGEREF _Toc418259389 \h </w:instrText>
        </w:r>
      </w:ins>
      <w:r>
        <w:fldChar w:fldCharType="separate"/>
      </w:r>
      <w:ins w:id="105" w:author="Author" w:date="2015-05-07T11:44:00Z">
        <w:r w:rsidR="00D1575D">
          <w:t>16</w:t>
        </w:r>
      </w:ins>
      <w:ins w:id="106" w:author="Author" w:date="2015-05-01T16:23:00Z">
        <w:del w:id="107" w:author="Author" w:date="2015-05-07T11:44:00Z">
          <w:r w:rsidR="000051FC" w:rsidDel="00D1575D">
            <w:delText>16</w:delText>
          </w:r>
        </w:del>
      </w:ins>
      <w:ins w:id="108" w:author="Author" w:date="2015-05-01T16:00:00Z">
        <w:del w:id="109" w:author="Author" w:date="2015-05-07T11:44:00Z">
          <w:r w:rsidDel="00D1575D">
            <w:delText>20</w:delText>
          </w:r>
        </w:del>
        <w:r>
          <w:fldChar w:fldCharType="end"/>
        </w:r>
      </w:ins>
    </w:p>
    <w:p w14:paraId="22CCAF32" w14:textId="77777777" w:rsidR="007B3887" w:rsidRDefault="007B3887">
      <w:pPr>
        <w:pStyle w:val="TOC3"/>
        <w:rPr>
          <w:ins w:id="110" w:author="Author" w:date="2015-05-01T16:00:00Z"/>
          <w:rFonts w:asciiTheme="minorHAnsi" w:eastAsiaTheme="minorEastAsia" w:hAnsiTheme="minorHAnsi" w:cstheme="minorBidi"/>
          <w:bCs w:val="0"/>
          <w:sz w:val="22"/>
          <w:szCs w:val="22"/>
        </w:rPr>
      </w:pPr>
      <w:ins w:id="111" w:author="Author" w:date="2015-05-01T16:00:00Z">
        <w:r>
          <w:t>2.3.7 Example of building a policy</w:t>
        </w:r>
        <w:r>
          <w:tab/>
        </w:r>
        <w:r>
          <w:fldChar w:fldCharType="begin"/>
        </w:r>
        <w:r>
          <w:instrText xml:space="preserve"> PAGEREF _Toc418259390 \h </w:instrText>
        </w:r>
      </w:ins>
      <w:r>
        <w:fldChar w:fldCharType="separate"/>
      </w:r>
      <w:ins w:id="112" w:author="Author" w:date="2015-05-07T11:44:00Z">
        <w:r w:rsidR="00D1575D">
          <w:t>20</w:t>
        </w:r>
      </w:ins>
      <w:ins w:id="113" w:author="Author" w:date="2015-05-01T16:23:00Z">
        <w:del w:id="114" w:author="Author" w:date="2015-05-07T11:44:00Z">
          <w:r w:rsidR="000051FC" w:rsidDel="00D1575D">
            <w:delText>20</w:delText>
          </w:r>
        </w:del>
      </w:ins>
      <w:ins w:id="115" w:author="Author" w:date="2015-05-01T16:00:00Z">
        <w:del w:id="116" w:author="Author" w:date="2015-05-07T11:44:00Z">
          <w:r w:rsidDel="00D1575D">
            <w:delText>28</w:delText>
          </w:r>
        </w:del>
        <w:r>
          <w:fldChar w:fldCharType="end"/>
        </w:r>
      </w:ins>
    </w:p>
    <w:p w14:paraId="2169CF82" w14:textId="77777777" w:rsidR="007B3887" w:rsidRDefault="007B3887">
      <w:pPr>
        <w:pStyle w:val="TOC3"/>
        <w:rPr>
          <w:ins w:id="117" w:author="Author" w:date="2015-05-01T16:00:00Z"/>
          <w:rFonts w:asciiTheme="minorHAnsi" w:eastAsiaTheme="minorEastAsia" w:hAnsiTheme="minorHAnsi" w:cstheme="minorBidi"/>
          <w:bCs w:val="0"/>
          <w:sz w:val="22"/>
          <w:szCs w:val="22"/>
        </w:rPr>
      </w:pPr>
      <w:ins w:id="118" w:author="Author" w:date="2015-05-01T16:00:00Z">
        <w:r>
          <w:t>2.3.8 Install a policy</w:t>
        </w:r>
        <w:r>
          <w:tab/>
        </w:r>
        <w:r>
          <w:fldChar w:fldCharType="begin"/>
        </w:r>
        <w:r>
          <w:instrText xml:space="preserve"> PAGEREF _Toc418259391 \h </w:instrText>
        </w:r>
      </w:ins>
      <w:r>
        <w:fldChar w:fldCharType="separate"/>
      </w:r>
      <w:ins w:id="119" w:author="Author" w:date="2015-05-07T11:44:00Z">
        <w:r w:rsidR="00D1575D">
          <w:t>20</w:t>
        </w:r>
      </w:ins>
      <w:ins w:id="120" w:author="Author" w:date="2015-05-01T16:23:00Z">
        <w:del w:id="121" w:author="Author" w:date="2015-05-07T11:44:00Z">
          <w:r w:rsidR="000051FC" w:rsidDel="00D1575D">
            <w:delText>20</w:delText>
          </w:r>
        </w:del>
      </w:ins>
      <w:ins w:id="122" w:author="Author" w:date="2015-05-01T16:00:00Z">
        <w:del w:id="123" w:author="Author" w:date="2015-05-07T11:44:00Z">
          <w:r w:rsidDel="00D1575D">
            <w:delText>28</w:delText>
          </w:r>
        </w:del>
        <w:r>
          <w:fldChar w:fldCharType="end"/>
        </w:r>
      </w:ins>
    </w:p>
    <w:p w14:paraId="734A667F" w14:textId="77777777" w:rsidR="007B3887" w:rsidRDefault="007B3887">
      <w:pPr>
        <w:pStyle w:val="TOC3"/>
        <w:rPr>
          <w:ins w:id="124" w:author="Author" w:date="2015-05-01T16:00:00Z"/>
          <w:rFonts w:asciiTheme="minorHAnsi" w:eastAsiaTheme="minorEastAsia" w:hAnsiTheme="minorHAnsi" w:cstheme="minorBidi"/>
          <w:bCs w:val="0"/>
          <w:sz w:val="22"/>
          <w:szCs w:val="22"/>
        </w:rPr>
      </w:pPr>
      <w:ins w:id="125" w:author="Author" w:date="2015-05-01T16:00:00Z">
        <w:r>
          <w:t>2.3.9 Update a manifest</w:t>
        </w:r>
        <w:r>
          <w:tab/>
        </w:r>
        <w:r>
          <w:fldChar w:fldCharType="begin"/>
        </w:r>
        <w:r>
          <w:instrText xml:space="preserve"> PAGEREF _Toc418259392 \h </w:instrText>
        </w:r>
      </w:ins>
      <w:r>
        <w:fldChar w:fldCharType="separate"/>
      </w:r>
      <w:ins w:id="126" w:author="Author" w:date="2015-05-07T11:44:00Z">
        <w:r w:rsidR="00D1575D">
          <w:t>20</w:t>
        </w:r>
      </w:ins>
      <w:ins w:id="127" w:author="Author" w:date="2015-05-01T16:23:00Z">
        <w:del w:id="128" w:author="Author" w:date="2015-05-07T11:44:00Z">
          <w:r w:rsidR="000051FC" w:rsidDel="00D1575D">
            <w:delText>20</w:delText>
          </w:r>
        </w:del>
      </w:ins>
      <w:ins w:id="129" w:author="Author" w:date="2015-05-01T16:00:00Z">
        <w:del w:id="130" w:author="Author" w:date="2015-05-07T11:44:00Z">
          <w:r w:rsidDel="00D1575D">
            <w:delText>30</w:delText>
          </w:r>
        </w:del>
        <w:r>
          <w:fldChar w:fldCharType="end"/>
        </w:r>
      </w:ins>
    </w:p>
    <w:p w14:paraId="084AFFCA" w14:textId="77777777" w:rsidR="007B3887" w:rsidRDefault="007B3887">
      <w:pPr>
        <w:pStyle w:val="TOC3"/>
        <w:rPr>
          <w:ins w:id="131" w:author="Author" w:date="2015-05-01T16:00:00Z"/>
          <w:rFonts w:asciiTheme="minorHAnsi" w:eastAsiaTheme="minorEastAsia" w:hAnsiTheme="minorHAnsi" w:cstheme="minorBidi"/>
          <w:bCs w:val="0"/>
          <w:sz w:val="22"/>
          <w:szCs w:val="22"/>
        </w:rPr>
      </w:pPr>
      <w:ins w:id="132" w:author="Author" w:date="2015-05-01T16:00:00Z">
        <w:r>
          <w:t>2.3.10 Add an application to a security group</w:t>
        </w:r>
        <w:r>
          <w:tab/>
        </w:r>
        <w:r>
          <w:fldChar w:fldCharType="begin"/>
        </w:r>
        <w:r>
          <w:instrText xml:space="preserve"> PAGEREF _Toc418259393 \h </w:instrText>
        </w:r>
      </w:ins>
      <w:r>
        <w:fldChar w:fldCharType="separate"/>
      </w:r>
      <w:ins w:id="133" w:author="Author" w:date="2015-05-07T11:44:00Z">
        <w:r w:rsidR="00D1575D">
          <w:t>21</w:t>
        </w:r>
      </w:ins>
      <w:ins w:id="134" w:author="Author" w:date="2015-05-01T16:23:00Z">
        <w:del w:id="135" w:author="Author" w:date="2015-05-07T11:44:00Z">
          <w:r w:rsidR="000051FC" w:rsidDel="00D1575D">
            <w:delText>21</w:delText>
          </w:r>
        </w:del>
      </w:ins>
      <w:ins w:id="136" w:author="Author" w:date="2015-05-01T16:00:00Z">
        <w:del w:id="137" w:author="Author" w:date="2015-05-07T11:44:00Z">
          <w:r w:rsidDel="00D1575D">
            <w:delText>33</w:delText>
          </w:r>
        </w:del>
        <w:r>
          <w:fldChar w:fldCharType="end"/>
        </w:r>
      </w:ins>
    </w:p>
    <w:p w14:paraId="4043A05B" w14:textId="77777777" w:rsidR="007B3887" w:rsidRDefault="007B3887">
      <w:pPr>
        <w:pStyle w:val="TOC3"/>
        <w:rPr>
          <w:ins w:id="138" w:author="Author" w:date="2015-05-01T16:00:00Z"/>
          <w:rFonts w:asciiTheme="minorHAnsi" w:eastAsiaTheme="minorEastAsia" w:hAnsiTheme="minorHAnsi" w:cstheme="minorBidi"/>
          <w:bCs w:val="0"/>
          <w:sz w:val="22"/>
          <w:szCs w:val="22"/>
        </w:rPr>
      </w:pPr>
      <w:ins w:id="139" w:author="Author" w:date="2015-05-01T16:00:00Z">
        <w:r>
          <w:t>2.3.11 Add a user to a security group</w:t>
        </w:r>
        <w:r>
          <w:tab/>
        </w:r>
        <w:r>
          <w:fldChar w:fldCharType="begin"/>
        </w:r>
        <w:r>
          <w:instrText xml:space="preserve"> PAGEREF _Toc418259394 \h </w:instrText>
        </w:r>
      </w:ins>
      <w:r>
        <w:fldChar w:fldCharType="separate"/>
      </w:r>
      <w:ins w:id="140" w:author="Author" w:date="2015-05-07T11:44:00Z">
        <w:r w:rsidR="00D1575D">
          <w:t>22</w:t>
        </w:r>
      </w:ins>
      <w:ins w:id="141" w:author="Author" w:date="2015-05-01T16:23:00Z">
        <w:del w:id="142" w:author="Author" w:date="2015-05-07T11:44:00Z">
          <w:r w:rsidR="000051FC" w:rsidDel="00D1575D">
            <w:delText>22</w:delText>
          </w:r>
        </w:del>
      </w:ins>
      <w:ins w:id="143" w:author="Author" w:date="2015-05-01T16:00:00Z">
        <w:del w:id="144" w:author="Author" w:date="2015-05-07T11:44:00Z">
          <w:r w:rsidDel="00D1575D">
            <w:delText>36</w:delText>
          </w:r>
        </w:del>
        <w:r>
          <w:fldChar w:fldCharType="end"/>
        </w:r>
      </w:ins>
    </w:p>
    <w:p w14:paraId="7D6B90D5" w14:textId="77777777" w:rsidR="007B3887" w:rsidRDefault="007B3887">
      <w:pPr>
        <w:pStyle w:val="TOC3"/>
        <w:rPr>
          <w:ins w:id="145" w:author="Author" w:date="2015-05-01T16:00:00Z"/>
          <w:rFonts w:asciiTheme="minorHAnsi" w:eastAsiaTheme="minorEastAsia" w:hAnsiTheme="minorHAnsi" w:cstheme="minorBidi"/>
          <w:bCs w:val="0"/>
          <w:sz w:val="22"/>
          <w:szCs w:val="22"/>
        </w:rPr>
      </w:pPr>
      <w:ins w:id="146" w:author="Author" w:date="2015-05-01T16:00:00Z">
        <w:r>
          <w:t>2.3.12 Security Manager</w:t>
        </w:r>
        <w:r>
          <w:tab/>
        </w:r>
        <w:r>
          <w:fldChar w:fldCharType="begin"/>
        </w:r>
        <w:r>
          <w:instrText xml:space="preserve"> PAGEREF _Toc418259395 \h </w:instrText>
        </w:r>
      </w:ins>
      <w:r>
        <w:fldChar w:fldCharType="separate"/>
      </w:r>
      <w:ins w:id="147" w:author="Author" w:date="2015-05-07T11:44:00Z">
        <w:r w:rsidR="00D1575D">
          <w:t>23</w:t>
        </w:r>
      </w:ins>
      <w:ins w:id="148" w:author="Author" w:date="2015-05-01T16:23:00Z">
        <w:del w:id="149" w:author="Author" w:date="2015-05-07T11:44:00Z">
          <w:r w:rsidR="000051FC" w:rsidDel="00D1575D">
            <w:delText>23</w:delText>
          </w:r>
        </w:del>
      </w:ins>
      <w:ins w:id="150" w:author="Author" w:date="2015-05-01T16:00:00Z">
        <w:del w:id="151" w:author="Author" w:date="2015-05-07T11:44:00Z">
          <w:r w:rsidDel="00D1575D">
            <w:delText>39</w:delText>
          </w:r>
        </w:del>
        <w:r>
          <w:fldChar w:fldCharType="end"/>
        </w:r>
      </w:ins>
    </w:p>
    <w:p w14:paraId="22A02A0D" w14:textId="77777777" w:rsidR="007B3887" w:rsidRDefault="007B3887">
      <w:pPr>
        <w:pStyle w:val="TOC3"/>
        <w:rPr>
          <w:ins w:id="152" w:author="Author" w:date="2015-05-01T16:00:00Z"/>
          <w:rFonts w:asciiTheme="minorHAnsi" w:eastAsiaTheme="minorEastAsia" w:hAnsiTheme="minorHAnsi" w:cstheme="minorBidi"/>
          <w:bCs w:val="0"/>
          <w:sz w:val="22"/>
          <w:szCs w:val="22"/>
        </w:rPr>
      </w:pPr>
      <w:ins w:id="153" w:author="Author" w:date="2015-05-01T16:00:00Z">
        <w:r>
          <w:t>2.3.13 Application Manifest</w:t>
        </w:r>
        <w:r>
          <w:tab/>
        </w:r>
        <w:r>
          <w:fldChar w:fldCharType="begin"/>
        </w:r>
        <w:r>
          <w:instrText xml:space="preserve"> PAGEREF _Toc418259396 \h </w:instrText>
        </w:r>
      </w:ins>
      <w:r>
        <w:fldChar w:fldCharType="separate"/>
      </w:r>
      <w:ins w:id="154" w:author="Author" w:date="2015-05-07T11:44:00Z">
        <w:r w:rsidR="00D1575D">
          <w:t>32</w:t>
        </w:r>
      </w:ins>
      <w:ins w:id="155" w:author="Author" w:date="2015-05-01T16:23:00Z">
        <w:del w:id="156" w:author="Author" w:date="2015-05-07T11:44:00Z">
          <w:r w:rsidR="000051FC" w:rsidDel="00D1575D">
            <w:delText>32</w:delText>
          </w:r>
        </w:del>
      </w:ins>
      <w:ins w:id="157" w:author="Author" w:date="2015-05-01T16:00:00Z">
        <w:del w:id="158" w:author="Author" w:date="2015-05-07T11:44:00Z">
          <w:r w:rsidDel="00D1575D">
            <w:delText>50</w:delText>
          </w:r>
        </w:del>
        <w:r>
          <w:fldChar w:fldCharType="end"/>
        </w:r>
      </w:ins>
    </w:p>
    <w:p w14:paraId="7579F323" w14:textId="77777777" w:rsidR="007B3887" w:rsidRDefault="007B3887">
      <w:pPr>
        <w:pStyle w:val="TOC2"/>
        <w:rPr>
          <w:ins w:id="159" w:author="Author" w:date="2015-05-01T16:00:00Z"/>
          <w:rFonts w:asciiTheme="minorHAnsi" w:eastAsiaTheme="minorEastAsia" w:hAnsiTheme="minorHAnsi" w:cstheme="minorBidi"/>
          <w:sz w:val="22"/>
        </w:rPr>
      </w:pPr>
      <w:ins w:id="160" w:author="Author" w:date="2015-05-01T16:00:00Z">
        <w:r>
          <w:t>2.4 Access validation</w:t>
        </w:r>
        <w:r>
          <w:tab/>
        </w:r>
        <w:r>
          <w:fldChar w:fldCharType="begin"/>
        </w:r>
        <w:r>
          <w:instrText xml:space="preserve"> PAGEREF _Toc418259397 \h </w:instrText>
        </w:r>
      </w:ins>
      <w:r>
        <w:fldChar w:fldCharType="separate"/>
      </w:r>
      <w:ins w:id="161" w:author="Author" w:date="2015-05-07T11:44:00Z">
        <w:r w:rsidR="00D1575D">
          <w:t>35</w:t>
        </w:r>
      </w:ins>
      <w:ins w:id="162" w:author="Author" w:date="2015-05-01T16:23:00Z">
        <w:del w:id="163" w:author="Author" w:date="2015-05-07T11:44:00Z">
          <w:r w:rsidR="000051FC" w:rsidDel="00D1575D">
            <w:delText>35</w:delText>
          </w:r>
        </w:del>
      </w:ins>
      <w:ins w:id="164" w:author="Author" w:date="2015-05-01T16:00:00Z">
        <w:del w:id="165" w:author="Author" w:date="2015-05-07T11:44:00Z">
          <w:r w:rsidDel="00D1575D">
            <w:delText>53</w:delText>
          </w:r>
        </w:del>
        <w:r>
          <w:fldChar w:fldCharType="end"/>
        </w:r>
      </w:ins>
    </w:p>
    <w:p w14:paraId="62716B51" w14:textId="77777777" w:rsidR="007B3887" w:rsidRDefault="007B3887">
      <w:pPr>
        <w:pStyle w:val="TOC3"/>
        <w:rPr>
          <w:ins w:id="166" w:author="Author" w:date="2015-05-01T16:00:00Z"/>
          <w:rFonts w:asciiTheme="minorHAnsi" w:eastAsiaTheme="minorEastAsia" w:hAnsiTheme="minorHAnsi" w:cstheme="minorBidi"/>
          <w:bCs w:val="0"/>
          <w:sz w:val="22"/>
          <w:szCs w:val="22"/>
        </w:rPr>
      </w:pPr>
      <w:ins w:id="167" w:author="Author" w:date="2015-05-01T16:00:00Z">
        <w:r>
          <w:t>2.4.1 Validating policy on a producer</w:t>
        </w:r>
        <w:r>
          <w:tab/>
        </w:r>
        <w:r>
          <w:fldChar w:fldCharType="begin"/>
        </w:r>
        <w:r>
          <w:instrText xml:space="preserve"> PAGEREF _Toc418259398 \h </w:instrText>
        </w:r>
      </w:ins>
      <w:r>
        <w:fldChar w:fldCharType="separate"/>
      </w:r>
      <w:ins w:id="168" w:author="Author" w:date="2015-05-07T11:44:00Z">
        <w:r w:rsidR="00D1575D">
          <w:t>35</w:t>
        </w:r>
      </w:ins>
      <w:ins w:id="169" w:author="Author" w:date="2015-05-01T16:23:00Z">
        <w:del w:id="170" w:author="Author" w:date="2015-05-07T11:44:00Z">
          <w:r w:rsidR="000051FC" w:rsidDel="00D1575D">
            <w:delText>35</w:delText>
          </w:r>
        </w:del>
      </w:ins>
      <w:ins w:id="171" w:author="Author" w:date="2015-05-01T16:00:00Z">
        <w:del w:id="172" w:author="Author" w:date="2015-05-07T11:44:00Z">
          <w:r w:rsidDel="00D1575D">
            <w:delText>53</w:delText>
          </w:r>
        </w:del>
        <w:r>
          <w:fldChar w:fldCharType="end"/>
        </w:r>
      </w:ins>
    </w:p>
    <w:p w14:paraId="342EE7F4" w14:textId="77777777" w:rsidR="007B3887" w:rsidRDefault="007B3887">
      <w:pPr>
        <w:pStyle w:val="TOC3"/>
        <w:rPr>
          <w:ins w:id="173" w:author="Author" w:date="2015-05-01T16:00:00Z"/>
          <w:rFonts w:asciiTheme="minorHAnsi" w:eastAsiaTheme="minorEastAsia" w:hAnsiTheme="minorHAnsi" w:cstheme="minorBidi"/>
          <w:bCs w:val="0"/>
          <w:sz w:val="22"/>
          <w:szCs w:val="22"/>
        </w:rPr>
      </w:pPr>
      <w:ins w:id="174" w:author="Author" w:date="2015-05-01T16:00:00Z">
        <w:r>
          <w:t>2.4.2 Validating policy on a consumer</w:t>
        </w:r>
        <w:r>
          <w:tab/>
        </w:r>
        <w:r>
          <w:fldChar w:fldCharType="begin"/>
        </w:r>
        <w:r>
          <w:instrText xml:space="preserve"> PAGEREF _Toc418259399 \h </w:instrText>
        </w:r>
      </w:ins>
      <w:r>
        <w:fldChar w:fldCharType="separate"/>
      </w:r>
      <w:ins w:id="175" w:author="Author" w:date="2015-05-07T11:44:00Z">
        <w:r w:rsidR="00D1575D">
          <w:t>36</w:t>
        </w:r>
      </w:ins>
      <w:ins w:id="176" w:author="Author" w:date="2015-05-01T16:23:00Z">
        <w:del w:id="177" w:author="Author" w:date="2015-05-07T11:44:00Z">
          <w:r w:rsidR="000051FC" w:rsidDel="00D1575D">
            <w:delText>36</w:delText>
          </w:r>
        </w:del>
      </w:ins>
      <w:ins w:id="178" w:author="Author" w:date="2015-05-01T16:00:00Z">
        <w:del w:id="179" w:author="Author" w:date="2015-05-07T11:44:00Z">
          <w:r w:rsidDel="00D1575D">
            <w:delText>55</w:delText>
          </w:r>
        </w:del>
        <w:r>
          <w:fldChar w:fldCharType="end"/>
        </w:r>
      </w:ins>
    </w:p>
    <w:p w14:paraId="06855A34" w14:textId="77777777" w:rsidR="007B3887" w:rsidRDefault="007B3887">
      <w:pPr>
        <w:pStyle w:val="TOC3"/>
        <w:rPr>
          <w:ins w:id="180" w:author="Author" w:date="2015-05-01T16:00:00Z"/>
          <w:rFonts w:asciiTheme="minorHAnsi" w:eastAsiaTheme="minorEastAsia" w:hAnsiTheme="minorHAnsi" w:cstheme="minorBidi"/>
          <w:bCs w:val="0"/>
          <w:sz w:val="22"/>
          <w:szCs w:val="22"/>
        </w:rPr>
      </w:pPr>
      <w:ins w:id="181" w:author="Author" w:date="2015-05-01T16:00:00Z">
        <w:r>
          <w:t>2.4.3 Validating policy on a consumer that requires a producer belong to a security group</w:t>
        </w:r>
        <w:r>
          <w:tab/>
        </w:r>
        <w:r>
          <w:fldChar w:fldCharType="begin"/>
        </w:r>
        <w:r>
          <w:instrText xml:space="preserve"> PAGEREF _Toc418259400 \h </w:instrText>
        </w:r>
      </w:ins>
      <w:r>
        <w:fldChar w:fldCharType="separate"/>
      </w:r>
      <w:ins w:id="182" w:author="Author" w:date="2015-05-07T11:44:00Z">
        <w:r w:rsidR="00D1575D">
          <w:t>36</w:t>
        </w:r>
      </w:ins>
      <w:ins w:id="183" w:author="Author" w:date="2015-05-01T16:23:00Z">
        <w:del w:id="184" w:author="Author" w:date="2015-05-07T11:44:00Z">
          <w:r w:rsidR="000051FC" w:rsidDel="00D1575D">
            <w:delText>36</w:delText>
          </w:r>
        </w:del>
      </w:ins>
      <w:ins w:id="185" w:author="Author" w:date="2015-05-01T16:00:00Z">
        <w:del w:id="186" w:author="Author" w:date="2015-05-07T11:44:00Z">
          <w:r w:rsidDel="00D1575D">
            <w:delText>57</w:delText>
          </w:r>
        </w:del>
        <w:r>
          <w:fldChar w:fldCharType="end"/>
        </w:r>
      </w:ins>
    </w:p>
    <w:p w14:paraId="44E23935" w14:textId="77777777" w:rsidR="007B3887" w:rsidRDefault="007B3887">
      <w:pPr>
        <w:pStyle w:val="TOC3"/>
        <w:rPr>
          <w:ins w:id="187" w:author="Author" w:date="2015-05-01T16:00:00Z"/>
          <w:rFonts w:asciiTheme="minorHAnsi" w:eastAsiaTheme="minorEastAsia" w:hAnsiTheme="minorHAnsi" w:cstheme="minorBidi"/>
          <w:bCs w:val="0"/>
          <w:sz w:val="22"/>
          <w:szCs w:val="22"/>
        </w:rPr>
      </w:pPr>
      <w:ins w:id="188" w:author="Author" w:date="2015-05-01T16:00:00Z">
        <w:r>
          <w:t>2.4.4 Anonymous session</w:t>
        </w:r>
        <w:r>
          <w:tab/>
        </w:r>
        <w:r>
          <w:fldChar w:fldCharType="begin"/>
        </w:r>
        <w:r>
          <w:instrText xml:space="preserve"> PAGEREF _Toc418259401 \h </w:instrText>
        </w:r>
      </w:ins>
      <w:r>
        <w:fldChar w:fldCharType="separate"/>
      </w:r>
      <w:ins w:id="189" w:author="Author" w:date="2015-05-07T11:44:00Z">
        <w:r w:rsidR="00D1575D">
          <w:t>37</w:t>
        </w:r>
      </w:ins>
      <w:ins w:id="190" w:author="Author" w:date="2015-05-01T16:23:00Z">
        <w:del w:id="191" w:author="Author" w:date="2015-05-07T11:44:00Z">
          <w:r w:rsidR="000051FC" w:rsidDel="00D1575D">
            <w:delText>37</w:delText>
          </w:r>
        </w:del>
      </w:ins>
      <w:ins w:id="192" w:author="Author" w:date="2015-05-01T16:00:00Z">
        <w:del w:id="193" w:author="Author" w:date="2015-05-07T11:44:00Z">
          <w:r w:rsidDel="00D1575D">
            <w:delText>59</w:delText>
          </w:r>
        </w:del>
        <w:r>
          <w:fldChar w:fldCharType="end"/>
        </w:r>
      </w:ins>
    </w:p>
    <w:p w14:paraId="35B98890" w14:textId="77777777" w:rsidR="007B3887" w:rsidRDefault="007B3887">
      <w:pPr>
        <w:pStyle w:val="TOC3"/>
        <w:rPr>
          <w:ins w:id="194" w:author="Author" w:date="2015-05-01T16:00:00Z"/>
          <w:rFonts w:asciiTheme="minorHAnsi" w:eastAsiaTheme="minorEastAsia" w:hAnsiTheme="minorHAnsi" w:cstheme="minorBidi"/>
          <w:bCs w:val="0"/>
          <w:sz w:val="22"/>
          <w:szCs w:val="22"/>
        </w:rPr>
      </w:pPr>
      <w:ins w:id="195" w:author="Author" w:date="2015-05-01T16:00:00Z">
        <w:r>
          <w:t>2.4.5 Validating an admin</w:t>
        </w:r>
        <w:r>
          <w:tab/>
        </w:r>
        <w:r>
          <w:fldChar w:fldCharType="begin"/>
        </w:r>
        <w:r>
          <w:instrText xml:space="preserve"> PAGEREF _Toc418259402 \h </w:instrText>
        </w:r>
      </w:ins>
      <w:r>
        <w:fldChar w:fldCharType="separate"/>
      </w:r>
      <w:ins w:id="196" w:author="Author" w:date="2015-05-07T11:44:00Z">
        <w:r w:rsidR="00D1575D">
          <w:t>39</w:t>
        </w:r>
      </w:ins>
      <w:ins w:id="197" w:author="Author" w:date="2015-05-01T16:23:00Z">
        <w:del w:id="198" w:author="Author" w:date="2015-05-07T11:44:00Z">
          <w:r w:rsidR="000051FC" w:rsidDel="00D1575D">
            <w:delText>39</w:delText>
          </w:r>
        </w:del>
      </w:ins>
      <w:ins w:id="199" w:author="Author" w:date="2015-05-01T16:00:00Z">
        <w:del w:id="200" w:author="Author" w:date="2015-05-07T11:44:00Z">
          <w:r w:rsidDel="00D1575D">
            <w:delText>62</w:delText>
          </w:r>
        </w:del>
        <w:r>
          <w:fldChar w:fldCharType="end"/>
        </w:r>
      </w:ins>
    </w:p>
    <w:p w14:paraId="29B8BBC7" w14:textId="77777777" w:rsidR="007B3887" w:rsidRDefault="007B3887">
      <w:pPr>
        <w:pStyle w:val="TOC3"/>
        <w:rPr>
          <w:ins w:id="201" w:author="Author" w:date="2015-05-01T16:00:00Z"/>
          <w:rFonts w:asciiTheme="minorHAnsi" w:eastAsiaTheme="minorEastAsia" w:hAnsiTheme="minorHAnsi" w:cstheme="minorBidi"/>
          <w:bCs w:val="0"/>
          <w:sz w:val="22"/>
          <w:szCs w:val="22"/>
        </w:rPr>
      </w:pPr>
      <w:ins w:id="202" w:author="Author" w:date="2015-05-01T16:00:00Z">
        <w:r>
          <w:t>2.4.6 Emitting a session-based signal</w:t>
        </w:r>
        <w:r>
          <w:tab/>
        </w:r>
        <w:r>
          <w:fldChar w:fldCharType="begin"/>
        </w:r>
        <w:r>
          <w:instrText xml:space="preserve"> PAGEREF _Toc418259403 \h </w:instrText>
        </w:r>
      </w:ins>
      <w:r>
        <w:fldChar w:fldCharType="separate"/>
      </w:r>
      <w:ins w:id="203" w:author="Author" w:date="2015-05-07T11:44:00Z">
        <w:r w:rsidR="00D1575D">
          <w:t>39</w:t>
        </w:r>
      </w:ins>
      <w:ins w:id="204" w:author="Author" w:date="2015-05-01T16:23:00Z">
        <w:del w:id="205" w:author="Author" w:date="2015-05-07T11:44:00Z">
          <w:r w:rsidR="000051FC" w:rsidDel="00D1575D">
            <w:delText>39</w:delText>
          </w:r>
        </w:del>
      </w:ins>
      <w:ins w:id="206" w:author="Author" w:date="2015-05-01T16:00:00Z">
        <w:del w:id="207" w:author="Author" w:date="2015-05-07T11:44:00Z">
          <w:r w:rsidDel="00D1575D">
            <w:delText>64</w:delText>
          </w:r>
        </w:del>
        <w:r>
          <w:fldChar w:fldCharType="end"/>
        </w:r>
      </w:ins>
    </w:p>
    <w:p w14:paraId="2F08955D" w14:textId="77777777" w:rsidR="007B3887" w:rsidRDefault="007B3887">
      <w:pPr>
        <w:pStyle w:val="TOC2"/>
        <w:rPr>
          <w:ins w:id="208" w:author="Author" w:date="2015-05-01T16:00:00Z"/>
          <w:rFonts w:asciiTheme="minorHAnsi" w:eastAsiaTheme="minorEastAsia" w:hAnsiTheme="minorHAnsi" w:cstheme="minorBidi"/>
          <w:sz w:val="22"/>
        </w:rPr>
      </w:pPr>
      <w:ins w:id="209" w:author="Author" w:date="2015-05-01T16:00:00Z">
        <w:r>
          <w:t>2.5 Policy ACL format</w:t>
        </w:r>
        <w:r>
          <w:tab/>
        </w:r>
        <w:r>
          <w:fldChar w:fldCharType="begin"/>
        </w:r>
        <w:r>
          <w:instrText xml:space="preserve"> PAGEREF _Toc418259404 \h </w:instrText>
        </w:r>
      </w:ins>
      <w:r>
        <w:fldChar w:fldCharType="separate"/>
      </w:r>
      <w:ins w:id="210" w:author="Author" w:date="2015-05-07T11:44:00Z">
        <w:r w:rsidR="00D1575D">
          <w:t>40</w:t>
        </w:r>
      </w:ins>
      <w:ins w:id="211" w:author="Author" w:date="2015-05-01T16:23:00Z">
        <w:del w:id="212" w:author="Author" w:date="2015-05-07T11:44:00Z">
          <w:r w:rsidR="000051FC" w:rsidDel="00D1575D">
            <w:delText>40</w:delText>
          </w:r>
        </w:del>
      </w:ins>
      <w:ins w:id="213" w:author="Author" w:date="2015-05-01T16:00:00Z">
        <w:del w:id="214" w:author="Author" w:date="2015-05-07T11:44:00Z">
          <w:r w:rsidDel="00D1575D">
            <w:delText>66</w:delText>
          </w:r>
        </w:del>
        <w:r>
          <w:fldChar w:fldCharType="end"/>
        </w:r>
      </w:ins>
    </w:p>
    <w:p w14:paraId="7756E2FA" w14:textId="77777777" w:rsidR="007B3887" w:rsidRDefault="007B3887">
      <w:pPr>
        <w:pStyle w:val="TOC3"/>
        <w:rPr>
          <w:ins w:id="215" w:author="Author" w:date="2015-05-01T16:00:00Z"/>
          <w:rFonts w:asciiTheme="minorHAnsi" w:eastAsiaTheme="minorEastAsia" w:hAnsiTheme="minorHAnsi" w:cstheme="minorBidi"/>
          <w:bCs w:val="0"/>
          <w:sz w:val="22"/>
          <w:szCs w:val="22"/>
        </w:rPr>
      </w:pPr>
      <w:ins w:id="216" w:author="Author" w:date="2015-05-01T16:00:00Z">
        <w:r>
          <w:t>2.5.1 The format is binary and exchanged between peers using AllJoyn marshalling</w:t>
        </w:r>
        <w:r>
          <w:tab/>
        </w:r>
        <w:r>
          <w:fldChar w:fldCharType="begin"/>
        </w:r>
        <w:r>
          <w:instrText xml:space="preserve"> PAGEREF _Toc418259405 \h </w:instrText>
        </w:r>
      </w:ins>
      <w:r>
        <w:fldChar w:fldCharType="separate"/>
      </w:r>
      <w:ins w:id="217" w:author="Author" w:date="2015-05-07T11:44:00Z">
        <w:r w:rsidR="00D1575D">
          <w:t>40</w:t>
        </w:r>
      </w:ins>
      <w:ins w:id="218" w:author="Author" w:date="2015-05-01T16:23:00Z">
        <w:del w:id="219" w:author="Author" w:date="2015-05-07T11:44:00Z">
          <w:r w:rsidR="000051FC" w:rsidDel="00D1575D">
            <w:delText>40</w:delText>
          </w:r>
        </w:del>
      </w:ins>
      <w:ins w:id="220" w:author="Author" w:date="2015-05-01T16:00:00Z">
        <w:del w:id="221" w:author="Author" w:date="2015-05-07T11:44:00Z">
          <w:r w:rsidDel="00D1575D">
            <w:delText>66</w:delText>
          </w:r>
        </w:del>
        <w:r>
          <w:fldChar w:fldCharType="end"/>
        </w:r>
      </w:ins>
    </w:p>
    <w:p w14:paraId="5B4E9AFD" w14:textId="77777777" w:rsidR="007B3887" w:rsidRDefault="007B3887">
      <w:pPr>
        <w:pStyle w:val="TOC3"/>
        <w:rPr>
          <w:ins w:id="222" w:author="Author" w:date="2015-05-01T16:00:00Z"/>
          <w:rFonts w:asciiTheme="minorHAnsi" w:eastAsiaTheme="minorEastAsia" w:hAnsiTheme="minorHAnsi" w:cstheme="minorBidi"/>
          <w:bCs w:val="0"/>
          <w:sz w:val="22"/>
          <w:szCs w:val="22"/>
        </w:rPr>
      </w:pPr>
      <w:ins w:id="223" w:author="Author" w:date="2015-05-01T16:00:00Z">
        <w:r>
          <w:t>2.5.2 Format Structure</w:t>
        </w:r>
        <w:r>
          <w:tab/>
        </w:r>
        <w:r>
          <w:fldChar w:fldCharType="begin"/>
        </w:r>
        <w:r>
          <w:instrText xml:space="preserve"> PAGEREF _Toc418259406 \h </w:instrText>
        </w:r>
      </w:ins>
      <w:r>
        <w:fldChar w:fldCharType="separate"/>
      </w:r>
      <w:ins w:id="224" w:author="Author" w:date="2015-05-07T11:44:00Z">
        <w:r w:rsidR="00D1575D">
          <w:t>41</w:t>
        </w:r>
      </w:ins>
      <w:ins w:id="225" w:author="Author" w:date="2015-05-01T16:23:00Z">
        <w:del w:id="226" w:author="Author" w:date="2015-05-07T11:44:00Z">
          <w:r w:rsidR="000051FC" w:rsidDel="00D1575D">
            <w:delText>41</w:delText>
          </w:r>
        </w:del>
      </w:ins>
      <w:ins w:id="227" w:author="Author" w:date="2015-05-01T16:00:00Z">
        <w:del w:id="228" w:author="Author" w:date="2015-05-07T11:44:00Z">
          <w:r w:rsidDel="00D1575D">
            <w:delText>67</w:delText>
          </w:r>
        </w:del>
        <w:r>
          <w:fldChar w:fldCharType="end"/>
        </w:r>
      </w:ins>
    </w:p>
    <w:p w14:paraId="719CB3A6" w14:textId="77777777" w:rsidR="007B3887" w:rsidRDefault="007B3887">
      <w:pPr>
        <w:pStyle w:val="TOC2"/>
        <w:rPr>
          <w:ins w:id="229" w:author="Author" w:date="2015-05-01T16:00:00Z"/>
          <w:rFonts w:asciiTheme="minorHAnsi" w:eastAsiaTheme="minorEastAsia" w:hAnsiTheme="minorHAnsi" w:cstheme="minorBidi"/>
          <w:sz w:val="22"/>
        </w:rPr>
      </w:pPr>
      <w:ins w:id="230" w:author="Author" w:date="2015-05-01T16:00:00Z">
        <w:r>
          <w:t>2.6 Certificates</w:t>
        </w:r>
        <w:r>
          <w:tab/>
        </w:r>
        <w:r>
          <w:fldChar w:fldCharType="begin"/>
        </w:r>
        <w:r>
          <w:instrText xml:space="preserve"> PAGEREF _Toc418259414 \h </w:instrText>
        </w:r>
      </w:ins>
      <w:r>
        <w:fldChar w:fldCharType="separate"/>
      </w:r>
      <w:ins w:id="231" w:author="Author" w:date="2015-05-07T11:44:00Z">
        <w:r w:rsidR="00D1575D">
          <w:t>46</w:t>
        </w:r>
      </w:ins>
      <w:ins w:id="232" w:author="Author" w:date="2015-05-01T16:23:00Z">
        <w:del w:id="233" w:author="Author" w:date="2015-05-07T11:44:00Z">
          <w:r w:rsidR="000051FC" w:rsidDel="00D1575D">
            <w:delText>45</w:delText>
          </w:r>
        </w:del>
      </w:ins>
      <w:ins w:id="234" w:author="Author" w:date="2015-05-01T16:00:00Z">
        <w:del w:id="235" w:author="Author" w:date="2015-05-07T11:44:00Z">
          <w:r w:rsidDel="00D1575D">
            <w:delText>74</w:delText>
          </w:r>
        </w:del>
        <w:r>
          <w:fldChar w:fldCharType="end"/>
        </w:r>
      </w:ins>
    </w:p>
    <w:p w14:paraId="23A4DC0C" w14:textId="77777777" w:rsidR="007B3887" w:rsidRDefault="007B3887">
      <w:pPr>
        <w:pStyle w:val="TOC3"/>
        <w:rPr>
          <w:ins w:id="236" w:author="Author" w:date="2015-05-01T16:00:00Z"/>
          <w:rFonts w:asciiTheme="minorHAnsi" w:eastAsiaTheme="minorEastAsia" w:hAnsiTheme="minorHAnsi" w:cstheme="minorBidi"/>
          <w:bCs w:val="0"/>
          <w:sz w:val="22"/>
          <w:szCs w:val="22"/>
        </w:rPr>
      </w:pPr>
      <w:ins w:id="237" w:author="Author" w:date="2015-05-01T16:00:00Z">
        <w:r>
          <w:t>2.6.1 Main Certificate Structure</w:t>
        </w:r>
        <w:r>
          <w:tab/>
        </w:r>
        <w:r>
          <w:fldChar w:fldCharType="begin"/>
        </w:r>
        <w:r>
          <w:instrText xml:space="preserve"> PAGEREF _Toc418259415 \h </w:instrText>
        </w:r>
      </w:ins>
      <w:r>
        <w:fldChar w:fldCharType="separate"/>
      </w:r>
      <w:ins w:id="238" w:author="Author" w:date="2015-05-07T11:44:00Z">
        <w:r w:rsidR="00D1575D">
          <w:t>46</w:t>
        </w:r>
      </w:ins>
      <w:ins w:id="239" w:author="Author" w:date="2015-05-01T16:23:00Z">
        <w:del w:id="240" w:author="Author" w:date="2015-05-07T11:44:00Z">
          <w:r w:rsidR="000051FC" w:rsidDel="00D1575D">
            <w:delText>45</w:delText>
          </w:r>
        </w:del>
      </w:ins>
      <w:ins w:id="241" w:author="Author" w:date="2015-05-01T16:00:00Z">
        <w:del w:id="242" w:author="Author" w:date="2015-05-07T11:44:00Z">
          <w:r w:rsidDel="00D1575D">
            <w:delText>74</w:delText>
          </w:r>
        </w:del>
        <w:r>
          <w:fldChar w:fldCharType="end"/>
        </w:r>
      </w:ins>
    </w:p>
    <w:p w14:paraId="069A6BD7" w14:textId="77777777" w:rsidR="007B3887" w:rsidRDefault="007B3887">
      <w:pPr>
        <w:pStyle w:val="TOC3"/>
        <w:rPr>
          <w:ins w:id="243" w:author="Author" w:date="2015-05-01T16:00:00Z"/>
          <w:rFonts w:asciiTheme="minorHAnsi" w:eastAsiaTheme="minorEastAsia" w:hAnsiTheme="minorHAnsi" w:cstheme="minorBidi"/>
          <w:bCs w:val="0"/>
          <w:sz w:val="22"/>
          <w:szCs w:val="22"/>
        </w:rPr>
      </w:pPr>
      <w:ins w:id="244" w:author="Author" w:date="2015-05-01T16:00:00Z">
        <w:r>
          <w:t>2.6.2 Identity certificate</w:t>
        </w:r>
        <w:r>
          <w:tab/>
        </w:r>
        <w:r>
          <w:fldChar w:fldCharType="begin"/>
        </w:r>
        <w:r>
          <w:instrText xml:space="preserve"> PAGEREF _Toc418259416 \h </w:instrText>
        </w:r>
      </w:ins>
      <w:r>
        <w:fldChar w:fldCharType="separate"/>
      </w:r>
      <w:ins w:id="245" w:author="Author" w:date="2015-05-07T11:44:00Z">
        <w:r w:rsidR="00D1575D">
          <w:t>47</w:t>
        </w:r>
      </w:ins>
      <w:ins w:id="246" w:author="Author" w:date="2015-05-01T16:23:00Z">
        <w:del w:id="247" w:author="Author" w:date="2015-05-07T11:44:00Z">
          <w:r w:rsidR="000051FC" w:rsidDel="00D1575D">
            <w:delText>46</w:delText>
          </w:r>
        </w:del>
      </w:ins>
      <w:ins w:id="248" w:author="Author" w:date="2015-05-01T16:00:00Z">
        <w:del w:id="249" w:author="Author" w:date="2015-05-07T11:44:00Z">
          <w:r w:rsidDel="00D1575D">
            <w:delText>75</w:delText>
          </w:r>
        </w:del>
        <w:r>
          <w:fldChar w:fldCharType="end"/>
        </w:r>
      </w:ins>
    </w:p>
    <w:p w14:paraId="6D27C269" w14:textId="77777777" w:rsidR="007B3887" w:rsidRDefault="007B3887">
      <w:pPr>
        <w:pStyle w:val="TOC3"/>
        <w:rPr>
          <w:ins w:id="250" w:author="Author" w:date="2015-05-01T16:00:00Z"/>
          <w:rFonts w:asciiTheme="minorHAnsi" w:eastAsiaTheme="minorEastAsia" w:hAnsiTheme="minorHAnsi" w:cstheme="minorBidi"/>
          <w:bCs w:val="0"/>
          <w:sz w:val="22"/>
          <w:szCs w:val="22"/>
        </w:rPr>
      </w:pPr>
      <w:ins w:id="251" w:author="Author" w:date="2015-05-01T16:00:00Z">
        <w:r>
          <w:t>2.6.3 Membership certificate</w:t>
        </w:r>
        <w:r>
          <w:tab/>
        </w:r>
        <w:r>
          <w:fldChar w:fldCharType="begin"/>
        </w:r>
        <w:r>
          <w:instrText xml:space="preserve"> PAGEREF _Toc418259417 \h </w:instrText>
        </w:r>
      </w:ins>
      <w:r>
        <w:fldChar w:fldCharType="separate"/>
      </w:r>
      <w:ins w:id="252" w:author="Author" w:date="2015-05-07T11:44:00Z">
        <w:r w:rsidR="00D1575D">
          <w:t>47</w:t>
        </w:r>
      </w:ins>
      <w:ins w:id="253" w:author="Author" w:date="2015-05-01T16:23:00Z">
        <w:del w:id="254" w:author="Author" w:date="2015-05-07T11:44:00Z">
          <w:r w:rsidR="000051FC" w:rsidDel="00D1575D">
            <w:delText>47</w:delText>
          </w:r>
        </w:del>
      </w:ins>
      <w:ins w:id="255" w:author="Author" w:date="2015-05-01T16:00:00Z">
        <w:del w:id="256" w:author="Author" w:date="2015-05-07T11:44:00Z">
          <w:r w:rsidDel="00D1575D">
            <w:delText>76</w:delText>
          </w:r>
        </w:del>
        <w:r>
          <w:fldChar w:fldCharType="end"/>
        </w:r>
      </w:ins>
    </w:p>
    <w:p w14:paraId="295A35E6" w14:textId="77777777" w:rsidR="007B3887" w:rsidRDefault="007B3887">
      <w:pPr>
        <w:pStyle w:val="TOC2"/>
        <w:rPr>
          <w:ins w:id="257" w:author="Author" w:date="2015-05-01T16:00:00Z"/>
          <w:rFonts w:asciiTheme="minorHAnsi" w:eastAsiaTheme="minorEastAsia" w:hAnsiTheme="minorHAnsi" w:cstheme="minorBidi"/>
          <w:sz w:val="22"/>
        </w:rPr>
      </w:pPr>
      <w:ins w:id="258" w:author="Author" w:date="2015-05-01T16:00:00Z">
        <w:r>
          <w:lastRenderedPageBreak/>
          <w:t>2.7 Sample use cases</w:t>
        </w:r>
        <w:r>
          <w:tab/>
        </w:r>
        <w:r>
          <w:fldChar w:fldCharType="begin"/>
        </w:r>
        <w:r>
          <w:instrText xml:space="preserve"> PAGEREF _Toc418259418 \h </w:instrText>
        </w:r>
      </w:ins>
      <w:r>
        <w:fldChar w:fldCharType="separate"/>
      </w:r>
      <w:ins w:id="259" w:author="Author" w:date="2015-05-07T11:44:00Z">
        <w:r w:rsidR="00D1575D">
          <w:t>48</w:t>
        </w:r>
      </w:ins>
      <w:ins w:id="260" w:author="Author" w:date="2015-05-01T16:23:00Z">
        <w:del w:id="261" w:author="Author" w:date="2015-05-07T11:44:00Z">
          <w:r w:rsidR="000051FC" w:rsidDel="00D1575D">
            <w:delText>48</w:delText>
          </w:r>
        </w:del>
      </w:ins>
      <w:ins w:id="262" w:author="Author" w:date="2015-05-01T16:00:00Z">
        <w:del w:id="263" w:author="Author" w:date="2015-05-07T11:44:00Z">
          <w:r w:rsidDel="00D1575D">
            <w:delText>77</w:delText>
          </w:r>
        </w:del>
        <w:r>
          <w:fldChar w:fldCharType="end"/>
        </w:r>
      </w:ins>
    </w:p>
    <w:p w14:paraId="04D286DC" w14:textId="77777777" w:rsidR="007B3887" w:rsidRDefault="007B3887">
      <w:pPr>
        <w:pStyle w:val="TOC3"/>
        <w:rPr>
          <w:ins w:id="264" w:author="Author" w:date="2015-05-01T16:00:00Z"/>
          <w:rFonts w:asciiTheme="minorHAnsi" w:eastAsiaTheme="minorEastAsia" w:hAnsiTheme="minorHAnsi" w:cstheme="minorBidi"/>
          <w:bCs w:val="0"/>
          <w:sz w:val="22"/>
          <w:szCs w:val="22"/>
        </w:rPr>
      </w:pPr>
      <w:ins w:id="265" w:author="Author" w:date="2015-05-01T16:00:00Z">
        <w:r>
          <w:t>2.7.1 Users and devices</w:t>
        </w:r>
        <w:r>
          <w:tab/>
        </w:r>
        <w:r>
          <w:fldChar w:fldCharType="begin"/>
        </w:r>
        <w:r>
          <w:instrText xml:space="preserve"> PAGEREF _Toc418259419 \h </w:instrText>
        </w:r>
      </w:ins>
      <w:r>
        <w:fldChar w:fldCharType="separate"/>
      </w:r>
      <w:ins w:id="266" w:author="Author" w:date="2015-05-07T11:44:00Z">
        <w:r w:rsidR="00D1575D">
          <w:t>48</w:t>
        </w:r>
      </w:ins>
      <w:ins w:id="267" w:author="Author" w:date="2015-05-01T16:23:00Z">
        <w:del w:id="268" w:author="Author" w:date="2015-05-07T11:44:00Z">
          <w:r w:rsidR="000051FC" w:rsidDel="00D1575D">
            <w:delText>48</w:delText>
          </w:r>
        </w:del>
      </w:ins>
      <w:ins w:id="269" w:author="Author" w:date="2015-05-01T16:00:00Z">
        <w:del w:id="270" w:author="Author" w:date="2015-05-07T11:44:00Z">
          <w:r w:rsidDel="00D1575D">
            <w:delText>77</w:delText>
          </w:r>
        </w:del>
        <w:r>
          <w:fldChar w:fldCharType="end"/>
        </w:r>
      </w:ins>
    </w:p>
    <w:p w14:paraId="1B8C5248" w14:textId="77777777" w:rsidR="007B3887" w:rsidRDefault="007B3887">
      <w:pPr>
        <w:pStyle w:val="TOC3"/>
        <w:rPr>
          <w:ins w:id="271" w:author="Author" w:date="2015-05-01T16:00:00Z"/>
          <w:rFonts w:asciiTheme="minorHAnsi" w:eastAsiaTheme="minorEastAsia" w:hAnsiTheme="minorHAnsi" w:cstheme="minorBidi"/>
          <w:bCs w:val="0"/>
          <w:sz w:val="22"/>
          <w:szCs w:val="22"/>
        </w:rPr>
      </w:pPr>
      <w:ins w:id="272" w:author="Author" w:date="2015-05-01T16:00:00Z">
        <w:r>
          <w:t>2.7.2 Users set up by Dad</w:t>
        </w:r>
        <w:r>
          <w:tab/>
        </w:r>
        <w:r>
          <w:fldChar w:fldCharType="begin"/>
        </w:r>
        <w:r>
          <w:instrText xml:space="preserve"> PAGEREF _Toc418259420 \h </w:instrText>
        </w:r>
      </w:ins>
      <w:r>
        <w:fldChar w:fldCharType="separate"/>
      </w:r>
      <w:ins w:id="273" w:author="Author" w:date="2015-05-07T11:44:00Z">
        <w:r w:rsidR="00D1575D">
          <w:t>50</w:t>
        </w:r>
      </w:ins>
      <w:ins w:id="274" w:author="Author" w:date="2015-05-01T16:23:00Z">
        <w:del w:id="275" w:author="Author" w:date="2015-05-07T11:44:00Z">
          <w:r w:rsidR="000051FC" w:rsidDel="00D1575D">
            <w:delText>49</w:delText>
          </w:r>
        </w:del>
      </w:ins>
      <w:ins w:id="276" w:author="Author" w:date="2015-05-01T16:00:00Z">
        <w:del w:id="277" w:author="Author" w:date="2015-05-07T11:44:00Z">
          <w:r w:rsidDel="00D1575D">
            <w:delText>78</w:delText>
          </w:r>
        </w:del>
        <w:r>
          <w:fldChar w:fldCharType="end"/>
        </w:r>
      </w:ins>
    </w:p>
    <w:p w14:paraId="713D5C03" w14:textId="77777777" w:rsidR="007B3887" w:rsidRDefault="007B3887">
      <w:pPr>
        <w:pStyle w:val="TOC3"/>
        <w:rPr>
          <w:ins w:id="278" w:author="Author" w:date="2015-05-01T16:00:00Z"/>
          <w:rFonts w:asciiTheme="minorHAnsi" w:eastAsiaTheme="minorEastAsia" w:hAnsiTheme="minorHAnsi" w:cstheme="minorBidi"/>
          <w:bCs w:val="0"/>
          <w:sz w:val="22"/>
          <w:szCs w:val="22"/>
        </w:rPr>
      </w:pPr>
      <w:ins w:id="279" w:author="Author" w:date="2015-05-01T16:00:00Z">
        <w:r>
          <w:t>2.7.3 Living room set up by Dad</w:t>
        </w:r>
        <w:r>
          <w:tab/>
        </w:r>
        <w:r>
          <w:fldChar w:fldCharType="begin"/>
        </w:r>
        <w:r>
          <w:instrText xml:space="preserve"> PAGEREF _Toc418259421 \h </w:instrText>
        </w:r>
      </w:ins>
      <w:r>
        <w:fldChar w:fldCharType="separate"/>
      </w:r>
      <w:ins w:id="280" w:author="Author" w:date="2015-05-07T11:44:00Z">
        <w:r w:rsidR="00D1575D">
          <w:t>51</w:t>
        </w:r>
      </w:ins>
      <w:ins w:id="281" w:author="Author" w:date="2015-05-01T16:23:00Z">
        <w:del w:id="282" w:author="Author" w:date="2015-05-07T11:44:00Z">
          <w:r w:rsidR="000051FC" w:rsidDel="00D1575D">
            <w:delText>50</w:delText>
          </w:r>
        </w:del>
      </w:ins>
      <w:ins w:id="283" w:author="Author" w:date="2015-05-01T16:00:00Z">
        <w:del w:id="284" w:author="Author" w:date="2015-05-07T11:44:00Z">
          <w:r w:rsidDel="00D1575D">
            <w:delText>81</w:delText>
          </w:r>
        </w:del>
        <w:r>
          <w:fldChar w:fldCharType="end"/>
        </w:r>
      </w:ins>
    </w:p>
    <w:p w14:paraId="59FFC058" w14:textId="77777777" w:rsidR="007B3887" w:rsidRDefault="007B3887">
      <w:pPr>
        <w:pStyle w:val="TOC3"/>
        <w:rPr>
          <w:ins w:id="285" w:author="Author" w:date="2015-05-01T16:00:00Z"/>
          <w:rFonts w:asciiTheme="minorHAnsi" w:eastAsiaTheme="minorEastAsia" w:hAnsiTheme="minorHAnsi" w:cstheme="minorBidi"/>
          <w:bCs w:val="0"/>
          <w:sz w:val="22"/>
          <w:szCs w:val="22"/>
        </w:rPr>
      </w:pPr>
      <w:ins w:id="286" w:author="Author" w:date="2015-05-01T16:00:00Z">
        <w:r>
          <w:t>2.7.4 Son's bedroom set up by son</w:t>
        </w:r>
        <w:r>
          <w:tab/>
        </w:r>
        <w:r>
          <w:fldChar w:fldCharType="begin"/>
        </w:r>
        <w:r>
          <w:instrText xml:space="preserve"> PAGEREF _Toc418259422 \h </w:instrText>
        </w:r>
      </w:ins>
      <w:r>
        <w:fldChar w:fldCharType="separate"/>
      </w:r>
      <w:ins w:id="287" w:author="Author" w:date="2015-05-07T11:44:00Z">
        <w:r w:rsidR="00D1575D">
          <w:t>52</w:t>
        </w:r>
      </w:ins>
      <w:ins w:id="288" w:author="Author" w:date="2015-05-01T16:23:00Z">
        <w:del w:id="289" w:author="Author" w:date="2015-05-07T11:44:00Z">
          <w:r w:rsidR="000051FC" w:rsidDel="00D1575D">
            <w:delText>51</w:delText>
          </w:r>
        </w:del>
      </w:ins>
      <w:ins w:id="290" w:author="Author" w:date="2015-05-01T16:00:00Z">
        <w:del w:id="291" w:author="Author" w:date="2015-05-07T11:44:00Z">
          <w:r w:rsidDel="00D1575D">
            <w:delText>84</w:delText>
          </w:r>
        </w:del>
        <w:r>
          <w:fldChar w:fldCharType="end"/>
        </w:r>
      </w:ins>
    </w:p>
    <w:p w14:paraId="4382E77B" w14:textId="77777777" w:rsidR="007B3887" w:rsidRDefault="007B3887">
      <w:pPr>
        <w:pStyle w:val="TOC3"/>
        <w:rPr>
          <w:ins w:id="292" w:author="Author" w:date="2015-05-01T16:00:00Z"/>
          <w:rFonts w:asciiTheme="minorHAnsi" w:eastAsiaTheme="minorEastAsia" w:hAnsiTheme="minorHAnsi" w:cstheme="minorBidi"/>
          <w:bCs w:val="0"/>
          <w:sz w:val="22"/>
          <w:szCs w:val="22"/>
        </w:rPr>
      </w:pPr>
      <w:ins w:id="293" w:author="Author" w:date="2015-05-01T16:00:00Z">
        <w:r>
          <w:t>2.7.5 Master bedroom set up by Dad</w:t>
        </w:r>
        <w:r>
          <w:tab/>
        </w:r>
        <w:r>
          <w:fldChar w:fldCharType="begin"/>
        </w:r>
        <w:r>
          <w:instrText xml:space="preserve"> PAGEREF _Toc418259423 \h </w:instrText>
        </w:r>
      </w:ins>
      <w:r>
        <w:fldChar w:fldCharType="separate"/>
      </w:r>
      <w:ins w:id="294" w:author="Author" w:date="2015-05-07T11:44:00Z">
        <w:r w:rsidR="00D1575D">
          <w:t>53</w:t>
        </w:r>
      </w:ins>
      <w:ins w:id="295" w:author="Author" w:date="2015-05-01T16:23:00Z">
        <w:del w:id="296" w:author="Author" w:date="2015-05-07T11:44:00Z">
          <w:r w:rsidR="000051FC" w:rsidDel="00D1575D">
            <w:delText>52</w:delText>
          </w:r>
        </w:del>
      </w:ins>
      <w:ins w:id="297" w:author="Author" w:date="2015-05-01T16:00:00Z">
        <w:del w:id="298" w:author="Author" w:date="2015-05-07T11:44:00Z">
          <w:r w:rsidDel="00D1575D">
            <w:delText>85</w:delText>
          </w:r>
        </w:del>
        <w:r>
          <w:fldChar w:fldCharType="end"/>
        </w:r>
      </w:ins>
    </w:p>
    <w:p w14:paraId="0FF728A9" w14:textId="77777777" w:rsidR="007B3887" w:rsidRDefault="007B3887">
      <w:pPr>
        <w:pStyle w:val="TOC3"/>
        <w:rPr>
          <w:ins w:id="299" w:author="Author" w:date="2015-05-01T16:00:00Z"/>
          <w:rFonts w:asciiTheme="minorHAnsi" w:eastAsiaTheme="minorEastAsia" w:hAnsiTheme="minorHAnsi" w:cstheme="minorBidi"/>
          <w:bCs w:val="0"/>
          <w:sz w:val="22"/>
          <w:szCs w:val="22"/>
        </w:rPr>
      </w:pPr>
      <w:ins w:id="300" w:author="Author" w:date="2015-05-01T16:00:00Z">
        <w:r>
          <w:t>2.7.6 Son can control different TVs in the house</w:t>
        </w:r>
        <w:r>
          <w:tab/>
        </w:r>
        <w:r>
          <w:fldChar w:fldCharType="begin"/>
        </w:r>
        <w:r>
          <w:instrText xml:space="preserve"> PAGEREF _Toc418259424 \h </w:instrText>
        </w:r>
      </w:ins>
      <w:r>
        <w:fldChar w:fldCharType="separate"/>
      </w:r>
      <w:ins w:id="301" w:author="Author" w:date="2015-05-07T11:44:00Z">
        <w:r w:rsidR="00D1575D">
          <w:t>54</w:t>
        </w:r>
      </w:ins>
      <w:ins w:id="302" w:author="Author" w:date="2015-05-01T16:23:00Z">
        <w:del w:id="303" w:author="Author" w:date="2015-05-07T11:44:00Z">
          <w:r w:rsidR="000051FC" w:rsidDel="00D1575D">
            <w:delText>53</w:delText>
          </w:r>
        </w:del>
      </w:ins>
      <w:ins w:id="304" w:author="Author" w:date="2015-05-01T16:00:00Z">
        <w:del w:id="305" w:author="Author" w:date="2015-05-07T11:44:00Z">
          <w:r w:rsidDel="00D1575D">
            <w:delText>88</w:delText>
          </w:r>
        </w:del>
        <w:r>
          <w:fldChar w:fldCharType="end"/>
        </w:r>
      </w:ins>
    </w:p>
    <w:p w14:paraId="17DFA01B" w14:textId="77777777" w:rsidR="007B3887" w:rsidRDefault="007B3887">
      <w:pPr>
        <w:pStyle w:val="TOC3"/>
        <w:rPr>
          <w:ins w:id="306" w:author="Author" w:date="2015-05-01T16:00:00Z"/>
          <w:rFonts w:asciiTheme="minorHAnsi" w:eastAsiaTheme="minorEastAsia" w:hAnsiTheme="minorHAnsi" w:cstheme="minorBidi"/>
          <w:bCs w:val="0"/>
          <w:sz w:val="22"/>
          <w:szCs w:val="22"/>
        </w:rPr>
      </w:pPr>
      <w:ins w:id="307" w:author="Author" w:date="2015-05-01T16:00:00Z">
        <w:r>
          <w:t>2.7.7 Living roo</w:t>
        </w:r>
        <w:bookmarkStart w:id="308" w:name="_GoBack"/>
        <w:bookmarkEnd w:id="308"/>
        <w:r>
          <w:t>m tablet controls TVs in the house</w:t>
        </w:r>
        <w:r>
          <w:tab/>
        </w:r>
        <w:r>
          <w:fldChar w:fldCharType="begin"/>
        </w:r>
        <w:r>
          <w:instrText xml:space="preserve"> PAGEREF _Toc418259425 \h </w:instrText>
        </w:r>
      </w:ins>
      <w:r>
        <w:fldChar w:fldCharType="separate"/>
      </w:r>
      <w:ins w:id="309" w:author="Author" w:date="2015-05-07T11:44:00Z">
        <w:r w:rsidR="00D1575D">
          <w:t>55</w:t>
        </w:r>
      </w:ins>
      <w:ins w:id="310" w:author="Author" w:date="2015-05-01T16:23:00Z">
        <w:del w:id="311" w:author="Author" w:date="2015-05-07T11:44:00Z">
          <w:r w:rsidR="000051FC" w:rsidDel="00D1575D">
            <w:delText>54</w:delText>
          </w:r>
        </w:del>
      </w:ins>
      <w:ins w:id="312" w:author="Author" w:date="2015-05-01T16:00:00Z">
        <w:del w:id="313" w:author="Author" w:date="2015-05-07T11:44:00Z">
          <w:r w:rsidDel="00D1575D">
            <w:delText>91</w:delText>
          </w:r>
        </w:del>
        <w:r>
          <w:fldChar w:fldCharType="end"/>
        </w:r>
      </w:ins>
    </w:p>
    <w:p w14:paraId="790DF4EF" w14:textId="77777777" w:rsidR="007B3887" w:rsidRDefault="007B3887">
      <w:pPr>
        <w:pStyle w:val="TOC1"/>
        <w:rPr>
          <w:ins w:id="314" w:author="Author" w:date="2015-05-01T16:00:00Z"/>
          <w:rFonts w:asciiTheme="minorHAnsi" w:eastAsiaTheme="minorEastAsia" w:hAnsiTheme="minorHAnsi" w:cstheme="minorBidi"/>
          <w:b w:val="0"/>
          <w:bCs w:val="0"/>
          <w:sz w:val="22"/>
        </w:rPr>
      </w:pPr>
      <w:ins w:id="315" w:author="Author" w:date="2015-05-01T16:00:00Z">
        <w:r>
          <w:t>3 Enhancements to Existing Framework</w:t>
        </w:r>
        <w:r>
          <w:tab/>
        </w:r>
        <w:r>
          <w:fldChar w:fldCharType="begin"/>
        </w:r>
        <w:r>
          <w:instrText xml:space="preserve"> PAGEREF _Toc418259426 \h </w:instrText>
        </w:r>
      </w:ins>
      <w:r>
        <w:fldChar w:fldCharType="separate"/>
      </w:r>
      <w:ins w:id="316" w:author="Author" w:date="2015-05-07T11:44:00Z">
        <w:r w:rsidR="00D1575D">
          <w:t>56</w:t>
        </w:r>
      </w:ins>
      <w:ins w:id="317" w:author="Author" w:date="2015-05-01T16:23:00Z">
        <w:del w:id="318" w:author="Author" w:date="2015-05-07T11:44:00Z">
          <w:r w:rsidR="000051FC" w:rsidDel="00D1575D">
            <w:delText>55</w:delText>
          </w:r>
        </w:del>
      </w:ins>
      <w:ins w:id="319" w:author="Author" w:date="2015-05-01T16:00:00Z">
        <w:del w:id="320" w:author="Author" w:date="2015-05-07T11:44:00Z">
          <w:r w:rsidDel="00D1575D">
            <w:delText>94</w:delText>
          </w:r>
        </w:del>
        <w:r>
          <w:fldChar w:fldCharType="end"/>
        </w:r>
      </w:ins>
    </w:p>
    <w:p w14:paraId="277A7FD1" w14:textId="77777777" w:rsidR="007B3887" w:rsidRDefault="007B3887">
      <w:pPr>
        <w:pStyle w:val="TOC2"/>
        <w:rPr>
          <w:ins w:id="321" w:author="Author" w:date="2015-05-01T16:00:00Z"/>
          <w:rFonts w:asciiTheme="minorHAnsi" w:eastAsiaTheme="minorEastAsia" w:hAnsiTheme="minorHAnsi" w:cstheme="minorBidi"/>
          <w:sz w:val="22"/>
        </w:rPr>
      </w:pPr>
      <w:ins w:id="322" w:author="Author" w:date="2015-05-01T16:00:00Z">
        <w:r>
          <w:t>3.1 Crypto Agility Exchange</w:t>
        </w:r>
        <w:r>
          <w:tab/>
        </w:r>
        <w:r>
          <w:fldChar w:fldCharType="begin"/>
        </w:r>
        <w:r>
          <w:instrText xml:space="preserve"> PAGEREF _Toc418259427 \h </w:instrText>
        </w:r>
      </w:ins>
      <w:r>
        <w:fldChar w:fldCharType="separate"/>
      </w:r>
      <w:ins w:id="323" w:author="Author" w:date="2015-05-07T11:44:00Z">
        <w:r w:rsidR="00D1575D">
          <w:t>56</w:t>
        </w:r>
      </w:ins>
      <w:ins w:id="324" w:author="Author" w:date="2015-05-01T16:23:00Z">
        <w:del w:id="325" w:author="Author" w:date="2015-05-07T11:44:00Z">
          <w:r w:rsidR="000051FC" w:rsidDel="00D1575D">
            <w:delText>55</w:delText>
          </w:r>
        </w:del>
      </w:ins>
      <w:ins w:id="326" w:author="Author" w:date="2015-05-01T16:00:00Z">
        <w:del w:id="327" w:author="Author" w:date="2015-05-07T11:44:00Z">
          <w:r w:rsidDel="00D1575D">
            <w:delText>94</w:delText>
          </w:r>
        </w:del>
        <w:r>
          <w:fldChar w:fldCharType="end"/>
        </w:r>
      </w:ins>
    </w:p>
    <w:p w14:paraId="21864CAB" w14:textId="77777777" w:rsidR="007B3887" w:rsidRDefault="007B3887">
      <w:pPr>
        <w:pStyle w:val="TOC2"/>
        <w:rPr>
          <w:ins w:id="328" w:author="Author" w:date="2015-05-01T16:00:00Z"/>
          <w:rFonts w:asciiTheme="minorHAnsi" w:eastAsiaTheme="minorEastAsia" w:hAnsiTheme="minorHAnsi" w:cstheme="minorBidi"/>
          <w:sz w:val="22"/>
        </w:rPr>
      </w:pPr>
      <w:ins w:id="329" w:author="Author" w:date="2015-05-01T16:00:00Z">
        <w:r>
          <w:t>3.2 Application State Announcement</w:t>
        </w:r>
        <w:r>
          <w:tab/>
        </w:r>
        <w:r>
          <w:fldChar w:fldCharType="begin"/>
        </w:r>
        <w:r>
          <w:instrText xml:space="preserve"> PAGEREF _Toc418259428 \h </w:instrText>
        </w:r>
      </w:ins>
      <w:r>
        <w:fldChar w:fldCharType="separate"/>
      </w:r>
      <w:ins w:id="330" w:author="Author" w:date="2015-05-07T11:44:00Z">
        <w:r w:rsidR="00D1575D">
          <w:t>57</w:t>
        </w:r>
      </w:ins>
      <w:ins w:id="331" w:author="Author" w:date="2015-05-01T16:23:00Z">
        <w:del w:id="332" w:author="Author" w:date="2015-05-07T11:44:00Z">
          <w:r w:rsidR="000051FC" w:rsidDel="00D1575D">
            <w:delText>56</w:delText>
          </w:r>
        </w:del>
      </w:ins>
      <w:ins w:id="333" w:author="Author" w:date="2015-05-01T16:00:00Z">
        <w:del w:id="334" w:author="Author" w:date="2015-05-07T11:44:00Z">
          <w:r w:rsidDel="00D1575D">
            <w:delText>95</w:delText>
          </w:r>
        </w:del>
        <w:r>
          <w:fldChar w:fldCharType="end"/>
        </w:r>
      </w:ins>
    </w:p>
    <w:p w14:paraId="38380A7F" w14:textId="77777777" w:rsidR="007B3887" w:rsidRDefault="007B3887">
      <w:pPr>
        <w:pStyle w:val="TOC1"/>
        <w:rPr>
          <w:ins w:id="335" w:author="Author" w:date="2015-05-01T16:00:00Z"/>
          <w:rFonts w:asciiTheme="minorHAnsi" w:eastAsiaTheme="minorEastAsia" w:hAnsiTheme="minorHAnsi" w:cstheme="minorBidi"/>
          <w:b w:val="0"/>
          <w:bCs w:val="0"/>
          <w:sz w:val="22"/>
        </w:rPr>
      </w:pPr>
      <w:ins w:id="336" w:author="Author" w:date="2015-05-01T16:00:00Z">
        <w:r>
          <w:t>4 Features In Future Releases</w:t>
        </w:r>
        <w:r>
          <w:tab/>
        </w:r>
        <w:r>
          <w:fldChar w:fldCharType="begin"/>
        </w:r>
        <w:r>
          <w:instrText xml:space="preserve"> PAGEREF _Toc418259429 \h </w:instrText>
        </w:r>
      </w:ins>
      <w:r>
        <w:fldChar w:fldCharType="separate"/>
      </w:r>
      <w:ins w:id="337" w:author="Author" w:date="2015-05-07T11:44:00Z">
        <w:r w:rsidR="00D1575D">
          <w:t>58</w:t>
        </w:r>
      </w:ins>
      <w:ins w:id="338" w:author="Author" w:date="2015-05-01T16:23:00Z">
        <w:del w:id="339" w:author="Author" w:date="2015-05-07T11:44:00Z">
          <w:r w:rsidR="000051FC" w:rsidDel="00D1575D">
            <w:delText>57</w:delText>
          </w:r>
        </w:del>
      </w:ins>
      <w:ins w:id="340" w:author="Author" w:date="2015-05-01T16:00:00Z">
        <w:del w:id="341" w:author="Author" w:date="2015-05-07T11:44:00Z">
          <w:r w:rsidDel="00D1575D">
            <w:delText>96</w:delText>
          </w:r>
        </w:del>
        <w:r>
          <w:fldChar w:fldCharType="end"/>
        </w:r>
      </w:ins>
    </w:p>
    <w:p w14:paraId="58F783D3" w14:textId="77777777" w:rsidR="007B3887" w:rsidRDefault="007B3887">
      <w:pPr>
        <w:pStyle w:val="TOC3"/>
        <w:rPr>
          <w:ins w:id="342" w:author="Author" w:date="2015-05-01T16:00:00Z"/>
          <w:rFonts w:asciiTheme="minorHAnsi" w:eastAsiaTheme="minorEastAsia" w:hAnsiTheme="minorHAnsi" w:cstheme="minorBidi"/>
          <w:bCs w:val="0"/>
          <w:sz w:val="22"/>
          <w:szCs w:val="22"/>
        </w:rPr>
      </w:pPr>
      <w:ins w:id="343" w:author="Author" w:date="2015-05-01T16:00:00Z">
        <w:r>
          <w:t>4.1.1 Certificate revocation (not fully designed)</w:t>
        </w:r>
        <w:r>
          <w:tab/>
        </w:r>
        <w:r>
          <w:fldChar w:fldCharType="begin"/>
        </w:r>
        <w:r>
          <w:instrText xml:space="preserve"> PAGEREF _Toc418259430 \h </w:instrText>
        </w:r>
      </w:ins>
      <w:r>
        <w:fldChar w:fldCharType="separate"/>
      </w:r>
      <w:ins w:id="344" w:author="Author" w:date="2015-05-07T11:44:00Z">
        <w:r w:rsidR="00D1575D">
          <w:t>58</w:t>
        </w:r>
      </w:ins>
      <w:ins w:id="345" w:author="Author" w:date="2015-05-01T16:23:00Z">
        <w:del w:id="346" w:author="Author" w:date="2015-05-07T11:44:00Z">
          <w:r w:rsidR="000051FC" w:rsidDel="00D1575D">
            <w:delText>57</w:delText>
          </w:r>
        </w:del>
      </w:ins>
      <w:ins w:id="347" w:author="Author" w:date="2015-05-01T16:00:00Z">
        <w:del w:id="348" w:author="Author" w:date="2015-05-07T11:44:00Z">
          <w:r w:rsidDel="00D1575D">
            <w:delText>96</w:delText>
          </w:r>
        </w:del>
        <w:r>
          <w:fldChar w:fldCharType="end"/>
        </w:r>
      </w:ins>
    </w:p>
    <w:p w14:paraId="2A891FC1" w14:textId="77777777" w:rsidR="007B3887" w:rsidRDefault="007B3887">
      <w:pPr>
        <w:pStyle w:val="TOC3"/>
        <w:rPr>
          <w:ins w:id="349" w:author="Author" w:date="2015-05-01T16:00:00Z"/>
          <w:rFonts w:asciiTheme="minorHAnsi" w:eastAsiaTheme="minorEastAsia" w:hAnsiTheme="minorHAnsi" w:cstheme="minorBidi"/>
          <w:bCs w:val="0"/>
          <w:sz w:val="22"/>
          <w:szCs w:val="22"/>
        </w:rPr>
      </w:pPr>
      <w:ins w:id="350" w:author="Author" w:date="2015-05-01T16:00:00Z">
        <w:r>
          <w:t>4.1.2 Distribution of policy updates and membership certificates (not fully designed)</w:t>
        </w:r>
        <w:r>
          <w:tab/>
        </w:r>
        <w:r>
          <w:fldChar w:fldCharType="begin"/>
        </w:r>
        <w:r>
          <w:instrText xml:space="preserve"> PAGEREF _Toc418259431 \h </w:instrText>
        </w:r>
      </w:ins>
      <w:r>
        <w:fldChar w:fldCharType="separate"/>
      </w:r>
      <w:ins w:id="351" w:author="Author" w:date="2015-05-07T11:44:00Z">
        <w:r w:rsidR="00D1575D">
          <w:t>58</w:t>
        </w:r>
      </w:ins>
      <w:ins w:id="352" w:author="Author" w:date="2015-05-01T16:23:00Z">
        <w:del w:id="353" w:author="Author" w:date="2015-05-07T11:44:00Z">
          <w:r w:rsidR="000051FC" w:rsidDel="00D1575D">
            <w:delText>57</w:delText>
          </w:r>
        </w:del>
      </w:ins>
      <w:ins w:id="354" w:author="Author" w:date="2015-05-01T16:00:00Z">
        <w:del w:id="355" w:author="Author" w:date="2015-05-07T11:44:00Z">
          <w:r w:rsidDel="00D1575D">
            <w:delText>96</w:delText>
          </w:r>
        </w:del>
        <w:r>
          <w:fldChar w:fldCharType="end"/>
        </w:r>
      </w:ins>
    </w:p>
    <w:p w14:paraId="6993EA61" w14:textId="77777777" w:rsidR="007B3887" w:rsidRDefault="007B3887">
      <w:pPr>
        <w:pStyle w:val="TOC3"/>
        <w:rPr>
          <w:ins w:id="356" w:author="Author" w:date="2015-05-01T16:00:00Z"/>
          <w:rFonts w:asciiTheme="minorHAnsi" w:eastAsiaTheme="minorEastAsia" w:hAnsiTheme="minorHAnsi" w:cstheme="minorBidi"/>
          <w:bCs w:val="0"/>
          <w:sz w:val="22"/>
          <w:szCs w:val="22"/>
        </w:rPr>
      </w:pPr>
      <w:ins w:id="357" w:author="Author" w:date="2015-05-01T16:00:00Z">
        <w:r>
          <w:t>4.1.3 Policy Templates</w:t>
        </w:r>
        <w:r>
          <w:tab/>
        </w:r>
        <w:r>
          <w:fldChar w:fldCharType="begin"/>
        </w:r>
        <w:r>
          <w:instrText xml:space="preserve"> PAGEREF _Toc418259432 \h </w:instrText>
        </w:r>
      </w:ins>
      <w:r>
        <w:fldChar w:fldCharType="separate"/>
      </w:r>
      <w:ins w:id="358" w:author="Author" w:date="2015-05-07T11:44:00Z">
        <w:r w:rsidR="00D1575D">
          <w:t>59</w:t>
        </w:r>
      </w:ins>
      <w:ins w:id="359" w:author="Author" w:date="2015-05-01T16:23:00Z">
        <w:del w:id="360" w:author="Author" w:date="2015-05-07T11:44:00Z">
          <w:r w:rsidR="000051FC" w:rsidDel="00D1575D">
            <w:delText>58</w:delText>
          </w:r>
        </w:del>
      </w:ins>
      <w:ins w:id="361" w:author="Author" w:date="2015-05-01T16:00:00Z">
        <w:del w:id="362" w:author="Author" w:date="2015-05-07T11:44:00Z">
          <w:r w:rsidDel="00D1575D">
            <w:delText>97</w:delText>
          </w:r>
        </w:del>
        <w:r>
          <w:fldChar w:fldCharType="end"/>
        </w:r>
      </w:ins>
    </w:p>
    <w:p w14:paraId="6A937F13" w14:textId="77777777" w:rsidR="007B3887" w:rsidRDefault="007B3887">
      <w:pPr>
        <w:pStyle w:val="TOC1"/>
        <w:rPr>
          <w:ins w:id="363" w:author="Author" w:date="2015-05-01T16:00:00Z"/>
          <w:rFonts w:asciiTheme="minorHAnsi" w:eastAsiaTheme="minorEastAsia" w:hAnsiTheme="minorHAnsi" w:cstheme="minorBidi"/>
          <w:b w:val="0"/>
          <w:bCs w:val="0"/>
          <w:sz w:val="22"/>
        </w:rPr>
      </w:pPr>
      <w:ins w:id="364" w:author="Author" w:date="2015-05-01T16:00:00Z">
        <w:r>
          <w:t>5 Future Considerations</w:t>
        </w:r>
        <w:r>
          <w:tab/>
        </w:r>
        <w:r>
          <w:fldChar w:fldCharType="begin"/>
        </w:r>
        <w:r>
          <w:instrText xml:space="preserve"> PAGEREF _Toc418259433 \h </w:instrText>
        </w:r>
      </w:ins>
      <w:r>
        <w:fldChar w:fldCharType="separate"/>
      </w:r>
      <w:ins w:id="365" w:author="Author" w:date="2015-05-07T11:44:00Z">
        <w:r w:rsidR="00D1575D">
          <w:t>59</w:t>
        </w:r>
      </w:ins>
      <w:ins w:id="366" w:author="Author" w:date="2015-05-01T16:23:00Z">
        <w:del w:id="367" w:author="Author" w:date="2015-05-07T11:44:00Z">
          <w:r w:rsidR="000051FC" w:rsidDel="00D1575D">
            <w:delText>58</w:delText>
          </w:r>
        </w:del>
      </w:ins>
      <w:ins w:id="368" w:author="Author" w:date="2015-05-01T16:00:00Z">
        <w:del w:id="369" w:author="Author" w:date="2015-05-07T11:44:00Z">
          <w:r w:rsidDel="00D1575D">
            <w:delText>97</w:delText>
          </w:r>
        </w:del>
        <w:r>
          <w:fldChar w:fldCharType="end"/>
        </w:r>
      </w:ins>
    </w:p>
    <w:p w14:paraId="377EF510" w14:textId="77777777" w:rsidR="007B3887" w:rsidRDefault="007B3887">
      <w:pPr>
        <w:pStyle w:val="TOC2"/>
        <w:rPr>
          <w:ins w:id="370" w:author="Author" w:date="2015-05-01T16:00:00Z"/>
          <w:rFonts w:asciiTheme="minorHAnsi" w:eastAsiaTheme="minorEastAsia" w:hAnsiTheme="minorHAnsi" w:cstheme="minorBidi"/>
          <w:sz w:val="22"/>
        </w:rPr>
      </w:pPr>
      <w:ins w:id="371" w:author="Author" w:date="2015-05-01T16:00:00Z">
        <w:r>
          <w:t>5.1 Broadcast signals and multipoint sessions</w:t>
        </w:r>
        <w:r>
          <w:tab/>
        </w:r>
        <w:r>
          <w:fldChar w:fldCharType="begin"/>
        </w:r>
        <w:r>
          <w:instrText xml:space="preserve"> PAGEREF _Toc418259434 \h </w:instrText>
        </w:r>
      </w:ins>
      <w:r>
        <w:fldChar w:fldCharType="separate"/>
      </w:r>
      <w:ins w:id="372" w:author="Author" w:date="2015-05-07T11:44:00Z">
        <w:r w:rsidR="00D1575D">
          <w:t>59</w:t>
        </w:r>
      </w:ins>
      <w:ins w:id="373" w:author="Author" w:date="2015-05-01T16:23:00Z">
        <w:del w:id="374" w:author="Author" w:date="2015-05-07T11:44:00Z">
          <w:r w:rsidR="000051FC" w:rsidDel="00D1575D">
            <w:delText>58</w:delText>
          </w:r>
        </w:del>
      </w:ins>
      <w:ins w:id="375" w:author="Author" w:date="2015-05-01T16:00:00Z">
        <w:del w:id="376" w:author="Author" w:date="2015-05-07T11:44:00Z">
          <w:r w:rsidDel="00D1575D">
            <w:delText>97</w:delText>
          </w:r>
        </w:del>
        <w:r>
          <w:fldChar w:fldCharType="end"/>
        </w:r>
      </w:ins>
    </w:p>
    <w:p w14:paraId="32C67E8E" w14:textId="77777777" w:rsidR="0040317B" w:rsidDel="007B3887" w:rsidRDefault="0040317B">
      <w:pPr>
        <w:pStyle w:val="TOC1"/>
        <w:rPr>
          <w:del w:id="377" w:author="Author" w:date="2015-05-01T16:00:00Z"/>
          <w:rFonts w:asciiTheme="minorHAnsi" w:eastAsiaTheme="minorEastAsia" w:hAnsiTheme="minorHAnsi" w:cstheme="minorBidi"/>
          <w:b w:val="0"/>
          <w:bCs w:val="0"/>
          <w:sz w:val="22"/>
        </w:rPr>
      </w:pPr>
      <w:del w:id="378" w:author="Author" w:date="2015-05-01T16:00:00Z">
        <w:r w:rsidDel="007B3887">
          <w:delText>1 Introduction</w:delText>
        </w:r>
        <w:r w:rsidDel="007B3887">
          <w:tab/>
          <w:delText>5</w:delText>
        </w:r>
      </w:del>
    </w:p>
    <w:p w14:paraId="03F1D8BE" w14:textId="77777777" w:rsidR="0040317B" w:rsidDel="007B3887" w:rsidRDefault="0040317B">
      <w:pPr>
        <w:pStyle w:val="TOC2"/>
        <w:rPr>
          <w:del w:id="379" w:author="Author" w:date="2015-05-01T16:00:00Z"/>
          <w:rFonts w:asciiTheme="minorHAnsi" w:eastAsiaTheme="minorEastAsia" w:hAnsiTheme="minorHAnsi" w:cstheme="minorBidi"/>
          <w:sz w:val="22"/>
        </w:rPr>
      </w:pPr>
      <w:del w:id="380" w:author="Author" w:date="2015-05-01T16:00:00Z">
        <w:r w:rsidDel="007B3887">
          <w:delText>1.1 Purpose and scope</w:delText>
        </w:r>
        <w:r w:rsidDel="007B3887">
          <w:tab/>
          <w:delText>5</w:delText>
        </w:r>
      </w:del>
    </w:p>
    <w:p w14:paraId="7014AB9D" w14:textId="77777777" w:rsidR="0040317B" w:rsidDel="007B3887" w:rsidRDefault="0040317B">
      <w:pPr>
        <w:pStyle w:val="TOC2"/>
        <w:rPr>
          <w:del w:id="381" w:author="Author" w:date="2015-05-01T16:00:00Z"/>
          <w:rFonts w:asciiTheme="minorHAnsi" w:eastAsiaTheme="minorEastAsia" w:hAnsiTheme="minorHAnsi" w:cstheme="minorBidi"/>
          <w:sz w:val="22"/>
        </w:rPr>
      </w:pPr>
      <w:del w:id="382" w:author="Author" w:date="2015-05-01T16:00:00Z">
        <w:r w:rsidDel="007B3887">
          <w:delText>1.2 Revision history</w:delText>
        </w:r>
        <w:r w:rsidDel="007B3887">
          <w:tab/>
          <w:delText>5</w:delText>
        </w:r>
      </w:del>
    </w:p>
    <w:p w14:paraId="6408A7E2" w14:textId="77777777" w:rsidR="0040317B" w:rsidDel="007B3887" w:rsidRDefault="0040317B">
      <w:pPr>
        <w:pStyle w:val="TOC2"/>
        <w:rPr>
          <w:del w:id="383" w:author="Author" w:date="2015-05-01T16:00:00Z"/>
          <w:rFonts w:asciiTheme="minorHAnsi" w:eastAsiaTheme="minorEastAsia" w:hAnsiTheme="minorHAnsi" w:cstheme="minorBidi"/>
          <w:sz w:val="22"/>
        </w:rPr>
      </w:pPr>
      <w:del w:id="384" w:author="Author" w:date="2015-05-01T16:00:00Z">
        <w:r w:rsidDel="007B3887">
          <w:delText>1.3 Acronyms and terms</w:delText>
        </w:r>
        <w:r w:rsidDel="007B3887">
          <w:tab/>
          <w:delText>5</w:delText>
        </w:r>
      </w:del>
    </w:p>
    <w:p w14:paraId="3B1D8110" w14:textId="77777777" w:rsidR="0040317B" w:rsidDel="007B3887" w:rsidRDefault="0040317B">
      <w:pPr>
        <w:pStyle w:val="TOC1"/>
        <w:rPr>
          <w:del w:id="385" w:author="Author" w:date="2015-05-01T16:00:00Z"/>
          <w:rFonts w:asciiTheme="minorHAnsi" w:eastAsiaTheme="minorEastAsia" w:hAnsiTheme="minorHAnsi" w:cstheme="minorBidi"/>
          <w:b w:val="0"/>
          <w:bCs w:val="0"/>
          <w:sz w:val="22"/>
        </w:rPr>
      </w:pPr>
      <w:del w:id="386" w:author="Author" w:date="2015-05-01T16:00:00Z">
        <w:r w:rsidDel="007B3887">
          <w:delText>2 System Design</w:delText>
        </w:r>
        <w:r w:rsidDel="007B3887">
          <w:tab/>
          <w:delText>8</w:delText>
        </w:r>
      </w:del>
    </w:p>
    <w:p w14:paraId="75ED153B" w14:textId="77777777" w:rsidR="0040317B" w:rsidDel="007B3887" w:rsidRDefault="0040317B">
      <w:pPr>
        <w:pStyle w:val="TOC2"/>
        <w:rPr>
          <w:del w:id="387" w:author="Author" w:date="2015-05-01T16:00:00Z"/>
          <w:rFonts w:asciiTheme="minorHAnsi" w:eastAsiaTheme="minorEastAsia" w:hAnsiTheme="minorHAnsi" w:cstheme="minorBidi"/>
          <w:sz w:val="22"/>
        </w:rPr>
      </w:pPr>
      <w:del w:id="388" w:author="Author" w:date="2015-05-01T16:00:00Z">
        <w:r w:rsidDel="007B3887">
          <w:delText>2.1 Overview</w:delText>
        </w:r>
        <w:r w:rsidDel="007B3887">
          <w:tab/>
          <w:delText>8</w:delText>
        </w:r>
      </w:del>
    </w:p>
    <w:p w14:paraId="23547125" w14:textId="77777777" w:rsidR="0040317B" w:rsidDel="007B3887" w:rsidRDefault="0040317B">
      <w:pPr>
        <w:pStyle w:val="TOC2"/>
        <w:rPr>
          <w:del w:id="389" w:author="Author" w:date="2015-05-01T16:00:00Z"/>
          <w:rFonts w:asciiTheme="minorHAnsi" w:eastAsiaTheme="minorEastAsia" w:hAnsiTheme="minorHAnsi" w:cstheme="minorBidi"/>
          <w:sz w:val="22"/>
        </w:rPr>
      </w:pPr>
      <w:del w:id="390" w:author="Author" w:date="2015-05-01T16:00:00Z">
        <w:r w:rsidDel="007B3887">
          <w:delText>2.2 Premises</w:delText>
        </w:r>
        <w:r w:rsidDel="007B3887">
          <w:tab/>
          <w:delText>9</w:delText>
        </w:r>
      </w:del>
    </w:p>
    <w:p w14:paraId="798563E4" w14:textId="77777777" w:rsidR="0040317B" w:rsidDel="007B3887" w:rsidRDefault="0040317B">
      <w:pPr>
        <w:pStyle w:val="TOC2"/>
        <w:rPr>
          <w:del w:id="391" w:author="Author" w:date="2015-05-01T16:00:00Z"/>
          <w:rFonts w:asciiTheme="minorHAnsi" w:eastAsiaTheme="minorEastAsia" w:hAnsiTheme="minorHAnsi" w:cstheme="minorBidi"/>
          <w:sz w:val="22"/>
        </w:rPr>
      </w:pPr>
      <w:del w:id="392" w:author="Author" w:date="2015-05-01T16:00:00Z">
        <w:r w:rsidDel="007B3887">
          <w:delText>2.3 Typical operations</w:delText>
        </w:r>
        <w:r w:rsidDel="007B3887">
          <w:tab/>
          <w:delText>11</w:delText>
        </w:r>
      </w:del>
    </w:p>
    <w:p w14:paraId="0D561EA9" w14:textId="77777777" w:rsidR="0040317B" w:rsidDel="007B3887" w:rsidRDefault="0040317B">
      <w:pPr>
        <w:pStyle w:val="TOC3"/>
        <w:rPr>
          <w:del w:id="393" w:author="Author" w:date="2015-05-01T16:00:00Z"/>
          <w:rFonts w:asciiTheme="minorHAnsi" w:eastAsiaTheme="minorEastAsia" w:hAnsiTheme="minorHAnsi" w:cstheme="minorBidi"/>
          <w:bCs w:val="0"/>
          <w:sz w:val="22"/>
          <w:szCs w:val="22"/>
        </w:rPr>
      </w:pPr>
      <w:del w:id="394" w:author="Author" w:date="2015-05-01T16:00:00Z">
        <w:r w:rsidDel="007B3887">
          <w:delText>2.3.1 Assumptions</w:delText>
        </w:r>
        <w:r w:rsidDel="007B3887">
          <w:tab/>
          <w:delText>11</w:delText>
        </w:r>
      </w:del>
    </w:p>
    <w:p w14:paraId="3BE3048C" w14:textId="77777777" w:rsidR="0040317B" w:rsidDel="007B3887" w:rsidRDefault="0040317B">
      <w:pPr>
        <w:pStyle w:val="TOC3"/>
        <w:rPr>
          <w:del w:id="395" w:author="Author" w:date="2015-05-01T16:00:00Z"/>
          <w:rFonts w:asciiTheme="minorHAnsi" w:eastAsiaTheme="minorEastAsia" w:hAnsiTheme="minorHAnsi" w:cstheme="minorBidi"/>
          <w:bCs w:val="0"/>
          <w:sz w:val="22"/>
          <w:szCs w:val="22"/>
        </w:rPr>
      </w:pPr>
      <w:del w:id="396" w:author="Author" w:date="2015-05-01T16:00:00Z">
        <w:r w:rsidDel="007B3887">
          <w:delText>2.3.2 Sample Certificates and Policy Entries</w:delText>
        </w:r>
        <w:r w:rsidDel="007B3887">
          <w:tab/>
          <w:delText>11</w:delText>
        </w:r>
      </w:del>
    </w:p>
    <w:p w14:paraId="0F324FD2" w14:textId="77777777" w:rsidR="0040317B" w:rsidDel="007B3887" w:rsidRDefault="0040317B">
      <w:pPr>
        <w:pStyle w:val="TOC3"/>
        <w:rPr>
          <w:del w:id="397" w:author="Author" w:date="2015-05-01T16:00:00Z"/>
          <w:rFonts w:asciiTheme="minorHAnsi" w:eastAsiaTheme="minorEastAsia" w:hAnsiTheme="minorHAnsi" w:cstheme="minorBidi"/>
          <w:bCs w:val="0"/>
          <w:sz w:val="22"/>
          <w:szCs w:val="22"/>
        </w:rPr>
      </w:pPr>
      <w:del w:id="398" w:author="Author" w:date="2015-05-01T16:00:00Z">
        <w:r w:rsidDel="007B3887">
          <w:delText>2.3.3 Define a security group</w:delText>
        </w:r>
        <w:r w:rsidDel="007B3887">
          <w:tab/>
          <w:delText>13</w:delText>
        </w:r>
      </w:del>
    </w:p>
    <w:p w14:paraId="182CE06A" w14:textId="77777777" w:rsidR="0040317B" w:rsidDel="007B3887" w:rsidRDefault="0040317B">
      <w:pPr>
        <w:pStyle w:val="TOC3"/>
        <w:rPr>
          <w:del w:id="399" w:author="Author" w:date="2015-05-01T16:00:00Z"/>
          <w:rFonts w:asciiTheme="minorHAnsi" w:eastAsiaTheme="minorEastAsia" w:hAnsiTheme="minorHAnsi" w:cstheme="minorBidi"/>
          <w:bCs w:val="0"/>
          <w:sz w:val="22"/>
          <w:szCs w:val="22"/>
        </w:rPr>
      </w:pPr>
      <w:del w:id="400" w:author="Author" w:date="2015-05-01T16:00:00Z">
        <w:r w:rsidDel="007B3887">
          <w:delText>2.3.4 Required Key Exchanges</w:delText>
        </w:r>
        <w:r w:rsidDel="007B3887">
          <w:tab/>
          <w:delText>13</w:delText>
        </w:r>
      </w:del>
    </w:p>
    <w:p w14:paraId="0CAA1409" w14:textId="77777777" w:rsidR="0040317B" w:rsidDel="007B3887" w:rsidRDefault="0040317B">
      <w:pPr>
        <w:pStyle w:val="TOC3"/>
        <w:rPr>
          <w:del w:id="401" w:author="Author" w:date="2015-05-01T16:00:00Z"/>
          <w:rFonts w:asciiTheme="minorHAnsi" w:eastAsiaTheme="minorEastAsia" w:hAnsiTheme="minorHAnsi" w:cstheme="minorBidi"/>
          <w:bCs w:val="0"/>
          <w:sz w:val="22"/>
          <w:szCs w:val="22"/>
        </w:rPr>
      </w:pPr>
      <w:del w:id="402" w:author="Author" w:date="2015-05-01T16:00:00Z">
        <w:r w:rsidDel="007B3887">
          <w:delText>2.3.5 Certificate exchange during session establishment</w:delText>
        </w:r>
        <w:r w:rsidDel="007B3887">
          <w:tab/>
          <w:delText>13</w:delText>
        </w:r>
      </w:del>
    </w:p>
    <w:p w14:paraId="73CF425B" w14:textId="77777777" w:rsidR="0040317B" w:rsidDel="007B3887" w:rsidRDefault="0040317B">
      <w:pPr>
        <w:pStyle w:val="TOC3"/>
        <w:rPr>
          <w:del w:id="403" w:author="Author" w:date="2015-05-01T16:00:00Z"/>
          <w:rFonts w:asciiTheme="minorHAnsi" w:eastAsiaTheme="minorEastAsia" w:hAnsiTheme="minorHAnsi" w:cstheme="minorBidi"/>
          <w:bCs w:val="0"/>
          <w:sz w:val="22"/>
          <w:szCs w:val="22"/>
        </w:rPr>
      </w:pPr>
      <w:del w:id="404" w:author="Author" w:date="2015-05-01T16:00:00Z">
        <w:r w:rsidDel="007B3887">
          <w:delText>2.3.6 Claim a factory-reset application</w:delText>
        </w:r>
        <w:r w:rsidDel="007B3887">
          <w:tab/>
          <w:delText>15</w:delText>
        </w:r>
      </w:del>
    </w:p>
    <w:p w14:paraId="713199E3" w14:textId="77777777" w:rsidR="0040317B" w:rsidDel="007B3887" w:rsidRDefault="0040317B">
      <w:pPr>
        <w:pStyle w:val="TOC3"/>
        <w:rPr>
          <w:del w:id="405" w:author="Author" w:date="2015-05-01T16:00:00Z"/>
          <w:rFonts w:asciiTheme="minorHAnsi" w:eastAsiaTheme="minorEastAsia" w:hAnsiTheme="minorHAnsi" w:cstheme="minorBidi"/>
          <w:bCs w:val="0"/>
          <w:sz w:val="22"/>
          <w:szCs w:val="22"/>
        </w:rPr>
      </w:pPr>
      <w:del w:id="406" w:author="Author" w:date="2015-05-01T16:00:00Z">
        <w:r w:rsidDel="007B3887">
          <w:delText>2.3.7 Example of building a policy</w:delText>
        </w:r>
        <w:r w:rsidDel="007B3887">
          <w:tab/>
          <w:delText>20</w:delText>
        </w:r>
      </w:del>
    </w:p>
    <w:p w14:paraId="16E98AFC" w14:textId="77777777" w:rsidR="0040317B" w:rsidDel="007B3887" w:rsidRDefault="0040317B">
      <w:pPr>
        <w:pStyle w:val="TOC3"/>
        <w:rPr>
          <w:del w:id="407" w:author="Author" w:date="2015-05-01T16:00:00Z"/>
          <w:rFonts w:asciiTheme="minorHAnsi" w:eastAsiaTheme="minorEastAsia" w:hAnsiTheme="minorHAnsi" w:cstheme="minorBidi"/>
          <w:bCs w:val="0"/>
          <w:sz w:val="22"/>
          <w:szCs w:val="22"/>
        </w:rPr>
      </w:pPr>
      <w:del w:id="408" w:author="Author" w:date="2015-05-01T16:00:00Z">
        <w:r w:rsidDel="007B3887">
          <w:delText>2.3.8 Install a policy</w:delText>
        </w:r>
        <w:r w:rsidDel="007B3887">
          <w:tab/>
          <w:delText>20</w:delText>
        </w:r>
      </w:del>
    </w:p>
    <w:p w14:paraId="1885A038" w14:textId="77777777" w:rsidR="0040317B" w:rsidDel="007B3887" w:rsidRDefault="0040317B">
      <w:pPr>
        <w:pStyle w:val="TOC3"/>
        <w:rPr>
          <w:del w:id="409" w:author="Author" w:date="2015-05-01T16:00:00Z"/>
          <w:rFonts w:asciiTheme="minorHAnsi" w:eastAsiaTheme="minorEastAsia" w:hAnsiTheme="minorHAnsi" w:cstheme="minorBidi"/>
          <w:bCs w:val="0"/>
          <w:sz w:val="22"/>
          <w:szCs w:val="22"/>
        </w:rPr>
      </w:pPr>
      <w:del w:id="410" w:author="Author" w:date="2015-05-01T16:00:00Z">
        <w:r w:rsidDel="007B3887">
          <w:delText>2.3.9 Update a manifest</w:delText>
        </w:r>
        <w:r w:rsidDel="007B3887">
          <w:tab/>
          <w:delText>20</w:delText>
        </w:r>
      </w:del>
    </w:p>
    <w:p w14:paraId="5960406F" w14:textId="77777777" w:rsidR="0040317B" w:rsidDel="007B3887" w:rsidRDefault="0040317B">
      <w:pPr>
        <w:pStyle w:val="TOC3"/>
        <w:rPr>
          <w:del w:id="411" w:author="Author" w:date="2015-05-01T16:00:00Z"/>
          <w:rFonts w:asciiTheme="minorHAnsi" w:eastAsiaTheme="minorEastAsia" w:hAnsiTheme="minorHAnsi" w:cstheme="minorBidi"/>
          <w:bCs w:val="0"/>
          <w:sz w:val="22"/>
          <w:szCs w:val="22"/>
        </w:rPr>
      </w:pPr>
      <w:del w:id="412" w:author="Author" w:date="2015-05-01T16:00:00Z">
        <w:r w:rsidDel="007B3887">
          <w:delText>2.3.10 Add an application to a security group</w:delText>
        </w:r>
        <w:r w:rsidDel="007B3887">
          <w:tab/>
          <w:delText>21</w:delText>
        </w:r>
      </w:del>
    </w:p>
    <w:p w14:paraId="5C94D616" w14:textId="77777777" w:rsidR="0040317B" w:rsidDel="007B3887" w:rsidRDefault="0040317B">
      <w:pPr>
        <w:pStyle w:val="TOC3"/>
        <w:rPr>
          <w:del w:id="413" w:author="Author" w:date="2015-05-01T16:00:00Z"/>
          <w:rFonts w:asciiTheme="minorHAnsi" w:eastAsiaTheme="minorEastAsia" w:hAnsiTheme="minorHAnsi" w:cstheme="minorBidi"/>
          <w:bCs w:val="0"/>
          <w:sz w:val="22"/>
          <w:szCs w:val="22"/>
        </w:rPr>
      </w:pPr>
      <w:del w:id="414" w:author="Author" w:date="2015-05-01T16:00:00Z">
        <w:r w:rsidDel="007B3887">
          <w:delText>2.3.11 Add a user to a security group</w:delText>
        </w:r>
        <w:r w:rsidDel="007B3887">
          <w:tab/>
          <w:delText>22</w:delText>
        </w:r>
      </w:del>
    </w:p>
    <w:p w14:paraId="54E5FC2F" w14:textId="77777777" w:rsidR="0040317B" w:rsidDel="007B3887" w:rsidRDefault="0040317B">
      <w:pPr>
        <w:pStyle w:val="TOC3"/>
        <w:rPr>
          <w:del w:id="415" w:author="Author" w:date="2015-05-01T16:00:00Z"/>
          <w:rFonts w:asciiTheme="minorHAnsi" w:eastAsiaTheme="minorEastAsia" w:hAnsiTheme="minorHAnsi" w:cstheme="minorBidi"/>
          <w:bCs w:val="0"/>
          <w:sz w:val="22"/>
          <w:szCs w:val="22"/>
        </w:rPr>
      </w:pPr>
      <w:del w:id="416" w:author="Author" w:date="2015-05-01T16:00:00Z">
        <w:r w:rsidDel="007B3887">
          <w:delText>2.3.12 Security Manager</w:delText>
        </w:r>
        <w:r w:rsidDel="007B3887">
          <w:tab/>
          <w:delText>23</w:delText>
        </w:r>
      </w:del>
    </w:p>
    <w:p w14:paraId="16086A06" w14:textId="77777777" w:rsidR="0040317B" w:rsidDel="007B3887" w:rsidRDefault="0040317B">
      <w:pPr>
        <w:pStyle w:val="TOC3"/>
        <w:rPr>
          <w:del w:id="417" w:author="Author" w:date="2015-05-01T16:00:00Z"/>
          <w:rFonts w:asciiTheme="minorHAnsi" w:eastAsiaTheme="minorEastAsia" w:hAnsiTheme="minorHAnsi" w:cstheme="minorBidi"/>
          <w:bCs w:val="0"/>
          <w:sz w:val="22"/>
          <w:szCs w:val="22"/>
        </w:rPr>
      </w:pPr>
      <w:del w:id="418" w:author="Author" w:date="2015-05-01T16:00:00Z">
        <w:r w:rsidDel="007B3887">
          <w:delText>2.3.13 Application Manifest</w:delText>
        </w:r>
        <w:r w:rsidDel="007B3887">
          <w:tab/>
          <w:delText>32</w:delText>
        </w:r>
      </w:del>
    </w:p>
    <w:p w14:paraId="5BD81E94" w14:textId="77777777" w:rsidR="0040317B" w:rsidDel="007B3887" w:rsidRDefault="0040317B">
      <w:pPr>
        <w:pStyle w:val="TOC2"/>
        <w:rPr>
          <w:del w:id="419" w:author="Author" w:date="2015-05-01T16:00:00Z"/>
          <w:rFonts w:asciiTheme="minorHAnsi" w:eastAsiaTheme="minorEastAsia" w:hAnsiTheme="minorHAnsi" w:cstheme="minorBidi"/>
          <w:sz w:val="22"/>
        </w:rPr>
      </w:pPr>
      <w:del w:id="420" w:author="Author" w:date="2015-05-01T16:00:00Z">
        <w:r w:rsidDel="007B3887">
          <w:delText>2.4 Access validation</w:delText>
        </w:r>
        <w:r w:rsidDel="007B3887">
          <w:tab/>
          <w:delText>35</w:delText>
        </w:r>
      </w:del>
    </w:p>
    <w:p w14:paraId="0D19E8AA" w14:textId="77777777" w:rsidR="0040317B" w:rsidDel="007B3887" w:rsidRDefault="0040317B">
      <w:pPr>
        <w:pStyle w:val="TOC3"/>
        <w:rPr>
          <w:del w:id="421" w:author="Author" w:date="2015-05-01T16:00:00Z"/>
          <w:rFonts w:asciiTheme="minorHAnsi" w:eastAsiaTheme="minorEastAsia" w:hAnsiTheme="minorHAnsi" w:cstheme="minorBidi"/>
          <w:bCs w:val="0"/>
          <w:sz w:val="22"/>
          <w:szCs w:val="22"/>
        </w:rPr>
      </w:pPr>
      <w:del w:id="422" w:author="Author" w:date="2015-05-01T16:00:00Z">
        <w:r w:rsidDel="007B3887">
          <w:delText>2.4.1 Validating policy on a producer</w:delText>
        </w:r>
        <w:r w:rsidDel="007B3887">
          <w:tab/>
          <w:delText>35</w:delText>
        </w:r>
      </w:del>
    </w:p>
    <w:p w14:paraId="35FF6D84" w14:textId="77777777" w:rsidR="0040317B" w:rsidDel="007B3887" w:rsidRDefault="0040317B">
      <w:pPr>
        <w:pStyle w:val="TOC3"/>
        <w:rPr>
          <w:del w:id="423" w:author="Author" w:date="2015-05-01T16:00:00Z"/>
          <w:rFonts w:asciiTheme="minorHAnsi" w:eastAsiaTheme="minorEastAsia" w:hAnsiTheme="minorHAnsi" w:cstheme="minorBidi"/>
          <w:bCs w:val="0"/>
          <w:sz w:val="22"/>
          <w:szCs w:val="22"/>
        </w:rPr>
      </w:pPr>
      <w:del w:id="424" w:author="Author" w:date="2015-05-01T16:00:00Z">
        <w:r w:rsidDel="007B3887">
          <w:delText>2.4.2 Validating policy on a consumer</w:delText>
        </w:r>
        <w:r w:rsidDel="007B3887">
          <w:tab/>
          <w:delText>36</w:delText>
        </w:r>
      </w:del>
    </w:p>
    <w:p w14:paraId="23193DCB" w14:textId="77777777" w:rsidR="0040317B" w:rsidDel="007B3887" w:rsidRDefault="0040317B">
      <w:pPr>
        <w:pStyle w:val="TOC3"/>
        <w:rPr>
          <w:del w:id="425" w:author="Author" w:date="2015-05-01T16:00:00Z"/>
          <w:rFonts w:asciiTheme="minorHAnsi" w:eastAsiaTheme="minorEastAsia" w:hAnsiTheme="minorHAnsi" w:cstheme="minorBidi"/>
          <w:bCs w:val="0"/>
          <w:sz w:val="22"/>
          <w:szCs w:val="22"/>
        </w:rPr>
      </w:pPr>
      <w:del w:id="426" w:author="Author" w:date="2015-05-01T16:00:00Z">
        <w:r w:rsidDel="007B3887">
          <w:delText>2.4.3 Validating policy on a consumer that requires producers membership in a security group</w:delText>
        </w:r>
        <w:r w:rsidDel="007B3887">
          <w:tab/>
          <w:delText>36</w:delText>
        </w:r>
      </w:del>
    </w:p>
    <w:p w14:paraId="1A644A3F" w14:textId="77777777" w:rsidR="0040317B" w:rsidDel="007B3887" w:rsidRDefault="0040317B">
      <w:pPr>
        <w:pStyle w:val="TOC3"/>
        <w:rPr>
          <w:del w:id="427" w:author="Author" w:date="2015-05-01T16:00:00Z"/>
          <w:rFonts w:asciiTheme="minorHAnsi" w:eastAsiaTheme="minorEastAsia" w:hAnsiTheme="minorHAnsi" w:cstheme="minorBidi"/>
          <w:bCs w:val="0"/>
          <w:sz w:val="22"/>
          <w:szCs w:val="22"/>
        </w:rPr>
      </w:pPr>
      <w:del w:id="428" w:author="Author" w:date="2015-05-01T16:00:00Z">
        <w:r w:rsidDel="007B3887">
          <w:delText>2.4.4 Anonymous session</w:delText>
        </w:r>
        <w:r w:rsidDel="007B3887">
          <w:tab/>
          <w:delText>37</w:delText>
        </w:r>
      </w:del>
    </w:p>
    <w:p w14:paraId="148120E4" w14:textId="77777777" w:rsidR="0040317B" w:rsidDel="007B3887" w:rsidRDefault="0040317B">
      <w:pPr>
        <w:pStyle w:val="TOC3"/>
        <w:rPr>
          <w:del w:id="429" w:author="Author" w:date="2015-05-01T16:00:00Z"/>
          <w:rFonts w:asciiTheme="minorHAnsi" w:eastAsiaTheme="minorEastAsia" w:hAnsiTheme="minorHAnsi" w:cstheme="minorBidi"/>
          <w:bCs w:val="0"/>
          <w:sz w:val="22"/>
          <w:szCs w:val="22"/>
        </w:rPr>
      </w:pPr>
      <w:del w:id="430" w:author="Author" w:date="2015-05-01T16:00:00Z">
        <w:r w:rsidDel="007B3887">
          <w:delText>2.4.5 Validating an admin</w:delText>
        </w:r>
        <w:r w:rsidDel="007B3887">
          <w:tab/>
          <w:delText>39</w:delText>
        </w:r>
      </w:del>
    </w:p>
    <w:p w14:paraId="38D781AD" w14:textId="77777777" w:rsidR="0040317B" w:rsidDel="007B3887" w:rsidRDefault="0040317B">
      <w:pPr>
        <w:pStyle w:val="TOC3"/>
        <w:rPr>
          <w:del w:id="431" w:author="Author" w:date="2015-05-01T16:00:00Z"/>
          <w:rFonts w:asciiTheme="minorHAnsi" w:eastAsiaTheme="minorEastAsia" w:hAnsiTheme="minorHAnsi" w:cstheme="minorBidi"/>
          <w:bCs w:val="0"/>
          <w:sz w:val="22"/>
          <w:szCs w:val="22"/>
        </w:rPr>
      </w:pPr>
      <w:del w:id="432" w:author="Author" w:date="2015-05-01T16:00:00Z">
        <w:r w:rsidDel="007B3887">
          <w:delText>2.4.6 Emitting a session-based signal</w:delText>
        </w:r>
        <w:r w:rsidDel="007B3887">
          <w:tab/>
          <w:delText>39</w:delText>
        </w:r>
      </w:del>
    </w:p>
    <w:p w14:paraId="3E96A230" w14:textId="77777777" w:rsidR="0040317B" w:rsidDel="007B3887" w:rsidRDefault="0040317B">
      <w:pPr>
        <w:pStyle w:val="TOC2"/>
        <w:rPr>
          <w:del w:id="433" w:author="Author" w:date="2015-05-01T16:00:00Z"/>
          <w:rFonts w:asciiTheme="minorHAnsi" w:eastAsiaTheme="minorEastAsia" w:hAnsiTheme="minorHAnsi" w:cstheme="minorBidi"/>
          <w:sz w:val="22"/>
        </w:rPr>
      </w:pPr>
      <w:del w:id="434" w:author="Author" w:date="2015-05-01T16:00:00Z">
        <w:r w:rsidDel="007B3887">
          <w:delText>2.5 Authorization data format</w:delText>
        </w:r>
        <w:r w:rsidDel="007B3887">
          <w:tab/>
          <w:delText>40</w:delText>
        </w:r>
      </w:del>
    </w:p>
    <w:p w14:paraId="33D8EB32" w14:textId="77777777" w:rsidR="0040317B" w:rsidDel="007B3887" w:rsidRDefault="0040317B">
      <w:pPr>
        <w:pStyle w:val="TOC3"/>
        <w:rPr>
          <w:del w:id="435" w:author="Author" w:date="2015-05-01T16:00:00Z"/>
          <w:rFonts w:asciiTheme="minorHAnsi" w:eastAsiaTheme="minorEastAsia" w:hAnsiTheme="minorHAnsi" w:cstheme="minorBidi"/>
          <w:bCs w:val="0"/>
          <w:sz w:val="22"/>
          <w:szCs w:val="22"/>
        </w:rPr>
      </w:pPr>
      <w:del w:id="436" w:author="Author" w:date="2015-05-01T16:00:00Z">
        <w:r w:rsidDel="007B3887">
          <w:delText>2.5.1 The format is binary and exchanged between peers using AllJoyn marshalling</w:delText>
        </w:r>
        <w:r w:rsidDel="007B3887">
          <w:tab/>
          <w:delText>40</w:delText>
        </w:r>
      </w:del>
    </w:p>
    <w:p w14:paraId="23C3BC40" w14:textId="77777777" w:rsidR="0040317B" w:rsidDel="007B3887" w:rsidRDefault="0040317B">
      <w:pPr>
        <w:pStyle w:val="TOC3"/>
        <w:rPr>
          <w:del w:id="437" w:author="Author" w:date="2015-05-01T16:00:00Z"/>
          <w:rFonts w:asciiTheme="minorHAnsi" w:eastAsiaTheme="minorEastAsia" w:hAnsiTheme="minorHAnsi" w:cstheme="minorBidi"/>
          <w:bCs w:val="0"/>
          <w:sz w:val="22"/>
          <w:szCs w:val="22"/>
        </w:rPr>
      </w:pPr>
      <w:del w:id="438" w:author="Author" w:date="2015-05-01T16:00:00Z">
        <w:r w:rsidDel="007B3887">
          <w:delText>2.5.2 Format Structure</w:delText>
        </w:r>
        <w:r w:rsidDel="007B3887">
          <w:tab/>
          <w:delText>41</w:delText>
        </w:r>
      </w:del>
    </w:p>
    <w:p w14:paraId="2719A9FC" w14:textId="77777777" w:rsidR="0040317B" w:rsidDel="007B3887" w:rsidRDefault="0040317B">
      <w:pPr>
        <w:pStyle w:val="TOC2"/>
        <w:rPr>
          <w:del w:id="439" w:author="Author" w:date="2015-05-01T16:00:00Z"/>
          <w:rFonts w:asciiTheme="minorHAnsi" w:eastAsiaTheme="minorEastAsia" w:hAnsiTheme="minorHAnsi" w:cstheme="minorBidi"/>
          <w:sz w:val="22"/>
        </w:rPr>
      </w:pPr>
      <w:del w:id="440" w:author="Author" w:date="2015-05-01T16:00:00Z">
        <w:r w:rsidDel="007B3887">
          <w:delText>2.6 Certificates</w:delText>
        </w:r>
        <w:r w:rsidDel="007B3887">
          <w:tab/>
          <w:delText>46</w:delText>
        </w:r>
      </w:del>
    </w:p>
    <w:p w14:paraId="1E9AEE02" w14:textId="77777777" w:rsidR="0040317B" w:rsidDel="007B3887" w:rsidRDefault="0040317B">
      <w:pPr>
        <w:pStyle w:val="TOC3"/>
        <w:rPr>
          <w:del w:id="441" w:author="Author" w:date="2015-05-01T16:00:00Z"/>
          <w:rFonts w:asciiTheme="minorHAnsi" w:eastAsiaTheme="minorEastAsia" w:hAnsiTheme="minorHAnsi" w:cstheme="minorBidi"/>
          <w:bCs w:val="0"/>
          <w:sz w:val="22"/>
          <w:szCs w:val="22"/>
        </w:rPr>
      </w:pPr>
      <w:del w:id="442" w:author="Author" w:date="2015-05-01T16:00:00Z">
        <w:r w:rsidDel="007B3887">
          <w:delText>2.6.1 Main Certificate Structure</w:delText>
        </w:r>
        <w:r w:rsidDel="007B3887">
          <w:tab/>
          <w:delText>46</w:delText>
        </w:r>
      </w:del>
    </w:p>
    <w:p w14:paraId="38A984D0" w14:textId="77777777" w:rsidR="0040317B" w:rsidDel="007B3887" w:rsidRDefault="0040317B">
      <w:pPr>
        <w:pStyle w:val="TOC3"/>
        <w:rPr>
          <w:del w:id="443" w:author="Author" w:date="2015-05-01T16:00:00Z"/>
          <w:rFonts w:asciiTheme="minorHAnsi" w:eastAsiaTheme="minorEastAsia" w:hAnsiTheme="minorHAnsi" w:cstheme="minorBidi"/>
          <w:bCs w:val="0"/>
          <w:sz w:val="22"/>
          <w:szCs w:val="22"/>
        </w:rPr>
      </w:pPr>
      <w:del w:id="444" w:author="Author" w:date="2015-05-01T16:00:00Z">
        <w:r w:rsidDel="007B3887">
          <w:delText>2.6.2 Identity certificate</w:delText>
        </w:r>
        <w:r w:rsidDel="007B3887">
          <w:tab/>
          <w:delText>47</w:delText>
        </w:r>
      </w:del>
    </w:p>
    <w:p w14:paraId="5A590158" w14:textId="77777777" w:rsidR="0040317B" w:rsidDel="007B3887" w:rsidRDefault="0040317B">
      <w:pPr>
        <w:pStyle w:val="TOC3"/>
        <w:rPr>
          <w:del w:id="445" w:author="Author" w:date="2015-05-01T16:00:00Z"/>
          <w:rFonts w:asciiTheme="minorHAnsi" w:eastAsiaTheme="minorEastAsia" w:hAnsiTheme="minorHAnsi" w:cstheme="minorBidi"/>
          <w:bCs w:val="0"/>
          <w:sz w:val="22"/>
          <w:szCs w:val="22"/>
        </w:rPr>
      </w:pPr>
      <w:del w:id="446" w:author="Author" w:date="2015-05-01T16:00:00Z">
        <w:r w:rsidDel="007B3887">
          <w:delText>2.6.3 Membership certificate</w:delText>
        </w:r>
        <w:r w:rsidDel="007B3887">
          <w:tab/>
          <w:delText>47</w:delText>
        </w:r>
      </w:del>
    </w:p>
    <w:p w14:paraId="23956862" w14:textId="77777777" w:rsidR="0040317B" w:rsidDel="007B3887" w:rsidRDefault="0040317B">
      <w:pPr>
        <w:pStyle w:val="TOC2"/>
        <w:rPr>
          <w:del w:id="447" w:author="Author" w:date="2015-05-01T16:00:00Z"/>
          <w:rFonts w:asciiTheme="minorHAnsi" w:eastAsiaTheme="minorEastAsia" w:hAnsiTheme="minorHAnsi" w:cstheme="minorBidi"/>
          <w:sz w:val="22"/>
        </w:rPr>
      </w:pPr>
      <w:del w:id="448" w:author="Author" w:date="2015-05-01T16:00:00Z">
        <w:r w:rsidDel="007B3887">
          <w:delText>2.7 Sample use cases</w:delText>
        </w:r>
        <w:r w:rsidDel="007B3887">
          <w:tab/>
          <w:delText>48</w:delText>
        </w:r>
      </w:del>
    </w:p>
    <w:p w14:paraId="35D24228" w14:textId="77777777" w:rsidR="0040317B" w:rsidDel="007B3887" w:rsidRDefault="0040317B">
      <w:pPr>
        <w:pStyle w:val="TOC3"/>
        <w:rPr>
          <w:del w:id="449" w:author="Author" w:date="2015-05-01T16:00:00Z"/>
          <w:rFonts w:asciiTheme="minorHAnsi" w:eastAsiaTheme="minorEastAsia" w:hAnsiTheme="minorHAnsi" w:cstheme="minorBidi"/>
          <w:bCs w:val="0"/>
          <w:sz w:val="22"/>
          <w:szCs w:val="22"/>
        </w:rPr>
      </w:pPr>
      <w:del w:id="450" w:author="Author" w:date="2015-05-01T16:00:00Z">
        <w:r w:rsidDel="007B3887">
          <w:delText>2.7.1 Users and devices</w:delText>
        </w:r>
        <w:r w:rsidDel="007B3887">
          <w:tab/>
          <w:delText>48</w:delText>
        </w:r>
      </w:del>
    </w:p>
    <w:p w14:paraId="5E40C81B" w14:textId="77777777" w:rsidR="0040317B" w:rsidDel="007B3887" w:rsidRDefault="0040317B">
      <w:pPr>
        <w:pStyle w:val="TOC3"/>
        <w:rPr>
          <w:del w:id="451" w:author="Author" w:date="2015-05-01T16:00:00Z"/>
          <w:rFonts w:asciiTheme="minorHAnsi" w:eastAsiaTheme="minorEastAsia" w:hAnsiTheme="minorHAnsi" w:cstheme="minorBidi"/>
          <w:bCs w:val="0"/>
          <w:sz w:val="22"/>
          <w:szCs w:val="22"/>
        </w:rPr>
      </w:pPr>
      <w:del w:id="452" w:author="Author" w:date="2015-05-01T16:00:00Z">
        <w:r w:rsidDel="007B3887">
          <w:delText>2.7.2 Users set up by Dad</w:delText>
        </w:r>
        <w:r w:rsidDel="007B3887">
          <w:tab/>
          <w:delText>49</w:delText>
        </w:r>
      </w:del>
    </w:p>
    <w:p w14:paraId="764989E6" w14:textId="77777777" w:rsidR="0040317B" w:rsidDel="007B3887" w:rsidRDefault="0040317B">
      <w:pPr>
        <w:pStyle w:val="TOC3"/>
        <w:rPr>
          <w:del w:id="453" w:author="Author" w:date="2015-05-01T16:00:00Z"/>
          <w:rFonts w:asciiTheme="minorHAnsi" w:eastAsiaTheme="minorEastAsia" w:hAnsiTheme="minorHAnsi" w:cstheme="minorBidi"/>
          <w:bCs w:val="0"/>
          <w:sz w:val="22"/>
          <w:szCs w:val="22"/>
        </w:rPr>
      </w:pPr>
      <w:del w:id="454" w:author="Author" w:date="2015-05-01T16:00:00Z">
        <w:r w:rsidDel="007B3887">
          <w:delText>2.7.3 Living room set up by Dad</w:delText>
        </w:r>
        <w:r w:rsidDel="007B3887">
          <w:tab/>
          <w:delText>50</w:delText>
        </w:r>
      </w:del>
    </w:p>
    <w:p w14:paraId="7E3C3170" w14:textId="77777777" w:rsidR="0040317B" w:rsidDel="007B3887" w:rsidRDefault="0040317B">
      <w:pPr>
        <w:pStyle w:val="TOC3"/>
        <w:rPr>
          <w:del w:id="455" w:author="Author" w:date="2015-05-01T16:00:00Z"/>
          <w:rFonts w:asciiTheme="minorHAnsi" w:eastAsiaTheme="minorEastAsia" w:hAnsiTheme="minorHAnsi" w:cstheme="minorBidi"/>
          <w:bCs w:val="0"/>
          <w:sz w:val="22"/>
          <w:szCs w:val="22"/>
        </w:rPr>
      </w:pPr>
      <w:del w:id="456" w:author="Author" w:date="2015-05-01T16:00:00Z">
        <w:r w:rsidDel="007B3887">
          <w:delText>2.7.4 Son's bedroom set up by son</w:delText>
        </w:r>
        <w:r w:rsidDel="007B3887">
          <w:tab/>
          <w:delText>51</w:delText>
        </w:r>
      </w:del>
    </w:p>
    <w:p w14:paraId="6641A3AD" w14:textId="77777777" w:rsidR="0040317B" w:rsidDel="007B3887" w:rsidRDefault="0040317B">
      <w:pPr>
        <w:pStyle w:val="TOC3"/>
        <w:rPr>
          <w:del w:id="457" w:author="Author" w:date="2015-05-01T16:00:00Z"/>
          <w:rFonts w:asciiTheme="minorHAnsi" w:eastAsiaTheme="minorEastAsia" w:hAnsiTheme="minorHAnsi" w:cstheme="minorBidi"/>
          <w:bCs w:val="0"/>
          <w:sz w:val="22"/>
          <w:szCs w:val="22"/>
        </w:rPr>
      </w:pPr>
      <w:del w:id="458" w:author="Author" w:date="2015-05-01T16:00:00Z">
        <w:r w:rsidDel="007B3887">
          <w:delText>2.7.5 Master bedroom set up by Dad</w:delText>
        </w:r>
        <w:r w:rsidDel="007B3887">
          <w:tab/>
          <w:delText>52</w:delText>
        </w:r>
      </w:del>
    </w:p>
    <w:p w14:paraId="7F3105C7" w14:textId="77777777" w:rsidR="0040317B" w:rsidDel="007B3887" w:rsidRDefault="0040317B">
      <w:pPr>
        <w:pStyle w:val="TOC3"/>
        <w:rPr>
          <w:del w:id="459" w:author="Author" w:date="2015-05-01T16:00:00Z"/>
          <w:rFonts w:asciiTheme="minorHAnsi" w:eastAsiaTheme="minorEastAsia" w:hAnsiTheme="minorHAnsi" w:cstheme="minorBidi"/>
          <w:bCs w:val="0"/>
          <w:sz w:val="22"/>
          <w:szCs w:val="22"/>
        </w:rPr>
      </w:pPr>
      <w:del w:id="460" w:author="Author" w:date="2015-05-01T16:00:00Z">
        <w:r w:rsidDel="007B3887">
          <w:delText>2.7.6 Son can control different TVs in the house</w:delText>
        </w:r>
        <w:r w:rsidDel="007B3887">
          <w:tab/>
          <w:delText>53</w:delText>
        </w:r>
      </w:del>
    </w:p>
    <w:p w14:paraId="16B78CA5" w14:textId="77777777" w:rsidR="0040317B" w:rsidDel="007B3887" w:rsidRDefault="0040317B">
      <w:pPr>
        <w:pStyle w:val="TOC3"/>
        <w:rPr>
          <w:del w:id="461" w:author="Author" w:date="2015-05-01T16:00:00Z"/>
          <w:rFonts w:asciiTheme="minorHAnsi" w:eastAsiaTheme="minorEastAsia" w:hAnsiTheme="minorHAnsi" w:cstheme="minorBidi"/>
          <w:bCs w:val="0"/>
          <w:sz w:val="22"/>
          <w:szCs w:val="22"/>
        </w:rPr>
      </w:pPr>
      <w:del w:id="462" w:author="Author" w:date="2015-05-01T16:00:00Z">
        <w:r w:rsidDel="007B3887">
          <w:delText>2.7.7 Living room tablet controls TVs in the house</w:delText>
        </w:r>
        <w:r w:rsidDel="007B3887">
          <w:tab/>
          <w:delText>54</w:delText>
        </w:r>
      </w:del>
    </w:p>
    <w:p w14:paraId="1A9B5868" w14:textId="77777777" w:rsidR="0040317B" w:rsidDel="007B3887" w:rsidRDefault="0040317B">
      <w:pPr>
        <w:pStyle w:val="TOC1"/>
        <w:rPr>
          <w:del w:id="463" w:author="Author" w:date="2015-05-01T16:00:00Z"/>
          <w:rFonts w:asciiTheme="minorHAnsi" w:eastAsiaTheme="minorEastAsia" w:hAnsiTheme="minorHAnsi" w:cstheme="minorBidi"/>
          <w:b w:val="0"/>
          <w:bCs w:val="0"/>
          <w:sz w:val="22"/>
        </w:rPr>
      </w:pPr>
      <w:del w:id="464" w:author="Author" w:date="2015-05-01T16:00:00Z">
        <w:r w:rsidDel="007B3887">
          <w:delText>3 Enhancements to Existing Framework</w:delText>
        </w:r>
        <w:r w:rsidDel="007B3887">
          <w:tab/>
          <w:delText>55</w:delText>
        </w:r>
      </w:del>
    </w:p>
    <w:p w14:paraId="549B45AD" w14:textId="77777777" w:rsidR="0040317B" w:rsidDel="007B3887" w:rsidRDefault="0040317B">
      <w:pPr>
        <w:pStyle w:val="TOC2"/>
        <w:rPr>
          <w:del w:id="465" w:author="Author" w:date="2015-05-01T16:00:00Z"/>
          <w:rFonts w:asciiTheme="minorHAnsi" w:eastAsiaTheme="minorEastAsia" w:hAnsiTheme="minorHAnsi" w:cstheme="minorBidi"/>
          <w:sz w:val="22"/>
        </w:rPr>
      </w:pPr>
      <w:del w:id="466" w:author="Author" w:date="2015-05-01T16:00:00Z">
        <w:r w:rsidDel="007B3887">
          <w:delText>3.1 Crypto Agility Exchange</w:delText>
        </w:r>
        <w:r w:rsidDel="007B3887">
          <w:tab/>
          <w:delText>55</w:delText>
        </w:r>
      </w:del>
    </w:p>
    <w:p w14:paraId="63CCEB04" w14:textId="77777777" w:rsidR="0040317B" w:rsidDel="007B3887" w:rsidRDefault="0040317B">
      <w:pPr>
        <w:pStyle w:val="TOC2"/>
        <w:rPr>
          <w:del w:id="467" w:author="Author" w:date="2015-05-01T16:00:00Z"/>
          <w:rFonts w:asciiTheme="minorHAnsi" w:eastAsiaTheme="minorEastAsia" w:hAnsiTheme="minorHAnsi" w:cstheme="minorBidi"/>
          <w:sz w:val="22"/>
        </w:rPr>
      </w:pPr>
      <w:del w:id="468" w:author="Author" w:date="2015-05-01T16:00:00Z">
        <w:r w:rsidDel="007B3887">
          <w:delText>3.2 Application State Announcement</w:delText>
        </w:r>
        <w:r w:rsidDel="007B3887">
          <w:tab/>
          <w:delText>56</w:delText>
        </w:r>
      </w:del>
    </w:p>
    <w:p w14:paraId="4760EB3E" w14:textId="77777777" w:rsidR="0040317B" w:rsidDel="007B3887" w:rsidRDefault="0040317B">
      <w:pPr>
        <w:pStyle w:val="TOC1"/>
        <w:rPr>
          <w:del w:id="469" w:author="Author" w:date="2015-05-01T16:00:00Z"/>
          <w:rFonts w:asciiTheme="minorHAnsi" w:eastAsiaTheme="minorEastAsia" w:hAnsiTheme="minorHAnsi" w:cstheme="minorBidi"/>
          <w:b w:val="0"/>
          <w:bCs w:val="0"/>
          <w:sz w:val="22"/>
        </w:rPr>
      </w:pPr>
      <w:del w:id="470" w:author="Author" w:date="2015-05-01T16:00:00Z">
        <w:r w:rsidDel="007B3887">
          <w:delText>4 Features In Future Releases</w:delText>
        </w:r>
        <w:r w:rsidDel="007B3887">
          <w:tab/>
          <w:delText>57</w:delText>
        </w:r>
      </w:del>
    </w:p>
    <w:p w14:paraId="6C2D8DDA" w14:textId="77777777" w:rsidR="0040317B" w:rsidDel="007B3887" w:rsidRDefault="0040317B">
      <w:pPr>
        <w:pStyle w:val="TOC3"/>
        <w:rPr>
          <w:del w:id="471" w:author="Author" w:date="2015-05-01T16:00:00Z"/>
          <w:rFonts w:asciiTheme="minorHAnsi" w:eastAsiaTheme="minorEastAsia" w:hAnsiTheme="minorHAnsi" w:cstheme="minorBidi"/>
          <w:bCs w:val="0"/>
          <w:sz w:val="22"/>
          <w:szCs w:val="22"/>
        </w:rPr>
      </w:pPr>
      <w:del w:id="472" w:author="Author" w:date="2015-05-01T16:00:00Z">
        <w:r w:rsidDel="007B3887">
          <w:delText>4.1.1 Certificate revocation (not fully designed)</w:delText>
        </w:r>
        <w:r w:rsidDel="007B3887">
          <w:tab/>
          <w:delText>57</w:delText>
        </w:r>
      </w:del>
    </w:p>
    <w:p w14:paraId="2AA7C65A" w14:textId="77777777" w:rsidR="0040317B" w:rsidDel="007B3887" w:rsidRDefault="0040317B">
      <w:pPr>
        <w:pStyle w:val="TOC3"/>
        <w:rPr>
          <w:del w:id="473" w:author="Author" w:date="2015-05-01T16:00:00Z"/>
          <w:rFonts w:asciiTheme="minorHAnsi" w:eastAsiaTheme="minorEastAsia" w:hAnsiTheme="minorHAnsi" w:cstheme="minorBidi"/>
          <w:bCs w:val="0"/>
          <w:sz w:val="22"/>
          <w:szCs w:val="22"/>
        </w:rPr>
      </w:pPr>
      <w:del w:id="474" w:author="Author" w:date="2015-05-01T16:00:00Z">
        <w:r w:rsidDel="007B3887">
          <w:delText>4.1.2 Distribution of policy updates and membership certificates (not fully designed)</w:delText>
        </w:r>
        <w:r w:rsidDel="007B3887">
          <w:tab/>
          <w:delText>57</w:delText>
        </w:r>
      </w:del>
    </w:p>
    <w:p w14:paraId="017142BD" w14:textId="77777777" w:rsidR="0040317B" w:rsidDel="007B3887" w:rsidRDefault="0040317B">
      <w:pPr>
        <w:pStyle w:val="TOC3"/>
        <w:rPr>
          <w:del w:id="475" w:author="Author" w:date="2015-05-01T16:00:00Z"/>
          <w:rFonts w:asciiTheme="minorHAnsi" w:eastAsiaTheme="minorEastAsia" w:hAnsiTheme="minorHAnsi" w:cstheme="minorBidi"/>
          <w:bCs w:val="0"/>
          <w:sz w:val="22"/>
          <w:szCs w:val="22"/>
        </w:rPr>
      </w:pPr>
      <w:del w:id="476" w:author="Author" w:date="2015-05-01T16:00:00Z">
        <w:r w:rsidDel="007B3887">
          <w:delText>4.1.3 Policy Templates</w:delText>
        </w:r>
        <w:r w:rsidDel="007B3887">
          <w:tab/>
          <w:delText>58</w:delText>
        </w:r>
      </w:del>
    </w:p>
    <w:p w14:paraId="711A108B" w14:textId="77777777" w:rsidR="0040317B" w:rsidDel="007B3887" w:rsidRDefault="0040317B">
      <w:pPr>
        <w:pStyle w:val="TOC1"/>
        <w:rPr>
          <w:del w:id="477" w:author="Author" w:date="2015-05-01T16:00:00Z"/>
          <w:rFonts w:asciiTheme="minorHAnsi" w:eastAsiaTheme="minorEastAsia" w:hAnsiTheme="minorHAnsi" w:cstheme="minorBidi"/>
          <w:b w:val="0"/>
          <w:bCs w:val="0"/>
          <w:sz w:val="22"/>
        </w:rPr>
      </w:pPr>
      <w:del w:id="478" w:author="Author" w:date="2015-05-01T16:00:00Z">
        <w:r w:rsidDel="007B3887">
          <w:delText>5 Future Considerations</w:delText>
        </w:r>
        <w:r w:rsidDel="007B3887">
          <w:tab/>
          <w:delText>58</w:delText>
        </w:r>
      </w:del>
    </w:p>
    <w:p w14:paraId="0FF99412" w14:textId="77777777" w:rsidR="0040317B" w:rsidDel="007B3887" w:rsidRDefault="0040317B">
      <w:pPr>
        <w:pStyle w:val="TOC2"/>
        <w:rPr>
          <w:del w:id="479" w:author="Author" w:date="2015-05-01T16:00:00Z"/>
          <w:rFonts w:asciiTheme="minorHAnsi" w:eastAsiaTheme="minorEastAsia" w:hAnsiTheme="minorHAnsi" w:cstheme="minorBidi"/>
          <w:sz w:val="22"/>
        </w:rPr>
      </w:pPr>
      <w:del w:id="480" w:author="Author" w:date="2015-05-01T16:00:00Z">
        <w:r w:rsidDel="007B3887">
          <w:delText>5.1 Broadcast signals and multipoint sessions</w:delText>
        </w:r>
        <w:r w:rsidDel="007B3887">
          <w:tab/>
          <w:delText>58</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24C340F5" w14:textId="77777777" w:rsidR="00501BBE" w:rsidRDefault="00294B4C">
      <w:pPr>
        <w:pStyle w:val="TableofFigures"/>
        <w:rPr>
          <w:ins w:id="481" w:author="Author" w:date="2015-05-01T16:02: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482" w:author="Author" w:date="2015-05-01T16:02:00Z">
        <w:r w:rsidR="00501BBE">
          <w:t>Figure 2</w:t>
        </w:r>
        <w:r w:rsidR="00501BBE">
          <w:noBreakHyphen/>
          <w:t>1. Security system diagram</w:t>
        </w:r>
        <w:r w:rsidR="00501BBE">
          <w:tab/>
        </w:r>
        <w:r w:rsidR="00501BBE">
          <w:fldChar w:fldCharType="begin"/>
        </w:r>
        <w:r w:rsidR="00501BBE">
          <w:instrText xml:space="preserve"> PAGEREF _Toc418259473 \h </w:instrText>
        </w:r>
      </w:ins>
      <w:r w:rsidR="00501BBE">
        <w:fldChar w:fldCharType="separate"/>
      </w:r>
      <w:ins w:id="483" w:author="Author" w:date="2015-05-07T11:43:00Z">
        <w:r w:rsidR="00D1575D">
          <w:t>9</w:t>
        </w:r>
      </w:ins>
      <w:ins w:id="484" w:author="Author" w:date="2015-05-01T16:23:00Z">
        <w:del w:id="485" w:author="Author" w:date="2015-05-07T11:43:00Z">
          <w:r w:rsidR="000051FC" w:rsidDel="00D1575D">
            <w:delText>9</w:delText>
          </w:r>
        </w:del>
      </w:ins>
      <w:ins w:id="486" w:author="Author" w:date="2015-05-01T16:02:00Z">
        <w:del w:id="487" w:author="Author" w:date="2015-05-07T11:43:00Z">
          <w:r w:rsidR="00501BBE" w:rsidDel="00D1575D">
            <w:delText>12</w:delText>
          </w:r>
        </w:del>
        <w:r w:rsidR="00501BBE">
          <w:fldChar w:fldCharType="end"/>
        </w:r>
      </w:ins>
    </w:p>
    <w:p w14:paraId="719FACD6" w14:textId="77777777" w:rsidR="00501BBE" w:rsidRDefault="00501BBE">
      <w:pPr>
        <w:pStyle w:val="TableofFigures"/>
        <w:rPr>
          <w:ins w:id="488" w:author="Author" w:date="2015-05-01T16:02:00Z"/>
          <w:rFonts w:asciiTheme="minorHAnsi" w:eastAsiaTheme="minorEastAsia" w:hAnsiTheme="minorHAnsi" w:cstheme="minorBidi"/>
          <w:sz w:val="22"/>
          <w:szCs w:val="22"/>
        </w:rPr>
      </w:pPr>
      <w:ins w:id="489" w:author="Author" w:date="2015-05-01T16:02:00Z">
        <w:r>
          <w:t>Figure 2</w:t>
        </w:r>
        <w:r>
          <w:noBreakHyphen/>
          <w:t>2: Sample Certificates and ACL entries</w:t>
        </w:r>
        <w:r>
          <w:tab/>
        </w:r>
        <w:r>
          <w:fldChar w:fldCharType="begin"/>
        </w:r>
        <w:r>
          <w:instrText xml:space="preserve"> PAGEREF _Toc418259474 \h </w:instrText>
        </w:r>
      </w:ins>
      <w:r>
        <w:fldChar w:fldCharType="separate"/>
      </w:r>
      <w:ins w:id="490" w:author="Author" w:date="2015-05-07T11:43:00Z">
        <w:r w:rsidR="00D1575D">
          <w:t>12</w:t>
        </w:r>
      </w:ins>
      <w:ins w:id="491" w:author="Author" w:date="2015-05-01T16:23:00Z">
        <w:del w:id="492" w:author="Author" w:date="2015-05-07T11:43:00Z">
          <w:r w:rsidR="000051FC" w:rsidDel="00D1575D">
            <w:delText>12</w:delText>
          </w:r>
        </w:del>
      </w:ins>
      <w:ins w:id="493" w:author="Author" w:date="2015-05-01T16:02:00Z">
        <w:del w:id="494" w:author="Author" w:date="2015-05-07T11:43:00Z">
          <w:r w:rsidDel="00D1575D">
            <w:delText>16</w:delText>
          </w:r>
        </w:del>
        <w:r>
          <w:fldChar w:fldCharType="end"/>
        </w:r>
      </w:ins>
    </w:p>
    <w:p w14:paraId="15B68E49" w14:textId="77777777" w:rsidR="00501BBE" w:rsidRDefault="00501BBE">
      <w:pPr>
        <w:pStyle w:val="TableofFigures"/>
        <w:rPr>
          <w:ins w:id="495" w:author="Author" w:date="2015-05-01T16:02:00Z"/>
          <w:rFonts w:asciiTheme="minorHAnsi" w:eastAsiaTheme="minorEastAsia" w:hAnsiTheme="minorHAnsi" w:cstheme="minorBidi"/>
          <w:sz w:val="22"/>
          <w:szCs w:val="22"/>
        </w:rPr>
      </w:pPr>
      <w:ins w:id="496" w:author="Author" w:date="2015-05-01T16:02:00Z">
        <w:r>
          <w:t>Figure 2</w:t>
        </w:r>
        <w:r>
          <w:noBreakHyphen/>
          <w:t>3. Exchange manifest and membership certificates</w:t>
        </w:r>
        <w:r>
          <w:tab/>
        </w:r>
        <w:r>
          <w:fldChar w:fldCharType="begin"/>
        </w:r>
        <w:r>
          <w:instrText xml:space="preserve"> PAGEREF _Toc418259475 \h </w:instrText>
        </w:r>
      </w:ins>
      <w:r>
        <w:fldChar w:fldCharType="separate"/>
      </w:r>
      <w:ins w:id="497" w:author="Author" w:date="2015-05-07T11:43:00Z">
        <w:r w:rsidR="00D1575D">
          <w:t>15</w:t>
        </w:r>
      </w:ins>
      <w:ins w:id="498" w:author="Author" w:date="2015-05-01T16:23:00Z">
        <w:del w:id="499" w:author="Author" w:date="2015-05-07T11:43:00Z">
          <w:r w:rsidR="000051FC" w:rsidDel="00D1575D">
            <w:delText>15</w:delText>
          </w:r>
        </w:del>
      </w:ins>
      <w:ins w:id="500" w:author="Author" w:date="2015-05-01T16:02:00Z">
        <w:del w:id="501" w:author="Author" w:date="2015-05-07T11:43:00Z">
          <w:r w:rsidDel="00D1575D">
            <w:delText>20</w:delText>
          </w:r>
        </w:del>
        <w:r>
          <w:fldChar w:fldCharType="end"/>
        </w:r>
      </w:ins>
    </w:p>
    <w:p w14:paraId="177D3E0B" w14:textId="77777777" w:rsidR="00501BBE" w:rsidRDefault="00501BBE">
      <w:pPr>
        <w:pStyle w:val="TableofFigures"/>
        <w:rPr>
          <w:ins w:id="502" w:author="Author" w:date="2015-05-01T16:02:00Z"/>
          <w:rFonts w:asciiTheme="minorHAnsi" w:eastAsiaTheme="minorEastAsia" w:hAnsiTheme="minorHAnsi" w:cstheme="minorBidi"/>
          <w:sz w:val="22"/>
          <w:szCs w:val="22"/>
        </w:rPr>
      </w:pPr>
      <w:ins w:id="503" w:author="Author" w:date="2015-05-01T16:02:00Z">
        <w:r>
          <w:t>Figure 2</w:t>
        </w:r>
        <w:r>
          <w:noBreakHyphen/>
          <w:t>4: Recommend to claim during onboarding</w:t>
        </w:r>
        <w:r>
          <w:tab/>
        </w:r>
        <w:r>
          <w:fldChar w:fldCharType="begin"/>
        </w:r>
        <w:r>
          <w:instrText xml:space="preserve"> PAGEREF _Toc418259476 \h </w:instrText>
        </w:r>
      </w:ins>
      <w:r>
        <w:fldChar w:fldCharType="separate"/>
      </w:r>
      <w:ins w:id="504" w:author="Author" w:date="2015-05-07T11:43:00Z">
        <w:r w:rsidR="00D1575D">
          <w:t>16</w:t>
        </w:r>
      </w:ins>
      <w:ins w:id="505" w:author="Author" w:date="2015-05-01T16:23:00Z">
        <w:del w:id="506" w:author="Author" w:date="2015-05-07T11:43:00Z">
          <w:r w:rsidR="000051FC" w:rsidDel="00D1575D">
            <w:delText>16</w:delText>
          </w:r>
        </w:del>
      </w:ins>
      <w:ins w:id="507" w:author="Author" w:date="2015-05-01T16:02:00Z">
        <w:del w:id="508" w:author="Author" w:date="2015-05-07T11:43:00Z">
          <w:r w:rsidDel="00D1575D">
            <w:delText>23</w:delText>
          </w:r>
        </w:del>
        <w:r>
          <w:fldChar w:fldCharType="end"/>
        </w:r>
      </w:ins>
    </w:p>
    <w:p w14:paraId="3AC1F653" w14:textId="77777777" w:rsidR="00501BBE" w:rsidRDefault="00501BBE">
      <w:pPr>
        <w:pStyle w:val="TableofFigures"/>
        <w:rPr>
          <w:ins w:id="509" w:author="Author" w:date="2015-05-01T16:02:00Z"/>
          <w:rFonts w:asciiTheme="minorHAnsi" w:eastAsiaTheme="minorEastAsia" w:hAnsiTheme="minorHAnsi" w:cstheme="minorBidi"/>
          <w:sz w:val="22"/>
          <w:szCs w:val="22"/>
        </w:rPr>
      </w:pPr>
      <w:ins w:id="510" w:author="Author" w:date="2015-05-01T16:02:00Z">
        <w:r>
          <w:t>Figure 2</w:t>
        </w:r>
        <w:r>
          <w:noBreakHyphen/>
          <w:t>5: Claim a factory-reset application without using out-of-band registration data</w:t>
        </w:r>
        <w:r>
          <w:tab/>
        </w:r>
        <w:r>
          <w:fldChar w:fldCharType="begin"/>
        </w:r>
        <w:r>
          <w:instrText xml:space="preserve"> PAGEREF _Toc418259477 \h </w:instrText>
        </w:r>
      </w:ins>
      <w:r>
        <w:fldChar w:fldCharType="separate"/>
      </w:r>
      <w:ins w:id="511" w:author="Author" w:date="2015-05-07T11:43:00Z">
        <w:r w:rsidR="00D1575D">
          <w:t>17</w:t>
        </w:r>
      </w:ins>
      <w:ins w:id="512" w:author="Author" w:date="2015-05-01T16:23:00Z">
        <w:del w:id="513" w:author="Author" w:date="2015-05-07T11:43:00Z">
          <w:r w:rsidR="000051FC" w:rsidDel="00D1575D">
            <w:delText>17</w:delText>
          </w:r>
        </w:del>
      </w:ins>
      <w:ins w:id="514" w:author="Author" w:date="2015-05-01T16:02:00Z">
        <w:del w:id="515" w:author="Author" w:date="2015-05-07T11:43:00Z">
          <w:r w:rsidDel="00D1575D">
            <w:delText>25</w:delText>
          </w:r>
        </w:del>
        <w:r>
          <w:fldChar w:fldCharType="end"/>
        </w:r>
      </w:ins>
    </w:p>
    <w:p w14:paraId="3E13AF2F" w14:textId="77777777" w:rsidR="00501BBE" w:rsidRDefault="00501BBE">
      <w:pPr>
        <w:pStyle w:val="TableofFigures"/>
        <w:rPr>
          <w:ins w:id="516" w:author="Author" w:date="2015-05-01T16:02:00Z"/>
          <w:rFonts w:asciiTheme="minorHAnsi" w:eastAsiaTheme="minorEastAsia" w:hAnsiTheme="minorHAnsi" w:cstheme="minorBidi"/>
          <w:sz w:val="22"/>
          <w:szCs w:val="22"/>
        </w:rPr>
      </w:pPr>
      <w:ins w:id="517" w:author="Author" w:date="2015-05-01T16:02:00Z">
        <w:r>
          <w:t>Figure 2</w:t>
        </w:r>
        <w:r>
          <w:noBreakHyphen/>
          <w:t>6. Claiming a factory-reset application using out-of-band registration data</w:t>
        </w:r>
        <w:r>
          <w:tab/>
        </w:r>
        <w:r>
          <w:fldChar w:fldCharType="begin"/>
        </w:r>
        <w:r>
          <w:instrText xml:space="preserve"> PAGEREF _Toc418259478 \h </w:instrText>
        </w:r>
      </w:ins>
      <w:r>
        <w:fldChar w:fldCharType="separate"/>
      </w:r>
      <w:ins w:id="518" w:author="Author" w:date="2015-05-07T11:43:00Z">
        <w:r w:rsidR="00D1575D">
          <w:t>19</w:t>
        </w:r>
      </w:ins>
      <w:ins w:id="519" w:author="Author" w:date="2015-05-01T16:23:00Z">
        <w:del w:id="520" w:author="Author" w:date="2015-05-07T11:43:00Z">
          <w:r w:rsidR="000051FC" w:rsidDel="00D1575D">
            <w:delText>19</w:delText>
          </w:r>
        </w:del>
      </w:ins>
      <w:ins w:id="521" w:author="Author" w:date="2015-05-01T16:02:00Z">
        <w:del w:id="522" w:author="Author" w:date="2015-05-07T11:43:00Z">
          <w:r w:rsidDel="00D1575D">
            <w:delText>28</w:delText>
          </w:r>
        </w:del>
        <w:r>
          <w:fldChar w:fldCharType="end"/>
        </w:r>
      </w:ins>
    </w:p>
    <w:p w14:paraId="14348088" w14:textId="77777777" w:rsidR="00501BBE" w:rsidRDefault="00501BBE">
      <w:pPr>
        <w:pStyle w:val="TableofFigures"/>
        <w:rPr>
          <w:ins w:id="523" w:author="Author" w:date="2015-05-01T16:02:00Z"/>
          <w:rFonts w:asciiTheme="minorHAnsi" w:eastAsiaTheme="minorEastAsia" w:hAnsiTheme="minorHAnsi" w:cstheme="minorBidi"/>
          <w:sz w:val="22"/>
          <w:szCs w:val="22"/>
        </w:rPr>
      </w:pPr>
      <w:ins w:id="524" w:author="Author" w:date="2015-05-01T16:02:00Z">
        <w:r>
          <w:t>Figure 2</w:t>
        </w:r>
        <w:r>
          <w:noBreakHyphen/>
          <w:t>7. Install a policy</w:t>
        </w:r>
        <w:r>
          <w:tab/>
        </w:r>
        <w:r>
          <w:fldChar w:fldCharType="begin"/>
        </w:r>
        <w:r>
          <w:instrText xml:space="preserve"> PAGEREF _Toc418259479 \h </w:instrText>
        </w:r>
      </w:ins>
      <w:r>
        <w:fldChar w:fldCharType="separate"/>
      </w:r>
      <w:ins w:id="525" w:author="Author" w:date="2015-05-07T11:43:00Z">
        <w:r w:rsidR="00D1575D">
          <w:t>20</w:t>
        </w:r>
      </w:ins>
      <w:ins w:id="526" w:author="Author" w:date="2015-05-01T16:23:00Z">
        <w:del w:id="527" w:author="Author" w:date="2015-05-07T11:43:00Z">
          <w:r w:rsidR="000051FC" w:rsidDel="00D1575D">
            <w:delText>20</w:delText>
          </w:r>
        </w:del>
      </w:ins>
      <w:ins w:id="528" w:author="Author" w:date="2015-05-01T16:02:00Z">
        <w:del w:id="529" w:author="Author" w:date="2015-05-07T11:43:00Z">
          <w:r w:rsidDel="00D1575D">
            <w:delText>31</w:delText>
          </w:r>
        </w:del>
        <w:r>
          <w:fldChar w:fldCharType="end"/>
        </w:r>
      </w:ins>
    </w:p>
    <w:p w14:paraId="3D33AECF" w14:textId="77777777" w:rsidR="00501BBE" w:rsidRDefault="00501BBE">
      <w:pPr>
        <w:pStyle w:val="TableofFigures"/>
        <w:rPr>
          <w:ins w:id="530" w:author="Author" w:date="2015-05-01T16:02:00Z"/>
          <w:rFonts w:asciiTheme="minorHAnsi" w:eastAsiaTheme="minorEastAsia" w:hAnsiTheme="minorHAnsi" w:cstheme="minorBidi"/>
          <w:sz w:val="22"/>
          <w:szCs w:val="22"/>
        </w:rPr>
      </w:pPr>
      <w:ins w:id="531" w:author="Author" w:date="2015-05-01T16:02:00Z">
        <w:r>
          <w:t>Figure 2</w:t>
        </w:r>
        <w:r>
          <w:noBreakHyphen/>
          <w:t>8: Update manifest</w:t>
        </w:r>
        <w:r>
          <w:tab/>
        </w:r>
        <w:r>
          <w:fldChar w:fldCharType="begin"/>
        </w:r>
        <w:r>
          <w:instrText xml:space="preserve"> PAGEREF _Toc418259480 \h </w:instrText>
        </w:r>
      </w:ins>
      <w:r>
        <w:fldChar w:fldCharType="separate"/>
      </w:r>
      <w:ins w:id="532" w:author="Author" w:date="2015-05-07T11:43:00Z">
        <w:r w:rsidR="00D1575D">
          <w:t>21</w:t>
        </w:r>
      </w:ins>
      <w:ins w:id="533" w:author="Author" w:date="2015-05-01T16:23:00Z">
        <w:del w:id="534" w:author="Author" w:date="2015-05-07T11:43:00Z">
          <w:r w:rsidR="000051FC" w:rsidDel="00D1575D">
            <w:delText>21</w:delText>
          </w:r>
        </w:del>
      </w:ins>
      <w:ins w:id="535" w:author="Author" w:date="2015-05-01T16:02:00Z">
        <w:del w:id="536" w:author="Author" w:date="2015-05-07T11:43:00Z">
          <w:r w:rsidDel="00D1575D">
            <w:delText>34</w:delText>
          </w:r>
        </w:del>
        <w:r>
          <w:fldChar w:fldCharType="end"/>
        </w:r>
      </w:ins>
    </w:p>
    <w:p w14:paraId="02C60708" w14:textId="77777777" w:rsidR="00501BBE" w:rsidRDefault="00501BBE">
      <w:pPr>
        <w:pStyle w:val="TableofFigures"/>
        <w:rPr>
          <w:ins w:id="537" w:author="Author" w:date="2015-05-01T16:02:00Z"/>
          <w:rFonts w:asciiTheme="minorHAnsi" w:eastAsiaTheme="minorEastAsia" w:hAnsiTheme="minorHAnsi" w:cstheme="minorBidi"/>
          <w:sz w:val="22"/>
          <w:szCs w:val="22"/>
        </w:rPr>
      </w:pPr>
      <w:ins w:id="538" w:author="Author" w:date="2015-05-01T16:02:00Z">
        <w:r>
          <w:t>Figure 2</w:t>
        </w:r>
        <w:r>
          <w:noBreakHyphen/>
          <w:t>9. Add an application to a security group</w:t>
        </w:r>
        <w:r>
          <w:tab/>
        </w:r>
        <w:r>
          <w:fldChar w:fldCharType="begin"/>
        </w:r>
        <w:r>
          <w:instrText xml:space="preserve"> PAGEREF _Toc418259481 \h </w:instrText>
        </w:r>
      </w:ins>
      <w:r>
        <w:fldChar w:fldCharType="separate"/>
      </w:r>
      <w:ins w:id="539" w:author="Author" w:date="2015-05-07T11:43:00Z">
        <w:r w:rsidR="00D1575D">
          <w:t>22</w:t>
        </w:r>
      </w:ins>
      <w:ins w:id="540" w:author="Author" w:date="2015-05-01T16:23:00Z">
        <w:del w:id="541" w:author="Author" w:date="2015-05-07T11:43:00Z">
          <w:r w:rsidR="000051FC" w:rsidDel="00D1575D">
            <w:delText>22</w:delText>
          </w:r>
        </w:del>
      </w:ins>
      <w:ins w:id="542" w:author="Author" w:date="2015-05-01T16:02:00Z">
        <w:del w:id="543" w:author="Author" w:date="2015-05-07T11:43:00Z">
          <w:r w:rsidDel="00D1575D">
            <w:delText>37</w:delText>
          </w:r>
        </w:del>
        <w:r>
          <w:fldChar w:fldCharType="end"/>
        </w:r>
      </w:ins>
    </w:p>
    <w:p w14:paraId="02086A7E" w14:textId="77777777" w:rsidR="00501BBE" w:rsidRDefault="00501BBE">
      <w:pPr>
        <w:pStyle w:val="TableofFigures"/>
        <w:rPr>
          <w:ins w:id="544" w:author="Author" w:date="2015-05-01T16:02:00Z"/>
          <w:rFonts w:asciiTheme="minorHAnsi" w:eastAsiaTheme="minorEastAsia" w:hAnsiTheme="minorHAnsi" w:cstheme="minorBidi"/>
          <w:sz w:val="22"/>
          <w:szCs w:val="22"/>
        </w:rPr>
      </w:pPr>
      <w:ins w:id="545" w:author="Author" w:date="2015-05-01T16:02:00Z">
        <w:r>
          <w:t>Figure 2</w:t>
        </w:r>
        <w:r>
          <w:noBreakHyphen/>
          <w:t>10. Add a user to a security group</w:t>
        </w:r>
        <w:r>
          <w:tab/>
        </w:r>
        <w:r>
          <w:fldChar w:fldCharType="begin"/>
        </w:r>
        <w:r>
          <w:instrText xml:space="preserve"> PAGEREF _Toc418259482 \h </w:instrText>
        </w:r>
      </w:ins>
      <w:r>
        <w:fldChar w:fldCharType="separate"/>
      </w:r>
      <w:ins w:id="546" w:author="Author" w:date="2015-05-07T11:43:00Z">
        <w:r w:rsidR="00D1575D">
          <w:t>23</w:t>
        </w:r>
      </w:ins>
      <w:ins w:id="547" w:author="Author" w:date="2015-05-01T16:23:00Z">
        <w:del w:id="548" w:author="Author" w:date="2015-05-07T11:43:00Z">
          <w:r w:rsidR="000051FC" w:rsidDel="00D1575D">
            <w:delText>23</w:delText>
          </w:r>
        </w:del>
      </w:ins>
      <w:ins w:id="549" w:author="Author" w:date="2015-05-01T16:02:00Z">
        <w:del w:id="550" w:author="Author" w:date="2015-05-07T11:43:00Z">
          <w:r w:rsidDel="00D1575D">
            <w:delText>40</w:delText>
          </w:r>
        </w:del>
        <w:r>
          <w:fldChar w:fldCharType="end"/>
        </w:r>
      </w:ins>
    </w:p>
    <w:p w14:paraId="17EA1A2D" w14:textId="77777777" w:rsidR="00501BBE" w:rsidRDefault="00501BBE">
      <w:pPr>
        <w:pStyle w:val="TableofFigures"/>
        <w:rPr>
          <w:ins w:id="551" w:author="Author" w:date="2015-05-01T16:02:00Z"/>
          <w:rFonts w:asciiTheme="minorHAnsi" w:eastAsiaTheme="minorEastAsia" w:hAnsiTheme="minorHAnsi" w:cstheme="minorBidi"/>
          <w:sz w:val="22"/>
          <w:szCs w:val="22"/>
        </w:rPr>
      </w:pPr>
      <w:ins w:id="552" w:author="Author" w:date="2015-05-01T16:02:00Z">
        <w:r>
          <w:t>Figure 2</w:t>
        </w:r>
        <w:r>
          <w:noBreakHyphen/>
          <w:t>11: Building Policy using manifest</w:t>
        </w:r>
        <w:r>
          <w:tab/>
        </w:r>
        <w:r>
          <w:fldChar w:fldCharType="begin"/>
        </w:r>
        <w:r>
          <w:instrText xml:space="preserve"> PAGEREF _Toc418259483 \h </w:instrText>
        </w:r>
      </w:ins>
      <w:r>
        <w:fldChar w:fldCharType="separate"/>
      </w:r>
      <w:ins w:id="553" w:author="Author" w:date="2015-05-07T11:43:00Z">
        <w:r w:rsidR="00D1575D">
          <w:t>34</w:t>
        </w:r>
      </w:ins>
      <w:ins w:id="554" w:author="Author" w:date="2015-05-01T16:23:00Z">
        <w:del w:id="555" w:author="Author" w:date="2015-05-07T11:43:00Z">
          <w:r w:rsidR="000051FC" w:rsidDel="00D1575D">
            <w:delText>34</w:delText>
          </w:r>
        </w:del>
      </w:ins>
      <w:ins w:id="556" w:author="Author" w:date="2015-05-01T16:02:00Z">
        <w:del w:id="557" w:author="Author" w:date="2015-05-07T11:43:00Z">
          <w:r w:rsidDel="00D1575D">
            <w:delText>53</w:delText>
          </w:r>
        </w:del>
        <w:r>
          <w:fldChar w:fldCharType="end"/>
        </w:r>
      </w:ins>
    </w:p>
    <w:p w14:paraId="0AFAF5E1" w14:textId="77777777" w:rsidR="00501BBE" w:rsidRDefault="00501BBE">
      <w:pPr>
        <w:pStyle w:val="TableofFigures"/>
        <w:rPr>
          <w:ins w:id="558" w:author="Author" w:date="2015-05-01T16:02:00Z"/>
          <w:rFonts w:asciiTheme="minorHAnsi" w:eastAsiaTheme="minorEastAsia" w:hAnsiTheme="minorHAnsi" w:cstheme="minorBidi"/>
          <w:sz w:val="22"/>
          <w:szCs w:val="22"/>
        </w:rPr>
      </w:pPr>
      <w:ins w:id="559" w:author="Author" w:date="2015-05-01T16:02:00Z">
        <w:r>
          <w:t>Figure 2</w:t>
        </w:r>
        <w:r>
          <w:noBreakHyphen/>
          <w:t>12. Validating policy on a producer</w:t>
        </w:r>
        <w:r>
          <w:tab/>
        </w:r>
        <w:r>
          <w:fldChar w:fldCharType="begin"/>
        </w:r>
        <w:r>
          <w:instrText xml:space="preserve"> PAGEREF _Toc418259484 \h </w:instrText>
        </w:r>
      </w:ins>
      <w:r>
        <w:fldChar w:fldCharType="separate"/>
      </w:r>
      <w:ins w:id="560" w:author="Author" w:date="2015-05-07T11:43:00Z">
        <w:r w:rsidR="00D1575D">
          <w:t>35</w:t>
        </w:r>
      </w:ins>
      <w:ins w:id="561" w:author="Author" w:date="2015-05-01T16:23:00Z">
        <w:del w:id="562" w:author="Author" w:date="2015-05-07T11:43:00Z">
          <w:r w:rsidR="000051FC" w:rsidDel="00D1575D">
            <w:delText>35</w:delText>
          </w:r>
        </w:del>
      </w:ins>
      <w:ins w:id="563" w:author="Author" w:date="2015-05-01T16:02:00Z">
        <w:del w:id="564" w:author="Author" w:date="2015-05-07T11:43:00Z">
          <w:r w:rsidDel="00D1575D">
            <w:delText>56</w:delText>
          </w:r>
        </w:del>
        <w:r>
          <w:fldChar w:fldCharType="end"/>
        </w:r>
      </w:ins>
    </w:p>
    <w:p w14:paraId="58B77A2B" w14:textId="77777777" w:rsidR="00501BBE" w:rsidRDefault="00501BBE">
      <w:pPr>
        <w:pStyle w:val="TableofFigures"/>
        <w:rPr>
          <w:ins w:id="565" w:author="Author" w:date="2015-05-01T16:02:00Z"/>
          <w:rFonts w:asciiTheme="minorHAnsi" w:eastAsiaTheme="minorEastAsia" w:hAnsiTheme="minorHAnsi" w:cstheme="minorBidi"/>
          <w:sz w:val="22"/>
          <w:szCs w:val="22"/>
        </w:rPr>
      </w:pPr>
      <w:ins w:id="566" w:author="Author" w:date="2015-05-01T16:02:00Z">
        <w:r>
          <w:t>Figure 2</w:t>
        </w:r>
        <w:r>
          <w:noBreakHyphen/>
          <w:t>13. Validating policy for a consumer</w:t>
        </w:r>
        <w:r>
          <w:tab/>
        </w:r>
        <w:r>
          <w:fldChar w:fldCharType="begin"/>
        </w:r>
        <w:r>
          <w:instrText xml:space="preserve"> PAGEREF _Toc418259485 \h </w:instrText>
        </w:r>
      </w:ins>
      <w:r>
        <w:fldChar w:fldCharType="separate"/>
      </w:r>
      <w:ins w:id="567" w:author="Author" w:date="2015-05-07T11:43:00Z">
        <w:r w:rsidR="00D1575D">
          <w:t>36</w:t>
        </w:r>
      </w:ins>
      <w:ins w:id="568" w:author="Author" w:date="2015-05-01T16:23:00Z">
        <w:del w:id="569" w:author="Author" w:date="2015-05-07T11:43:00Z">
          <w:r w:rsidR="000051FC" w:rsidDel="00D1575D">
            <w:delText>36</w:delText>
          </w:r>
        </w:del>
      </w:ins>
      <w:ins w:id="570" w:author="Author" w:date="2015-05-01T16:02:00Z">
        <w:del w:id="571" w:author="Author" w:date="2015-05-07T11:43:00Z">
          <w:r w:rsidDel="00D1575D">
            <w:delText>58</w:delText>
          </w:r>
        </w:del>
        <w:r>
          <w:fldChar w:fldCharType="end"/>
        </w:r>
      </w:ins>
    </w:p>
    <w:p w14:paraId="11D6AB92" w14:textId="77777777" w:rsidR="00501BBE" w:rsidRDefault="00501BBE">
      <w:pPr>
        <w:pStyle w:val="TableofFigures"/>
        <w:rPr>
          <w:ins w:id="572" w:author="Author" w:date="2015-05-01T16:02:00Z"/>
          <w:rFonts w:asciiTheme="minorHAnsi" w:eastAsiaTheme="minorEastAsia" w:hAnsiTheme="minorHAnsi" w:cstheme="minorBidi"/>
          <w:sz w:val="22"/>
          <w:szCs w:val="22"/>
        </w:rPr>
      </w:pPr>
      <w:ins w:id="573" w:author="Author" w:date="2015-05-01T16:02:00Z">
        <w:r>
          <w:t>Figure 2</w:t>
        </w:r>
        <w:r>
          <w:noBreakHyphen/>
          <w:t>14: Consumer policy requires producer belong to a security group</w:t>
        </w:r>
        <w:r>
          <w:tab/>
        </w:r>
        <w:r>
          <w:fldChar w:fldCharType="begin"/>
        </w:r>
        <w:r>
          <w:instrText xml:space="preserve"> PAGEREF _Toc418259486 \h </w:instrText>
        </w:r>
      </w:ins>
      <w:r>
        <w:fldChar w:fldCharType="separate"/>
      </w:r>
      <w:ins w:id="574" w:author="Author" w:date="2015-05-07T11:43:00Z">
        <w:r w:rsidR="00D1575D">
          <w:t>37</w:t>
        </w:r>
      </w:ins>
      <w:ins w:id="575" w:author="Author" w:date="2015-05-01T16:23:00Z">
        <w:del w:id="576" w:author="Author" w:date="2015-05-07T11:43:00Z">
          <w:r w:rsidR="000051FC" w:rsidDel="00D1575D">
            <w:delText>37</w:delText>
          </w:r>
        </w:del>
      </w:ins>
      <w:ins w:id="577" w:author="Author" w:date="2015-05-01T16:02:00Z">
        <w:del w:id="578" w:author="Author" w:date="2015-05-07T11:43:00Z">
          <w:r w:rsidDel="00D1575D">
            <w:delText>60</w:delText>
          </w:r>
        </w:del>
        <w:r>
          <w:fldChar w:fldCharType="end"/>
        </w:r>
      </w:ins>
    </w:p>
    <w:p w14:paraId="7380A92C" w14:textId="77777777" w:rsidR="00501BBE" w:rsidRDefault="00501BBE">
      <w:pPr>
        <w:pStyle w:val="TableofFigures"/>
        <w:rPr>
          <w:ins w:id="579" w:author="Author" w:date="2015-05-01T16:02:00Z"/>
          <w:rFonts w:asciiTheme="minorHAnsi" w:eastAsiaTheme="minorEastAsia" w:hAnsiTheme="minorHAnsi" w:cstheme="minorBidi"/>
          <w:sz w:val="22"/>
          <w:szCs w:val="22"/>
        </w:rPr>
      </w:pPr>
      <w:ins w:id="580" w:author="Author" w:date="2015-05-01T16:02:00Z">
        <w:r>
          <w:t>Figure 2</w:t>
        </w:r>
        <w:r>
          <w:noBreakHyphen/>
          <w:t>15. Anonymous access</w:t>
        </w:r>
        <w:r>
          <w:tab/>
        </w:r>
        <w:r>
          <w:fldChar w:fldCharType="begin"/>
        </w:r>
        <w:r>
          <w:instrText xml:space="preserve"> PAGEREF _Toc418259487 \h </w:instrText>
        </w:r>
      </w:ins>
      <w:r>
        <w:fldChar w:fldCharType="separate"/>
      </w:r>
      <w:ins w:id="581" w:author="Author" w:date="2015-05-07T11:43:00Z">
        <w:r w:rsidR="00D1575D">
          <w:t>38</w:t>
        </w:r>
      </w:ins>
      <w:ins w:id="582" w:author="Author" w:date="2015-05-01T16:23:00Z">
        <w:del w:id="583" w:author="Author" w:date="2015-05-07T11:43:00Z">
          <w:r w:rsidR="000051FC" w:rsidDel="00D1575D">
            <w:delText>38</w:delText>
          </w:r>
        </w:del>
      </w:ins>
      <w:ins w:id="584" w:author="Author" w:date="2015-05-01T16:02:00Z">
        <w:del w:id="585" w:author="Author" w:date="2015-05-07T11:43:00Z">
          <w:r w:rsidDel="00D1575D">
            <w:delText>62</w:delText>
          </w:r>
        </w:del>
        <w:r>
          <w:fldChar w:fldCharType="end"/>
        </w:r>
      </w:ins>
    </w:p>
    <w:p w14:paraId="29E6F279" w14:textId="77777777" w:rsidR="00501BBE" w:rsidRDefault="00501BBE">
      <w:pPr>
        <w:pStyle w:val="TableofFigures"/>
        <w:rPr>
          <w:ins w:id="586" w:author="Author" w:date="2015-05-01T16:02:00Z"/>
          <w:rFonts w:asciiTheme="minorHAnsi" w:eastAsiaTheme="minorEastAsia" w:hAnsiTheme="minorHAnsi" w:cstheme="minorBidi"/>
          <w:sz w:val="22"/>
          <w:szCs w:val="22"/>
        </w:rPr>
      </w:pPr>
      <w:ins w:id="587" w:author="Author" w:date="2015-05-01T16:02:00Z">
        <w:r>
          <w:t>Figure 2</w:t>
        </w:r>
        <w:r>
          <w:noBreakHyphen/>
          <w:t>16. Validating an admin</w:t>
        </w:r>
        <w:r>
          <w:tab/>
        </w:r>
        <w:r>
          <w:fldChar w:fldCharType="begin"/>
        </w:r>
        <w:r>
          <w:instrText xml:space="preserve"> PAGEREF _Toc418259488 \h </w:instrText>
        </w:r>
      </w:ins>
      <w:r>
        <w:fldChar w:fldCharType="separate"/>
      </w:r>
      <w:ins w:id="588" w:author="Author" w:date="2015-05-07T11:43:00Z">
        <w:r w:rsidR="00D1575D">
          <w:t>39</w:t>
        </w:r>
      </w:ins>
      <w:ins w:id="589" w:author="Author" w:date="2015-05-01T16:23:00Z">
        <w:del w:id="590" w:author="Author" w:date="2015-05-07T11:43:00Z">
          <w:r w:rsidR="000051FC" w:rsidDel="00D1575D">
            <w:delText>39</w:delText>
          </w:r>
        </w:del>
      </w:ins>
      <w:ins w:id="591" w:author="Author" w:date="2015-05-01T16:02:00Z">
        <w:del w:id="592" w:author="Author" w:date="2015-05-07T11:43:00Z">
          <w:r w:rsidDel="00D1575D">
            <w:delText>65</w:delText>
          </w:r>
        </w:del>
        <w:r>
          <w:fldChar w:fldCharType="end"/>
        </w:r>
      </w:ins>
    </w:p>
    <w:p w14:paraId="1BF0DE9B" w14:textId="77777777" w:rsidR="00501BBE" w:rsidRDefault="00501BBE">
      <w:pPr>
        <w:pStyle w:val="TableofFigures"/>
        <w:rPr>
          <w:ins w:id="593" w:author="Author" w:date="2015-05-01T16:02:00Z"/>
          <w:rFonts w:asciiTheme="minorHAnsi" w:eastAsiaTheme="minorEastAsia" w:hAnsiTheme="minorHAnsi" w:cstheme="minorBidi"/>
          <w:sz w:val="22"/>
          <w:szCs w:val="22"/>
        </w:rPr>
      </w:pPr>
      <w:ins w:id="594" w:author="Author" w:date="2015-05-01T16:02:00Z">
        <w:r>
          <w:t>Figure 2</w:t>
        </w:r>
        <w:r>
          <w:noBreakHyphen/>
          <w:t>17. Validating a session-based signal</w:t>
        </w:r>
        <w:r>
          <w:tab/>
        </w:r>
        <w:r>
          <w:fldChar w:fldCharType="begin"/>
        </w:r>
        <w:r>
          <w:instrText xml:space="preserve"> PAGEREF _Toc418259489 \h </w:instrText>
        </w:r>
      </w:ins>
      <w:r>
        <w:fldChar w:fldCharType="separate"/>
      </w:r>
      <w:ins w:id="595" w:author="Author" w:date="2015-05-07T11:43:00Z">
        <w:r w:rsidR="00D1575D">
          <w:t>40</w:t>
        </w:r>
      </w:ins>
      <w:ins w:id="596" w:author="Author" w:date="2015-05-01T16:23:00Z">
        <w:del w:id="597" w:author="Author" w:date="2015-05-07T11:43:00Z">
          <w:r w:rsidR="000051FC" w:rsidDel="00D1575D">
            <w:delText>40</w:delText>
          </w:r>
        </w:del>
      </w:ins>
      <w:ins w:id="598" w:author="Author" w:date="2015-05-01T16:02:00Z">
        <w:del w:id="599" w:author="Author" w:date="2015-05-07T11:43:00Z">
          <w:r w:rsidDel="00D1575D">
            <w:delText>67</w:delText>
          </w:r>
        </w:del>
        <w:r>
          <w:fldChar w:fldCharType="end"/>
        </w:r>
      </w:ins>
    </w:p>
    <w:p w14:paraId="0298A133" w14:textId="77777777" w:rsidR="00501BBE" w:rsidRDefault="00501BBE">
      <w:pPr>
        <w:pStyle w:val="TableofFigures"/>
        <w:rPr>
          <w:ins w:id="600" w:author="Author" w:date="2015-05-01T16:02:00Z"/>
          <w:rFonts w:asciiTheme="minorHAnsi" w:eastAsiaTheme="minorEastAsia" w:hAnsiTheme="minorHAnsi" w:cstheme="minorBidi"/>
          <w:sz w:val="22"/>
          <w:szCs w:val="22"/>
        </w:rPr>
      </w:pPr>
      <w:ins w:id="601" w:author="Author" w:date="2015-05-01T16:02:00Z">
        <w:r>
          <w:t>Figure 2</w:t>
        </w:r>
        <w:r>
          <w:noBreakHyphen/>
          <w:t>18: Authorization Data Format Structure</w:t>
        </w:r>
        <w:r>
          <w:tab/>
        </w:r>
        <w:r>
          <w:fldChar w:fldCharType="begin"/>
        </w:r>
        <w:r>
          <w:instrText xml:space="preserve"> PAGEREF _Toc418259490 \h </w:instrText>
        </w:r>
      </w:ins>
      <w:r>
        <w:fldChar w:fldCharType="separate"/>
      </w:r>
      <w:ins w:id="602" w:author="Author" w:date="2015-05-07T11:43:00Z">
        <w:r w:rsidR="00D1575D">
          <w:t>41</w:t>
        </w:r>
      </w:ins>
      <w:ins w:id="603" w:author="Author" w:date="2015-05-01T16:23:00Z">
        <w:del w:id="604" w:author="Author" w:date="2015-05-07T11:43:00Z">
          <w:r w:rsidR="000051FC" w:rsidDel="00D1575D">
            <w:delText>41</w:delText>
          </w:r>
        </w:del>
      </w:ins>
      <w:ins w:id="605" w:author="Author" w:date="2015-05-01T16:02:00Z">
        <w:del w:id="606" w:author="Author" w:date="2015-05-07T11:43:00Z">
          <w:r w:rsidDel="00D1575D">
            <w:delText>68</w:delText>
          </w:r>
        </w:del>
        <w:r>
          <w:fldChar w:fldCharType="end"/>
        </w:r>
      </w:ins>
    </w:p>
    <w:p w14:paraId="346CE08B" w14:textId="77777777" w:rsidR="00501BBE" w:rsidRDefault="00501BBE">
      <w:pPr>
        <w:pStyle w:val="TableofFigures"/>
        <w:rPr>
          <w:ins w:id="607" w:author="Author" w:date="2015-05-01T16:02:00Z"/>
          <w:rFonts w:asciiTheme="minorHAnsi" w:eastAsiaTheme="minorEastAsia" w:hAnsiTheme="minorHAnsi" w:cstheme="minorBidi"/>
          <w:sz w:val="22"/>
          <w:szCs w:val="22"/>
        </w:rPr>
      </w:pPr>
      <w:ins w:id="608" w:author="Author" w:date="2015-05-01T16:02:00Z">
        <w:r>
          <w:t>Figure 2</w:t>
        </w:r>
        <w:r>
          <w:noBreakHyphen/>
          <w:t>19. Use case - users set up by Dad</w:t>
        </w:r>
        <w:r>
          <w:tab/>
        </w:r>
        <w:r>
          <w:fldChar w:fldCharType="begin"/>
        </w:r>
        <w:r>
          <w:instrText xml:space="preserve"> PAGEREF _Toc418259491 \h </w:instrText>
        </w:r>
      </w:ins>
      <w:r>
        <w:fldChar w:fldCharType="separate"/>
      </w:r>
      <w:ins w:id="609" w:author="Author" w:date="2015-05-07T11:43:00Z">
        <w:r w:rsidR="00D1575D">
          <w:t>50</w:t>
        </w:r>
      </w:ins>
      <w:ins w:id="610" w:author="Author" w:date="2015-05-01T16:23:00Z">
        <w:del w:id="611" w:author="Author" w:date="2015-05-07T11:43:00Z">
          <w:r w:rsidR="000051FC" w:rsidDel="00D1575D">
            <w:delText>49</w:delText>
          </w:r>
        </w:del>
      </w:ins>
      <w:ins w:id="612" w:author="Author" w:date="2015-05-01T16:02:00Z">
        <w:del w:id="613" w:author="Author" w:date="2015-05-07T11:43:00Z">
          <w:r w:rsidDel="00D1575D">
            <w:delText>81</w:delText>
          </w:r>
        </w:del>
        <w:r>
          <w:fldChar w:fldCharType="end"/>
        </w:r>
      </w:ins>
    </w:p>
    <w:p w14:paraId="4FEF051F" w14:textId="77777777" w:rsidR="00501BBE" w:rsidRDefault="00501BBE">
      <w:pPr>
        <w:pStyle w:val="TableofFigures"/>
        <w:rPr>
          <w:ins w:id="614" w:author="Author" w:date="2015-05-01T16:02:00Z"/>
          <w:rFonts w:asciiTheme="minorHAnsi" w:eastAsiaTheme="minorEastAsia" w:hAnsiTheme="minorHAnsi" w:cstheme="minorBidi"/>
          <w:sz w:val="22"/>
          <w:szCs w:val="22"/>
        </w:rPr>
      </w:pPr>
      <w:ins w:id="615" w:author="Author" w:date="2015-05-01T16:02:00Z">
        <w:r>
          <w:t>Figure 2</w:t>
        </w:r>
        <w:r>
          <w:noBreakHyphen/>
          <w:t>20. Use case - living room set up by Dad</w:t>
        </w:r>
        <w:r>
          <w:tab/>
        </w:r>
        <w:r>
          <w:fldChar w:fldCharType="begin"/>
        </w:r>
        <w:r>
          <w:instrText xml:space="preserve"> PAGEREF _Toc418259492 \h </w:instrText>
        </w:r>
      </w:ins>
      <w:r>
        <w:fldChar w:fldCharType="separate"/>
      </w:r>
      <w:ins w:id="616" w:author="Author" w:date="2015-05-07T11:43:00Z">
        <w:r w:rsidR="00D1575D">
          <w:t>51</w:t>
        </w:r>
      </w:ins>
      <w:ins w:id="617" w:author="Author" w:date="2015-05-01T16:23:00Z">
        <w:del w:id="618" w:author="Author" w:date="2015-05-07T11:43:00Z">
          <w:r w:rsidR="000051FC" w:rsidDel="00D1575D">
            <w:delText>50</w:delText>
          </w:r>
        </w:del>
      </w:ins>
      <w:ins w:id="619" w:author="Author" w:date="2015-05-01T16:02:00Z">
        <w:del w:id="620" w:author="Author" w:date="2015-05-07T11:43:00Z">
          <w:r w:rsidDel="00D1575D">
            <w:delText>84</w:delText>
          </w:r>
        </w:del>
        <w:r>
          <w:fldChar w:fldCharType="end"/>
        </w:r>
      </w:ins>
    </w:p>
    <w:p w14:paraId="1FA451D4" w14:textId="77777777" w:rsidR="00501BBE" w:rsidRDefault="00501BBE">
      <w:pPr>
        <w:pStyle w:val="TableofFigures"/>
        <w:rPr>
          <w:ins w:id="621" w:author="Author" w:date="2015-05-01T16:02:00Z"/>
          <w:rFonts w:asciiTheme="minorHAnsi" w:eastAsiaTheme="minorEastAsia" w:hAnsiTheme="minorHAnsi" w:cstheme="minorBidi"/>
          <w:sz w:val="22"/>
          <w:szCs w:val="22"/>
        </w:rPr>
      </w:pPr>
      <w:ins w:id="622" w:author="Author" w:date="2015-05-01T16:02:00Z">
        <w:r>
          <w:t>Figure 2</w:t>
        </w:r>
        <w:r>
          <w:noBreakHyphen/>
          <w:t>21. Use case - son's bedroom set up by son</w:t>
        </w:r>
        <w:r>
          <w:tab/>
        </w:r>
        <w:r>
          <w:fldChar w:fldCharType="begin"/>
        </w:r>
        <w:r>
          <w:instrText xml:space="preserve"> PAGEREF _Toc418259493 \h </w:instrText>
        </w:r>
      </w:ins>
      <w:r>
        <w:fldChar w:fldCharType="separate"/>
      </w:r>
      <w:ins w:id="623" w:author="Author" w:date="2015-05-07T11:43:00Z">
        <w:r w:rsidR="00D1575D">
          <w:t>52</w:t>
        </w:r>
      </w:ins>
      <w:ins w:id="624" w:author="Author" w:date="2015-05-01T16:23:00Z">
        <w:del w:id="625" w:author="Author" w:date="2015-05-07T11:43:00Z">
          <w:r w:rsidR="000051FC" w:rsidDel="00D1575D">
            <w:delText>51</w:delText>
          </w:r>
        </w:del>
      </w:ins>
      <w:ins w:id="626" w:author="Author" w:date="2015-05-01T16:02:00Z">
        <w:del w:id="627" w:author="Author" w:date="2015-05-07T11:43:00Z">
          <w:r w:rsidDel="00D1575D">
            <w:delText>85</w:delText>
          </w:r>
        </w:del>
        <w:r>
          <w:fldChar w:fldCharType="end"/>
        </w:r>
      </w:ins>
    </w:p>
    <w:p w14:paraId="7DE3E424" w14:textId="77777777" w:rsidR="00501BBE" w:rsidRDefault="00501BBE">
      <w:pPr>
        <w:pStyle w:val="TableofFigures"/>
        <w:rPr>
          <w:ins w:id="628" w:author="Author" w:date="2015-05-01T16:02:00Z"/>
          <w:rFonts w:asciiTheme="minorHAnsi" w:eastAsiaTheme="minorEastAsia" w:hAnsiTheme="minorHAnsi" w:cstheme="minorBidi"/>
          <w:sz w:val="22"/>
          <w:szCs w:val="22"/>
        </w:rPr>
      </w:pPr>
      <w:ins w:id="629" w:author="Author" w:date="2015-05-01T16:02:00Z">
        <w:r>
          <w:t>Figure 2</w:t>
        </w:r>
        <w:r>
          <w:noBreakHyphen/>
          <w:t>22. Use case - master bedroom set up by Dad</w:t>
        </w:r>
        <w:r>
          <w:tab/>
        </w:r>
        <w:r>
          <w:fldChar w:fldCharType="begin"/>
        </w:r>
        <w:r>
          <w:instrText xml:space="preserve"> PAGEREF _Toc418259494 \h </w:instrText>
        </w:r>
      </w:ins>
      <w:r>
        <w:fldChar w:fldCharType="separate"/>
      </w:r>
      <w:ins w:id="630" w:author="Author" w:date="2015-05-07T11:43:00Z">
        <w:r w:rsidR="00D1575D">
          <w:t>53</w:t>
        </w:r>
      </w:ins>
      <w:ins w:id="631" w:author="Author" w:date="2015-05-01T16:23:00Z">
        <w:del w:id="632" w:author="Author" w:date="2015-05-07T11:43:00Z">
          <w:r w:rsidR="000051FC" w:rsidDel="00D1575D">
            <w:delText>52</w:delText>
          </w:r>
        </w:del>
      </w:ins>
      <w:ins w:id="633" w:author="Author" w:date="2015-05-01T16:02:00Z">
        <w:del w:id="634" w:author="Author" w:date="2015-05-07T11:43:00Z">
          <w:r w:rsidDel="00D1575D">
            <w:delText>88</w:delText>
          </w:r>
        </w:del>
        <w:r>
          <w:fldChar w:fldCharType="end"/>
        </w:r>
      </w:ins>
    </w:p>
    <w:p w14:paraId="2AB426C6" w14:textId="77777777" w:rsidR="00501BBE" w:rsidRDefault="00501BBE">
      <w:pPr>
        <w:pStyle w:val="TableofFigures"/>
        <w:rPr>
          <w:ins w:id="635" w:author="Author" w:date="2015-05-01T16:02:00Z"/>
          <w:rFonts w:asciiTheme="minorHAnsi" w:eastAsiaTheme="minorEastAsia" w:hAnsiTheme="minorHAnsi" w:cstheme="minorBidi"/>
          <w:sz w:val="22"/>
          <w:szCs w:val="22"/>
        </w:rPr>
      </w:pPr>
      <w:ins w:id="636" w:author="Author" w:date="2015-05-01T16:02:00Z">
        <w:r>
          <w:t>Figure 2</w:t>
        </w:r>
        <w:r>
          <w:noBreakHyphen/>
          <w:t>23. Use case – Son can control different TVs in the house</w:t>
        </w:r>
        <w:r>
          <w:tab/>
        </w:r>
        <w:r>
          <w:fldChar w:fldCharType="begin"/>
        </w:r>
        <w:r>
          <w:instrText xml:space="preserve"> PAGEREF _Toc418259495 \h </w:instrText>
        </w:r>
      </w:ins>
      <w:r>
        <w:fldChar w:fldCharType="separate"/>
      </w:r>
      <w:ins w:id="637" w:author="Author" w:date="2015-05-07T11:43:00Z">
        <w:r w:rsidR="00D1575D">
          <w:t>54</w:t>
        </w:r>
      </w:ins>
      <w:ins w:id="638" w:author="Author" w:date="2015-05-01T16:23:00Z">
        <w:del w:id="639" w:author="Author" w:date="2015-05-07T11:43:00Z">
          <w:r w:rsidR="000051FC" w:rsidDel="00D1575D">
            <w:delText>53</w:delText>
          </w:r>
        </w:del>
      </w:ins>
      <w:ins w:id="640" w:author="Author" w:date="2015-05-01T16:02:00Z">
        <w:del w:id="641" w:author="Author" w:date="2015-05-07T11:43:00Z">
          <w:r w:rsidDel="00D1575D">
            <w:delText>91</w:delText>
          </w:r>
        </w:del>
        <w:r>
          <w:fldChar w:fldCharType="end"/>
        </w:r>
      </w:ins>
    </w:p>
    <w:p w14:paraId="5C4050C5" w14:textId="77777777" w:rsidR="00501BBE" w:rsidRDefault="00501BBE">
      <w:pPr>
        <w:pStyle w:val="TableofFigures"/>
        <w:rPr>
          <w:ins w:id="642" w:author="Author" w:date="2015-05-01T16:02:00Z"/>
          <w:rFonts w:asciiTheme="minorHAnsi" w:eastAsiaTheme="minorEastAsia" w:hAnsiTheme="minorHAnsi" w:cstheme="minorBidi"/>
          <w:sz w:val="22"/>
          <w:szCs w:val="22"/>
        </w:rPr>
      </w:pPr>
      <w:ins w:id="643" w:author="Author" w:date="2015-05-01T16:02:00Z">
        <w:r>
          <w:t>Figure 2</w:t>
        </w:r>
        <w:r>
          <w:noBreakHyphen/>
          <w:t>24. Use case - Living room tablet controls TVs</w:t>
        </w:r>
        <w:r>
          <w:tab/>
        </w:r>
        <w:r>
          <w:fldChar w:fldCharType="begin"/>
        </w:r>
        <w:r>
          <w:instrText xml:space="preserve"> PAGEREF _Toc418259496 \h </w:instrText>
        </w:r>
      </w:ins>
      <w:r>
        <w:fldChar w:fldCharType="separate"/>
      </w:r>
      <w:ins w:id="644" w:author="Author" w:date="2015-05-07T11:43:00Z">
        <w:r w:rsidR="00D1575D">
          <w:t>55</w:t>
        </w:r>
      </w:ins>
      <w:ins w:id="645" w:author="Author" w:date="2015-05-01T16:23:00Z">
        <w:del w:id="646" w:author="Author" w:date="2015-05-07T11:43:00Z">
          <w:r w:rsidR="000051FC" w:rsidDel="00D1575D">
            <w:delText>54</w:delText>
          </w:r>
        </w:del>
      </w:ins>
      <w:ins w:id="647" w:author="Author" w:date="2015-05-01T16:02:00Z">
        <w:del w:id="648" w:author="Author" w:date="2015-05-07T11:43:00Z">
          <w:r w:rsidDel="00D1575D">
            <w:delText>94</w:delText>
          </w:r>
        </w:del>
        <w:r>
          <w:fldChar w:fldCharType="end"/>
        </w:r>
      </w:ins>
    </w:p>
    <w:p w14:paraId="2A67836A" w14:textId="77777777" w:rsidR="00501BBE" w:rsidRDefault="00501BBE">
      <w:pPr>
        <w:pStyle w:val="TableofFigures"/>
        <w:rPr>
          <w:ins w:id="649" w:author="Author" w:date="2015-05-01T16:02:00Z"/>
          <w:rFonts w:asciiTheme="minorHAnsi" w:eastAsiaTheme="minorEastAsia" w:hAnsiTheme="minorHAnsi" w:cstheme="minorBidi"/>
          <w:sz w:val="22"/>
          <w:szCs w:val="22"/>
        </w:rPr>
      </w:pPr>
      <w:ins w:id="650" w:author="Author" w:date="2015-05-01T16:02:00Z">
        <w:r>
          <w:t>Figure 4</w:t>
        </w:r>
        <w:r>
          <w:noBreakHyphen/>
          <w:t>1. Distribution of policy update and certificates</w:t>
        </w:r>
        <w:r>
          <w:tab/>
        </w:r>
        <w:r>
          <w:fldChar w:fldCharType="begin"/>
        </w:r>
        <w:r>
          <w:instrText xml:space="preserve"> PAGEREF _Toc418259497 \h </w:instrText>
        </w:r>
      </w:ins>
      <w:r>
        <w:fldChar w:fldCharType="separate"/>
      </w:r>
      <w:ins w:id="651" w:author="Author" w:date="2015-05-07T11:43:00Z">
        <w:r w:rsidR="00D1575D">
          <w:t>59</w:t>
        </w:r>
      </w:ins>
      <w:ins w:id="652" w:author="Author" w:date="2015-05-01T16:23:00Z">
        <w:del w:id="653" w:author="Author" w:date="2015-05-07T11:43:00Z">
          <w:r w:rsidR="000051FC" w:rsidDel="00D1575D">
            <w:delText>58</w:delText>
          </w:r>
        </w:del>
      </w:ins>
      <w:ins w:id="654" w:author="Author" w:date="2015-05-01T16:02:00Z">
        <w:del w:id="655" w:author="Author" w:date="2015-05-07T11:43:00Z">
          <w:r w:rsidDel="00D1575D">
            <w:delText>98</w:delText>
          </w:r>
        </w:del>
        <w:r>
          <w:fldChar w:fldCharType="end"/>
        </w:r>
      </w:ins>
    </w:p>
    <w:p w14:paraId="19B054F7" w14:textId="77777777" w:rsidR="007B3887" w:rsidDel="00501BBE" w:rsidRDefault="007B3887">
      <w:pPr>
        <w:pStyle w:val="TableofFigures"/>
        <w:rPr>
          <w:ins w:id="656" w:author="Author" w:date="2015-05-01T16:00:00Z"/>
          <w:del w:id="657" w:author="Author" w:date="2015-05-01T16:02:00Z"/>
          <w:rFonts w:asciiTheme="minorHAnsi" w:eastAsiaTheme="minorEastAsia" w:hAnsiTheme="minorHAnsi" w:cstheme="minorBidi"/>
          <w:sz w:val="22"/>
          <w:szCs w:val="22"/>
        </w:rPr>
      </w:pPr>
      <w:ins w:id="658" w:author="Author" w:date="2015-05-01T16:00:00Z">
        <w:del w:id="659" w:author="Author" w:date="2015-05-01T16:02:00Z">
          <w:r w:rsidDel="00501BBE">
            <w:delText>Figure 2</w:delText>
          </w:r>
          <w:r w:rsidDel="00501BBE">
            <w:noBreakHyphen/>
            <w:delText>1. Security system diagram</w:delText>
          </w:r>
          <w:r w:rsidDel="00501BBE">
            <w:tab/>
            <w:delText>10</w:delText>
          </w:r>
        </w:del>
      </w:ins>
    </w:p>
    <w:p w14:paraId="1CB84A92" w14:textId="77777777" w:rsidR="007B3887" w:rsidDel="00501BBE" w:rsidRDefault="007B3887">
      <w:pPr>
        <w:pStyle w:val="TableofFigures"/>
        <w:rPr>
          <w:ins w:id="660" w:author="Author" w:date="2015-05-01T16:00:00Z"/>
          <w:del w:id="661" w:author="Author" w:date="2015-05-01T16:02:00Z"/>
          <w:rFonts w:asciiTheme="minorHAnsi" w:eastAsiaTheme="minorEastAsia" w:hAnsiTheme="minorHAnsi" w:cstheme="minorBidi"/>
          <w:sz w:val="22"/>
          <w:szCs w:val="22"/>
        </w:rPr>
      </w:pPr>
      <w:ins w:id="662" w:author="Author" w:date="2015-05-01T16:00:00Z">
        <w:del w:id="663" w:author="Author" w:date="2015-05-01T16:02:00Z">
          <w:r w:rsidDel="00501BBE">
            <w:delText>Figure 2</w:delText>
          </w:r>
          <w:r w:rsidDel="00501BBE">
            <w:noBreakHyphen/>
            <w:delText>2: Sample Certificates and ACL entries</w:delText>
          </w:r>
          <w:r w:rsidDel="00501BBE">
            <w:tab/>
            <w:delText>14</w:delText>
          </w:r>
        </w:del>
      </w:ins>
    </w:p>
    <w:p w14:paraId="65117769" w14:textId="77777777" w:rsidR="007B3887" w:rsidDel="00501BBE" w:rsidRDefault="007B3887">
      <w:pPr>
        <w:pStyle w:val="TableofFigures"/>
        <w:rPr>
          <w:ins w:id="664" w:author="Author" w:date="2015-05-01T16:00:00Z"/>
          <w:del w:id="665" w:author="Author" w:date="2015-05-01T16:02:00Z"/>
          <w:rFonts w:asciiTheme="minorHAnsi" w:eastAsiaTheme="minorEastAsia" w:hAnsiTheme="minorHAnsi" w:cstheme="minorBidi"/>
          <w:sz w:val="22"/>
          <w:szCs w:val="22"/>
        </w:rPr>
      </w:pPr>
      <w:ins w:id="666" w:author="Author" w:date="2015-05-01T16:00:00Z">
        <w:del w:id="667" w:author="Author" w:date="2015-05-01T16:02:00Z">
          <w:r w:rsidDel="00501BBE">
            <w:delText>Figure 2</w:delText>
          </w:r>
          <w:r w:rsidDel="00501BBE">
            <w:noBreakHyphen/>
            <w:delText>3. Exchange manifest and membership certificates</w:delText>
          </w:r>
          <w:r w:rsidDel="00501BBE">
            <w:tab/>
            <w:delText>18</w:delText>
          </w:r>
        </w:del>
      </w:ins>
    </w:p>
    <w:p w14:paraId="6A1EF612" w14:textId="77777777" w:rsidR="007B3887" w:rsidDel="00501BBE" w:rsidRDefault="007B3887">
      <w:pPr>
        <w:pStyle w:val="TableofFigures"/>
        <w:rPr>
          <w:ins w:id="668" w:author="Author" w:date="2015-05-01T16:00:00Z"/>
          <w:del w:id="669" w:author="Author" w:date="2015-05-01T16:02:00Z"/>
          <w:rFonts w:asciiTheme="minorHAnsi" w:eastAsiaTheme="minorEastAsia" w:hAnsiTheme="minorHAnsi" w:cstheme="minorBidi"/>
          <w:sz w:val="22"/>
          <w:szCs w:val="22"/>
        </w:rPr>
      </w:pPr>
      <w:ins w:id="670" w:author="Author" w:date="2015-05-01T16:00:00Z">
        <w:del w:id="671" w:author="Author" w:date="2015-05-01T16:02:00Z">
          <w:r w:rsidDel="00501BBE">
            <w:delText>Figure 2</w:delText>
          </w:r>
          <w:r w:rsidDel="00501BBE">
            <w:noBreakHyphen/>
            <w:delText>4: Recommend to claim during onboarding</w:delText>
          </w:r>
          <w:r w:rsidDel="00501BBE">
            <w:tab/>
            <w:delText>21</w:delText>
          </w:r>
        </w:del>
      </w:ins>
    </w:p>
    <w:p w14:paraId="40D30534" w14:textId="77777777" w:rsidR="007B3887" w:rsidDel="00501BBE" w:rsidRDefault="007B3887">
      <w:pPr>
        <w:pStyle w:val="TableofFigures"/>
        <w:rPr>
          <w:ins w:id="672" w:author="Author" w:date="2015-05-01T16:00:00Z"/>
          <w:del w:id="673" w:author="Author" w:date="2015-05-01T16:02:00Z"/>
          <w:rFonts w:asciiTheme="minorHAnsi" w:eastAsiaTheme="minorEastAsia" w:hAnsiTheme="minorHAnsi" w:cstheme="minorBidi"/>
          <w:sz w:val="22"/>
          <w:szCs w:val="22"/>
        </w:rPr>
      </w:pPr>
      <w:ins w:id="674" w:author="Author" w:date="2015-05-01T16:00:00Z">
        <w:del w:id="675" w:author="Author" w:date="2015-05-01T16:02:00Z">
          <w:r w:rsidDel="00501BBE">
            <w:delText>Figure 2</w:delText>
          </w:r>
          <w:r w:rsidDel="00501BBE">
            <w:noBreakHyphen/>
            <w:delText>5: Claim a factory-reset application without using out-of-band registration data</w:delText>
          </w:r>
          <w:r w:rsidDel="00501BBE">
            <w:tab/>
            <w:delText>23</w:delText>
          </w:r>
        </w:del>
      </w:ins>
    </w:p>
    <w:p w14:paraId="7A7B6E9C" w14:textId="77777777" w:rsidR="007B3887" w:rsidDel="00501BBE" w:rsidRDefault="007B3887">
      <w:pPr>
        <w:pStyle w:val="TableofFigures"/>
        <w:rPr>
          <w:ins w:id="676" w:author="Author" w:date="2015-05-01T16:00:00Z"/>
          <w:del w:id="677" w:author="Author" w:date="2015-05-01T16:02:00Z"/>
          <w:rFonts w:asciiTheme="minorHAnsi" w:eastAsiaTheme="minorEastAsia" w:hAnsiTheme="minorHAnsi" w:cstheme="minorBidi"/>
          <w:sz w:val="22"/>
          <w:szCs w:val="22"/>
        </w:rPr>
      </w:pPr>
      <w:ins w:id="678" w:author="Author" w:date="2015-05-01T16:00:00Z">
        <w:del w:id="679" w:author="Author" w:date="2015-05-01T16:02:00Z">
          <w:r w:rsidDel="00501BBE">
            <w:delText>Figure 2</w:delText>
          </w:r>
          <w:r w:rsidDel="00501BBE">
            <w:noBreakHyphen/>
            <w:delText>6. Claiming a factory-reset application using out-of-band registration data</w:delText>
          </w:r>
          <w:r w:rsidDel="00501BBE">
            <w:tab/>
            <w:delText>26</w:delText>
          </w:r>
        </w:del>
      </w:ins>
    </w:p>
    <w:p w14:paraId="6C4F44E4" w14:textId="77777777" w:rsidR="007B3887" w:rsidDel="00501BBE" w:rsidRDefault="007B3887">
      <w:pPr>
        <w:pStyle w:val="TableofFigures"/>
        <w:rPr>
          <w:ins w:id="680" w:author="Author" w:date="2015-05-01T16:00:00Z"/>
          <w:del w:id="681" w:author="Author" w:date="2015-05-01T16:02:00Z"/>
          <w:rFonts w:asciiTheme="minorHAnsi" w:eastAsiaTheme="minorEastAsia" w:hAnsiTheme="minorHAnsi" w:cstheme="minorBidi"/>
          <w:sz w:val="22"/>
          <w:szCs w:val="22"/>
        </w:rPr>
      </w:pPr>
      <w:ins w:id="682" w:author="Author" w:date="2015-05-01T16:00:00Z">
        <w:del w:id="683" w:author="Author" w:date="2015-05-01T16:02:00Z">
          <w:r w:rsidDel="00501BBE">
            <w:delText>Figure 2</w:delText>
          </w:r>
          <w:r w:rsidDel="00501BBE">
            <w:noBreakHyphen/>
            <w:delText>7. Install a policy</w:delText>
          </w:r>
          <w:r w:rsidDel="00501BBE">
            <w:tab/>
            <w:delText>29</w:delText>
          </w:r>
        </w:del>
      </w:ins>
    </w:p>
    <w:p w14:paraId="3812C029" w14:textId="77777777" w:rsidR="007B3887" w:rsidDel="00501BBE" w:rsidRDefault="007B3887">
      <w:pPr>
        <w:pStyle w:val="TableofFigures"/>
        <w:rPr>
          <w:ins w:id="684" w:author="Author" w:date="2015-05-01T16:00:00Z"/>
          <w:del w:id="685" w:author="Author" w:date="2015-05-01T16:02:00Z"/>
          <w:rFonts w:asciiTheme="minorHAnsi" w:eastAsiaTheme="minorEastAsia" w:hAnsiTheme="minorHAnsi" w:cstheme="minorBidi"/>
          <w:sz w:val="22"/>
          <w:szCs w:val="22"/>
        </w:rPr>
      </w:pPr>
      <w:ins w:id="686" w:author="Author" w:date="2015-05-01T16:00:00Z">
        <w:del w:id="687" w:author="Author" w:date="2015-05-01T16:02:00Z">
          <w:r w:rsidDel="00501BBE">
            <w:delText>Figure 2</w:delText>
          </w:r>
          <w:r w:rsidDel="00501BBE">
            <w:noBreakHyphen/>
            <w:delText>8: Update manifest</w:delText>
          </w:r>
          <w:r w:rsidDel="00501BBE">
            <w:tab/>
            <w:delText>32</w:delText>
          </w:r>
        </w:del>
      </w:ins>
    </w:p>
    <w:p w14:paraId="4262BCEF" w14:textId="77777777" w:rsidR="007B3887" w:rsidDel="00501BBE" w:rsidRDefault="007B3887">
      <w:pPr>
        <w:pStyle w:val="TableofFigures"/>
        <w:rPr>
          <w:ins w:id="688" w:author="Author" w:date="2015-05-01T16:00:00Z"/>
          <w:del w:id="689" w:author="Author" w:date="2015-05-01T16:02:00Z"/>
          <w:rFonts w:asciiTheme="minorHAnsi" w:eastAsiaTheme="minorEastAsia" w:hAnsiTheme="minorHAnsi" w:cstheme="minorBidi"/>
          <w:sz w:val="22"/>
          <w:szCs w:val="22"/>
        </w:rPr>
      </w:pPr>
      <w:ins w:id="690" w:author="Author" w:date="2015-05-01T16:00:00Z">
        <w:del w:id="691" w:author="Author" w:date="2015-05-01T16:02:00Z">
          <w:r w:rsidDel="00501BBE">
            <w:delText>Figure 2</w:delText>
          </w:r>
          <w:r w:rsidDel="00501BBE">
            <w:noBreakHyphen/>
            <w:delText>9. Add an application to a security group</w:delText>
          </w:r>
          <w:r w:rsidDel="00501BBE">
            <w:tab/>
            <w:delText>35</w:delText>
          </w:r>
        </w:del>
      </w:ins>
    </w:p>
    <w:p w14:paraId="60F70712" w14:textId="77777777" w:rsidR="007B3887" w:rsidDel="00501BBE" w:rsidRDefault="007B3887">
      <w:pPr>
        <w:pStyle w:val="TableofFigures"/>
        <w:rPr>
          <w:ins w:id="692" w:author="Author" w:date="2015-05-01T16:00:00Z"/>
          <w:del w:id="693" w:author="Author" w:date="2015-05-01T16:02:00Z"/>
          <w:rFonts w:asciiTheme="minorHAnsi" w:eastAsiaTheme="minorEastAsia" w:hAnsiTheme="minorHAnsi" w:cstheme="minorBidi"/>
          <w:sz w:val="22"/>
          <w:szCs w:val="22"/>
        </w:rPr>
      </w:pPr>
      <w:ins w:id="694" w:author="Author" w:date="2015-05-01T16:00:00Z">
        <w:del w:id="695" w:author="Author" w:date="2015-05-01T16:02:00Z">
          <w:r w:rsidDel="00501BBE">
            <w:delText>Figure 2</w:delText>
          </w:r>
          <w:r w:rsidDel="00501BBE">
            <w:noBreakHyphen/>
            <w:delText>10. Add a user to a security group</w:delText>
          </w:r>
          <w:r w:rsidDel="00501BBE">
            <w:tab/>
            <w:delText>38</w:delText>
          </w:r>
        </w:del>
      </w:ins>
    </w:p>
    <w:p w14:paraId="7FD72D1B" w14:textId="77777777" w:rsidR="007B3887" w:rsidDel="00501BBE" w:rsidRDefault="007B3887">
      <w:pPr>
        <w:pStyle w:val="TableofFigures"/>
        <w:rPr>
          <w:ins w:id="696" w:author="Author" w:date="2015-05-01T16:00:00Z"/>
          <w:del w:id="697" w:author="Author" w:date="2015-05-01T16:02:00Z"/>
          <w:rFonts w:asciiTheme="minorHAnsi" w:eastAsiaTheme="minorEastAsia" w:hAnsiTheme="minorHAnsi" w:cstheme="minorBidi"/>
          <w:sz w:val="22"/>
          <w:szCs w:val="22"/>
        </w:rPr>
      </w:pPr>
      <w:ins w:id="698" w:author="Author" w:date="2015-05-01T16:00:00Z">
        <w:del w:id="699" w:author="Author" w:date="2015-05-01T16:02:00Z">
          <w:r w:rsidDel="00501BBE">
            <w:delText>Figure 2</w:delText>
          </w:r>
          <w:r w:rsidDel="00501BBE">
            <w:noBreakHyphen/>
            <w:delText>11: Building Policy using manifest</w:delText>
          </w:r>
          <w:r w:rsidDel="00501BBE">
            <w:tab/>
            <w:delText>51</w:delText>
          </w:r>
        </w:del>
      </w:ins>
    </w:p>
    <w:p w14:paraId="7CEA5067" w14:textId="77777777" w:rsidR="007B3887" w:rsidDel="00501BBE" w:rsidRDefault="007B3887">
      <w:pPr>
        <w:pStyle w:val="TableofFigures"/>
        <w:rPr>
          <w:ins w:id="700" w:author="Author" w:date="2015-05-01T16:00:00Z"/>
          <w:del w:id="701" w:author="Author" w:date="2015-05-01T16:02:00Z"/>
          <w:rFonts w:asciiTheme="minorHAnsi" w:eastAsiaTheme="minorEastAsia" w:hAnsiTheme="minorHAnsi" w:cstheme="minorBidi"/>
          <w:sz w:val="22"/>
          <w:szCs w:val="22"/>
        </w:rPr>
      </w:pPr>
      <w:ins w:id="702" w:author="Author" w:date="2015-05-01T16:00:00Z">
        <w:del w:id="703" w:author="Author" w:date="2015-05-01T16:02:00Z">
          <w:r w:rsidDel="00501BBE">
            <w:delText>Figure 2</w:delText>
          </w:r>
          <w:r w:rsidDel="00501BBE">
            <w:noBreakHyphen/>
            <w:delText>12. Validating policy on a producer</w:delText>
          </w:r>
          <w:r w:rsidDel="00501BBE">
            <w:tab/>
            <w:delText>54</w:delText>
          </w:r>
        </w:del>
      </w:ins>
    </w:p>
    <w:p w14:paraId="441B7954" w14:textId="77777777" w:rsidR="007B3887" w:rsidDel="00501BBE" w:rsidRDefault="007B3887">
      <w:pPr>
        <w:pStyle w:val="TableofFigures"/>
        <w:rPr>
          <w:ins w:id="704" w:author="Author" w:date="2015-05-01T16:00:00Z"/>
          <w:del w:id="705" w:author="Author" w:date="2015-05-01T16:02:00Z"/>
          <w:rFonts w:asciiTheme="minorHAnsi" w:eastAsiaTheme="minorEastAsia" w:hAnsiTheme="minorHAnsi" w:cstheme="minorBidi"/>
          <w:sz w:val="22"/>
          <w:szCs w:val="22"/>
        </w:rPr>
      </w:pPr>
      <w:ins w:id="706" w:author="Author" w:date="2015-05-01T16:00:00Z">
        <w:del w:id="707" w:author="Author" w:date="2015-05-01T16:02:00Z">
          <w:r w:rsidDel="00501BBE">
            <w:delText>Figure 2</w:delText>
          </w:r>
          <w:r w:rsidDel="00501BBE">
            <w:noBreakHyphen/>
            <w:delText>13. Validating policy for a consumer</w:delText>
          </w:r>
          <w:r w:rsidDel="00501BBE">
            <w:tab/>
            <w:delText>56</w:delText>
          </w:r>
        </w:del>
      </w:ins>
    </w:p>
    <w:p w14:paraId="6D0A535F" w14:textId="77777777" w:rsidR="007B3887" w:rsidDel="00501BBE" w:rsidRDefault="007B3887">
      <w:pPr>
        <w:pStyle w:val="TableofFigures"/>
        <w:rPr>
          <w:ins w:id="708" w:author="Author" w:date="2015-05-01T16:00:00Z"/>
          <w:del w:id="709" w:author="Author" w:date="2015-05-01T16:02:00Z"/>
          <w:rFonts w:asciiTheme="minorHAnsi" w:eastAsiaTheme="minorEastAsia" w:hAnsiTheme="minorHAnsi" w:cstheme="minorBidi"/>
          <w:sz w:val="22"/>
          <w:szCs w:val="22"/>
        </w:rPr>
      </w:pPr>
      <w:ins w:id="710" w:author="Author" w:date="2015-05-01T16:00:00Z">
        <w:del w:id="711" w:author="Author" w:date="2015-05-01T16:02:00Z">
          <w:r w:rsidDel="00501BBE">
            <w:delText>Figure 2</w:delText>
          </w:r>
          <w:r w:rsidDel="00501BBE">
            <w:noBreakHyphen/>
            <w:delText>14: Consumer policy requires producer belong to a security group</w:delText>
          </w:r>
          <w:r w:rsidDel="00501BBE">
            <w:tab/>
            <w:delText>58</w:delText>
          </w:r>
        </w:del>
      </w:ins>
    </w:p>
    <w:p w14:paraId="402D44C5" w14:textId="77777777" w:rsidR="007B3887" w:rsidDel="00501BBE" w:rsidRDefault="007B3887">
      <w:pPr>
        <w:pStyle w:val="TableofFigures"/>
        <w:rPr>
          <w:ins w:id="712" w:author="Author" w:date="2015-05-01T16:00:00Z"/>
          <w:del w:id="713" w:author="Author" w:date="2015-05-01T16:02:00Z"/>
          <w:rFonts w:asciiTheme="minorHAnsi" w:eastAsiaTheme="minorEastAsia" w:hAnsiTheme="minorHAnsi" w:cstheme="minorBidi"/>
          <w:sz w:val="22"/>
          <w:szCs w:val="22"/>
        </w:rPr>
      </w:pPr>
      <w:ins w:id="714" w:author="Author" w:date="2015-05-01T16:00:00Z">
        <w:del w:id="715" w:author="Author" w:date="2015-05-01T16:02:00Z">
          <w:r w:rsidDel="00501BBE">
            <w:delText>Figure 2</w:delText>
          </w:r>
          <w:r w:rsidDel="00501BBE">
            <w:noBreakHyphen/>
            <w:delText>15. Anonymous access</w:delText>
          </w:r>
          <w:r w:rsidDel="00501BBE">
            <w:tab/>
            <w:delText>60</w:delText>
          </w:r>
        </w:del>
      </w:ins>
    </w:p>
    <w:p w14:paraId="23B40AB7" w14:textId="77777777" w:rsidR="007B3887" w:rsidDel="00501BBE" w:rsidRDefault="007B3887">
      <w:pPr>
        <w:pStyle w:val="TableofFigures"/>
        <w:rPr>
          <w:ins w:id="716" w:author="Author" w:date="2015-05-01T16:00:00Z"/>
          <w:del w:id="717" w:author="Author" w:date="2015-05-01T16:02:00Z"/>
          <w:rFonts w:asciiTheme="minorHAnsi" w:eastAsiaTheme="minorEastAsia" w:hAnsiTheme="minorHAnsi" w:cstheme="minorBidi"/>
          <w:sz w:val="22"/>
          <w:szCs w:val="22"/>
        </w:rPr>
      </w:pPr>
      <w:ins w:id="718" w:author="Author" w:date="2015-05-01T16:00:00Z">
        <w:del w:id="719" w:author="Author" w:date="2015-05-01T16:02:00Z">
          <w:r w:rsidDel="00501BBE">
            <w:delText>Figure 2</w:delText>
          </w:r>
          <w:r w:rsidDel="00501BBE">
            <w:noBreakHyphen/>
            <w:delText>16. Validating an admin</w:delText>
          </w:r>
          <w:r w:rsidDel="00501BBE">
            <w:tab/>
            <w:delText>63</w:delText>
          </w:r>
        </w:del>
      </w:ins>
    </w:p>
    <w:p w14:paraId="4D0BDD74" w14:textId="77777777" w:rsidR="007B3887" w:rsidDel="00501BBE" w:rsidRDefault="007B3887">
      <w:pPr>
        <w:pStyle w:val="TableofFigures"/>
        <w:rPr>
          <w:ins w:id="720" w:author="Author" w:date="2015-05-01T16:00:00Z"/>
          <w:del w:id="721" w:author="Author" w:date="2015-05-01T16:02:00Z"/>
          <w:rFonts w:asciiTheme="minorHAnsi" w:eastAsiaTheme="minorEastAsia" w:hAnsiTheme="minorHAnsi" w:cstheme="minorBidi"/>
          <w:sz w:val="22"/>
          <w:szCs w:val="22"/>
        </w:rPr>
      </w:pPr>
      <w:ins w:id="722" w:author="Author" w:date="2015-05-01T16:00:00Z">
        <w:del w:id="723" w:author="Author" w:date="2015-05-01T16:02:00Z">
          <w:r w:rsidDel="00501BBE">
            <w:delText>Figure 2</w:delText>
          </w:r>
          <w:r w:rsidDel="00501BBE">
            <w:noBreakHyphen/>
            <w:delText>17. Validating a session-based signal</w:delText>
          </w:r>
          <w:r w:rsidDel="00501BBE">
            <w:tab/>
            <w:delText>65</w:delText>
          </w:r>
        </w:del>
      </w:ins>
    </w:p>
    <w:p w14:paraId="5B3B9636" w14:textId="77777777" w:rsidR="007B3887" w:rsidDel="00501BBE" w:rsidRDefault="007B3887">
      <w:pPr>
        <w:pStyle w:val="TableofFigures"/>
        <w:rPr>
          <w:ins w:id="724" w:author="Author" w:date="2015-05-01T16:00:00Z"/>
          <w:del w:id="725" w:author="Author" w:date="2015-05-01T16:02:00Z"/>
          <w:rFonts w:asciiTheme="minorHAnsi" w:eastAsiaTheme="minorEastAsia" w:hAnsiTheme="minorHAnsi" w:cstheme="minorBidi"/>
          <w:sz w:val="22"/>
          <w:szCs w:val="22"/>
        </w:rPr>
      </w:pPr>
      <w:ins w:id="726" w:author="Author" w:date="2015-05-01T16:00:00Z">
        <w:del w:id="727" w:author="Author" w:date="2015-05-01T16:02:00Z">
          <w:r w:rsidDel="00501BBE">
            <w:delText>Figure 2</w:delText>
          </w:r>
          <w:r w:rsidDel="00501BBE">
            <w:noBreakHyphen/>
            <w:delText>18: Authorization Data Format Structure</w:delText>
          </w:r>
          <w:r w:rsidDel="00501BBE">
            <w:tab/>
            <w:delText>66</w:delText>
          </w:r>
        </w:del>
      </w:ins>
    </w:p>
    <w:p w14:paraId="17FE851D" w14:textId="77777777" w:rsidR="007B3887" w:rsidDel="00501BBE" w:rsidRDefault="007B3887">
      <w:pPr>
        <w:pStyle w:val="TableofFigures"/>
        <w:rPr>
          <w:ins w:id="728" w:author="Author" w:date="2015-05-01T16:00:00Z"/>
          <w:del w:id="729" w:author="Author" w:date="2015-05-01T16:02:00Z"/>
          <w:rFonts w:asciiTheme="minorHAnsi" w:eastAsiaTheme="minorEastAsia" w:hAnsiTheme="minorHAnsi" w:cstheme="minorBidi"/>
          <w:sz w:val="22"/>
          <w:szCs w:val="22"/>
        </w:rPr>
      </w:pPr>
      <w:ins w:id="730" w:author="Author" w:date="2015-05-01T16:00:00Z">
        <w:del w:id="731" w:author="Author" w:date="2015-05-01T16:02:00Z">
          <w:r w:rsidDel="00501BBE">
            <w:delText>Figure 2</w:delText>
          </w:r>
          <w:r w:rsidDel="00501BBE">
            <w:noBreakHyphen/>
            <w:delText>19. Use case - users set up by Dad</w:delText>
          </w:r>
          <w:r w:rsidDel="00501BBE">
            <w:tab/>
            <w:delText>79</w:delText>
          </w:r>
        </w:del>
      </w:ins>
    </w:p>
    <w:p w14:paraId="1A4567CE" w14:textId="77777777" w:rsidR="007B3887" w:rsidDel="00501BBE" w:rsidRDefault="007B3887">
      <w:pPr>
        <w:pStyle w:val="TableofFigures"/>
        <w:rPr>
          <w:ins w:id="732" w:author="Author" w:date="2015-05-01T16:00:00Z"/>
          <w:del w:id="733" w:author="Author" w:date="2015-05-01T16:02:00Z"/>
          <w:rFonts w:asciiTheme="minorHAnsi" w:eastAsiaTheme="minorEastAsia" w:hAnsiTheme="minorHAnsi" w:cstheme="minorBidi"/>
          <w:sz w:val="22"/>
          <w:szCs w:val="22"/>
        </w:rPr>
      </w:pPr>
      <w:ins w:id="734" w:author="Author" w:date="2015-05-01T16:00:00Z">
        <w:del w:id="735" w:author="Author" w:date="2015-05-01T16:02:00Z">
          <w:r w:rsidDel="00501BBE">
            <w:delText>Figure 2</w:delText>
          </w:r>
          <w:r w:rsidDel="00501BBE">
            <w:noBreakHyphen/>
            <w:delText>20. Use case - living room set up by Dad</w:delText>
          </w:r>
          <w:r w:rsidDel="00501BBE">
            <w:tab/>
            <w:delText>82</w:delText>
          </w:r>
        </w:del>
      </w:ins>
    </w:p>
    <w:p w14:paraId="73ABFB23" w14:textId="77777777" w:rsidR="007B3887" w:rsidDel="00501BBE" w:rsidRDefault="007B3887">
      <w:pPr>
        <w:pStyle w:val="TableofFigures"/>
        <w:rPr>
          <w:ins w:id="736" w:author="Author" w:date="2015-05-01T16:00:00Z"/>
          <w:del w:id="737" w:author="Author" w:date="2015-05-01T16:02:00Z"/>
          <w:rFonts w:asciiTheme="minorHAnsi" w:eastAsiaTheme="minorEastAsia" w:hAnsiTheme="minorHAnsi" w:cstheme="minorBidi"/>
          <w:sz w:val="22"/>
          <w:szCs w:val="22"/>
        </w:rPr>
      </w:pPr>
      <w:ins w:id="738" w:author="Author" w:date="2015-05-01T16:00:00Z">
        <w:del w:id="739" w:author="Author" w:date="2015-05-01T16:02:00Z">
          <w:r w:rsidDel="00501BBE">
            <w:delText>Figure 2</w:delText>
          </w:r>
          <w:r w:rsidDel="00501BBE">
            <w:noBreakHyphen/>
            <w:delText>21. Use case - son's bedroom set up by son</w:delText>
          </w:r>
          <w:r w:rsidDel="00501BBE">
            <w:tab/>
            <w:delText>83</w:delText>
          </w:r>
        </w:del>
      </w:ins>
    </w:p>
    <w:p w14:paraId="27CE5B7D" w14:textId="77777777" w:rsidR="007B3887" w:rsidDel="00501BBE" w:rsidRDefault="007B3887">
      <w:pPr>
        <w:pStyle w:val="TableofFigures"/>
        <w:rPr>
          <w:ins w:id="740" w:author="Author" w:date="2015-05-01T16:00:00Z"/>
          <w:del w:id="741" w:author="Author" w:date="2015-05-01T16:02:00Z"/>
          <w:rFonts w:asciiTheme="minorHAnsi" w:eastAsiaTheme="minorEastAsia" w:hAnsiTheme="minorHAnsi" w:cstheme="minorBidi"/>
          <w:sz w:val="22"/>
          <w:szCs w:val="22"/>
        </w:rPr>
      </w:pPr>
      <w:ins w:id="742" w:author="Author" w:date="2015-05-01T16:00:00Z">
        <w:del w:id="743" w:author="Author" w:date="2015-05-01T16:02:00Z">
          <w:r w:rsidDel="00501BBE">
            <w:delText>Figure 2</w:delText>
          </w:r>
          <w:r w:rsidDel="00501BBE">
            <w:noBreakHyphen/>
            <w:delText>22. Use case - master bedroom set up by Dad</w:delText>
          </w:r>
          <w:r w:rsidDel="00501BBE">
            <w:tab/>
            <w:delText>86</w:delText>
          </w:r>
        </w:del>
      </w:ins>
    </w:p>
    <w:p w14:paraId="329881EF" w14:textId="77777777" w:rsidR="007B3887" w:rsidDel="00501BBE" w:rsidRDefault="007B3887">
      <w:pPr>
        <w:pStyle w:val="TableofFigures"/>
        <w:rPr>
          <w:ins w:id="744" w:author="Author" w:date="2015-05-01T16:00:00Z"/>
          <w:del w:id="745" w:author="Author" w:date="2015-05-01T16:02:00Z"/>
          <w:rFonts w:asciiTheme="minorHAnsi" w:eastAsiaTheme="minorEastAsia" w:hAnsiTheme="minorHAnsi" w:cstheme="minorBidi"/>
          <w:sz w:val="22"/>
          <w:szCs w:val="22"/>
        </w:rPr>
      </w:pPr>
      <w:ins w:id="746" w:author="Author" w:date="2015-05-01T16:00:00Z">
        <w:del w:id="747" w:author="Author" w:date="2015-05-01T16:02:00Z">
          <w:r w:rsidDel="00501BBE">
            <w:delText>Figure 2</w:delText>
          </w:r>
          <w:r w:rsidDel="00501BBE">
            <w:noBreakHyphen/>
            <w:delText>23. Use case – Son can control different TVs in the house</w:delText>
          </w:r>
          <w:r w:rsidDel="00501BBE">
            <w:tab/>
            <w:delText>89</w:delText>
          </w:r>
        </w:del>
      </w:ins>
    </w:p>
    <w:p w14:paraId="1FBD7828" w14:textId="77777777" w:rsidR="007B3887" w:rsidDel="00501BBE" w:rsidRDefault="007B3887">
      <w:pPr>
        <w:pStyle w:val="TableofFigures"/>
        <w:rPr>
          <w:ins w:id="748" w:author="Author" w:date="2015-05-01T16:00:00Z"/>
          <w:del w:id="749" w:author="Author" w:date="2015-05-01T16:02:00Z"/>
          <w:rFonts w:asciiTheme="minorHAnsi" w:eastAsiaTheme="minorEastAsia" w:hAnsiTheme="minorHAnsi" w:cstheme="minorBidi"/>
          <w:sz w:val="22"/>
          <w:szCs w:val="22"/>
        </w:rPr>
      </w:pPr>
      <w:ins w:id="750" w:author="Author" w:date="2015-05-01T16:00:00Z">
        <w:del w:id="751" w:author="Author" w:date="2015-05-01T16:02:00Z">
          <w:r w:rsidDel="00501BBE">
            <w:delText>Figure 2</w:delText>
          </w:r>
          <w:r w:rsidDel="00501BBE">
            <w:noBreakHyphen/>
            <w:delText>24. Use case - Living room tablet controls TVs</w:delText>
          </w:r>
          <w:r w:rsidDel="00501BBE">
            <w:tab/>
            <w:delText>92</w:delText>
          </w:r>
        </w:del>
      </w:ins>
    </w:p>
    <w:p w14:paraId="42B75133" w14:textId="77777777" w:rsidR="007B3887" w:rsidDel="00501BBE" w:rsidRDefault="007B3887">
      <w:pPr>
        <w:pStyle w:val="TableofFigures"/>
        <w:rPr>
          <w:ins w:id="752" w:author="Author" w:date="2015-05-01T16:00:00Z"/>
          <w:del w:id="753" w:author="Author" w:date="2015-05-01T16:02:00Z"/>
          <w:rFonts w:asciiTheme="minorHAnsi" w:eastAsiaTheme="minorEastAsia" w:hAnsiTheme="minorHAnsi" w:cstheme="minorBidi"/>
          <w:sz w:val="22"/>
          <w:szCs w:val="22"/>
        </w:rPr>
      </w:pPr>
      <w:ins w:id="754" w:author="Author" w:date="2015-05-01T16:00:00Z">
        <w:del w:id="755" w:author="Author" w:date="2015-05-01T16:02:00Z">
          <w:r w:rsidDel="00501BBE">
            <w:delText>Figure 4</w:delText>
          </w:r>
          <w:r w:rsidDel="00501BBE">
            <w:noBreakHyphen/>
            <w:delText>1. Distribution of policy update and certificates</w:delText>
          </w:r>
          <w:r w:rsidDel="00501BBE">
            <w:tab/>
            <w:delText>96</w:delText>
          </w:r>
        </w:del>
      </w:ins>
    </w:p>
    <w:p w14:paraId="69CBB03A" w14:textId="77777777" w:rsidR="0040317B" w:rsidDel="00501BBE" w:rsidRDefault="0040317B">
      <w:pPr>
        <w:pStyle w:val="TableofFigures"/>
        <w:rPr>
          <w:del w:id="756" w:author="Author" w:date="2015-05-01T16:02:00Z"/>
          <w:rFonts w:asciiTheme="minorHAnsi" w:eastAsiaTheme="minorEastAsia" w:hAnsiTheme="minorHAnsi" w:cstheme="minorBidi"/>
          <w:sz w:val="22"/>
          <w:szCs w:val="22"/>
        </w:rPr>
      </w:pPr>
      <w:del w:id="757" w:author="Author" w:date="2015-05-01T16:02:00Z">
        <w:r w:rsidDel="00501BBE">
          <w:delText>Figure 2</w:delText>
        </w:r>
        <w:r w:rsidDel="00501BBE">
          <w:noBreakHyphen/>
          <w:delText>1. Security system diagram</w:delText>
        </w:r>
        <w:r w:rsidDel="00501BBE">
          <w:tab/>
          <w:delText>9</w:delText>
        </w:r>
      </w:del>
    </w:p>
    <w:p w14:paraId="463488D9" w14:textId="77777777" w:rsidR="0040317B" w:rsidDel="00501BBE" w:rsidRDefault="0040317B">
      <w:pPr>
        <w:pStyle w:val="TableofFigures"/>
        <w:rPr>
          <w:del w:id="758" w:author="Author" w:date="2015-05-01T16:02:00Z"/>
          <w:rFonts w:asciiTheme="minorHAnsi" w:eastAsiaTheme="minorEastAsia" w:hAnsiTheme="minorHAnsi" w:cstheme="minorBidi"/>
          <w:sz w:val="22"/>
          <w:szCs w:val="22"/>
        </w:rPr>
      </w:pPr>
      <w:del w:id="759" w:author="Author" w:date="2015-05-01T16:02:00Z">
        <w:r w:rsidDel="00501BBE">
          <w:delText>Figure 2</w:delText>
        </w:r>
        <w:r w:rsidDel="00501BBE">
          <w:noBreakHyphen/>
          <w:delText>2: Sample Certificates and ACL entries</w:delText>
        </w:r>
        <w:r w:rsidDel="00501BBE">
          <w:tab/>
          <w:delText>12</w:delText>
        </w:r>
      </w:del>
    </w:p>
    <w:p w14:paraId="6872B642" w14:textId="77777777" w:rsidR="0040317B" w:rsidDel="00501BBE" w:rsidRDefault="0040317B">
      <w:pPr>
        <w:pStyle w:val="TableofFigures"/>
        <w:rPr>
          <w:del w:id="760" w:author="Author" w:date="2015-05-01T16:02:00Z"/>
          <w:rFonts w:asciiTheme="minorHAnsi" w:eastAsiaTheme="minorEastAsia" w:hAnsiTheme="minorHAnsi" w:cstheme="minorBidi"/>
          <w:sz w:val="22"/>
          <w:szCs w:val="22"/>
        </w:rPr>
      </w:pPr>
      <w:del w:id="761" w:author="Author" w:date="2015-05-01T16:02:00Z">
        <w:r w:rsidDel="00501BBE">
          <w:delText>Figure 2</w:delText>
        </w:r>
        <w:r w:rsidDel="00501BBE">
          <w:noBreakHyphen/>
          <w:delText>3. Exchange manifest and membership certificates</w:delText>
        </w:r>
        <w:r w:rsidDel="00501BBE">
          <w:tab/>
          <w:delText>15</w:delText>
        </w:r>
      </w:del>
    </w:p>
    <w:p w14:paraId="13C7027B" w14:textId="77777777" w:rsidR="0040317B" w:rsidDel="00501BBE" w:rsidRDefault="0040317B">
      <w:pPr>
        <w:pStyle w:val="TableofFigures"/>
        <w:rPr>
          <w:del w:id="762" w:author="Author" w:date="2015-05-01T16:02:00Z"/>
          <w:rFonts w:asciiTheme="minorHAnsi" w:eastAsiaTheme="minorEastAsia" w:hAnsiTheme="minorHAnsi" w:cstheme="minorBidi"/>
          <w:sz w:val="22"/>
          <w:szCs w:val="22"/>
        </w:rPr>
      </w:pPr>
      <w:del w:id="763" w:author="Author" w:date="2015-05-01T16:02:00Z">
        <w:r w:rsidDel="00501BBE">
          <w:delText>Figure 2</w:delText>
        </w:r>
        <w:r w:rsidDel="00501BBE">
          <w:noBreakHyphen/>
          <w:delText>4: Claim a factory-reset application without using out-of-band registration data</w:delText>
        </w:r>
        <w:r w:rsidDel="00501BBE">
          <w:tab/>
          <w:delText>17</w:delText>
        </w:r>
      </w:del>
    </w:p>
    <w:p w14:paraId="54B6EFDD" w14:textId="77777777" w:rsidR="0040317B" w:rsidDel="00501BBE" w:rsidRDefault="0040317B">
      <w:pPr>
        <w:pStyle w:val="TableofFigures"/>
        <w:rPr>
          <w:del w:id="764" w:author="Author" w:date="2015-05-01T16:02:00Z"/>
          <w:rFonts w:asciiTheme="minorHAnsi" w:eastAsiaTheme="minorEastAsia" w:hAnsiTheme="minorHAnsi" w:cstheme="minorBidi"/>
          <w:sz w:val="22"/>
          <w:szCs w:val="22"/>
        </w:rPr>
      </w:pPr>
      <w:del w:id="765" w:author="Author" w:date="2015-05-01T16:02:00Z">
        <w:r w:rsidDel="00501BBE">
          <w:delText>Figure 2</w:delText>
        </w:r>
        <w:r w:rsidDel="00501BBE">
          <w:noBreakHyphen/>
          <w:delText>5. Claiming a factory-reset application using out-of-band registration data</w:delText>
        </w:r>
        <w:r w:rsidDel="00501BBE">
          <w:tab/>
          <w:delText>19</w:delText>
        </w:r>
      </w:del>
    </w:p>
    <w:p w14:paraId="091CE08F" w14:textId="77777777" w:rsidR="0040317B" w:rsidDel="00501BBE" w:rsidRDefault="0040317B">
      <w:pPr>
        <w:pStyle w:val="TableofFigures"/>
        <w:rPr>
          <w:del w:id="766" w:author="Author" w:date="2015-05-01T16:02:00Z"/>
          <w:rFonts w:asciiTheme="minorHAnsi" w:eastAsiaTheme="minorEastAsia" w:hAnsiTheme="minorHAnsi" w:cstheme="minorBidi"/>
          <w:sz w:val="22"/>
          <w:szCs w:val="22"/>
        </w:rPr>
      </w:pPr>
      <w:del w:id="767" w:author="Author" w:date="2015-05-01T16:02:00Z">
        <w:r w:rsidDel="00501BBE">
          <w:delText>Figure 2</w:delText>
        </w:r>
        <w:r w:rsidDel="00501BBE">
          <w:noBreakHyphen/>
          <w:delText>6. Install a policy</w:delText>
        </w:r>
        <w:r w:rsidDel="00501BBE">
          <w:tab/>
          <w:delText>20</w:delText>
        </w:r>
      </w:del>
    </w:p>
    <w:p w14:paraId="33DF7750" w14:textId="77777777" w:rsidR="0040317B" w:rsidDel="00501BBE" w:rsidRDefault="0040317B">
      <w:pPr>
        <w:pStyle w:val="TableofFigures"/>
        <w:rPr>
          <w:del w:id="768" w:author="Author" w:date="2015-05-01T16:02:00Z"/>
          <w:rFonts w:asciiTheme="minorHAnsi" w:eastAsiaTheme="minorEastAsia" w:hAnsiTheme="minorHAnsi" w:cstheme="minorBidi"/>
          <w:sz w:val="22"/>
          <w:szCs w:val="22"/>
        </w:rPr>
      </w:pPr>
      <w:del w:id="769" w:author="Author" w:date="2015-05-01T16:02:00Z">
        <w:r w:rsidDel="00501BBE">
          <w:delText>Figure 2</w:delText>
        </w:r>
        <w:r w:rsidDel="00501BBE">
          <w:noBreakHyphen/>
          <w:delText>7: Update manifest</w:delText>
        </w:r>
        <w:r w:rsidDel="00501BBE">
          <w:tab/>
          <w:delText>21</w:delText>
        </w:r>
      </w:del>
    </w:p>
    <w:p w14:paraId="1EF0F5BB" w14:textId="77777777" w:rsidR="0040317B" w:rsidDel="00501BBE" w:rsidRDefault="0040317B">
      <w:pPr>
        <w:pStyle w:val="TableofFigures"/>
        <w:rPr>
          <w:del w:id="770" w:author="Author" w:date="2015-05-01T16:02:00Z"/>
          <w:rFonts w:asciiTheme="minorHAnsi" w:eastAsiaTheme="minorEastAsia" w:hAnsiTheme="minorHAnsi" w:cstheme="minorBidi"/>
          <w:sz w:val="22"/>
          <w:szCs w:val="22"/>
        </w:rPr>
      </w:pPr>
      <w:del w:id="771" w:author="Author" w:date="2015-05-01T16:02:00Z">
        <w:r w:rsidDel="00501BBE">
          <w:delText>Figure 2</w:delText>
        </w:r>
        <w:r w:rsidDel="00501BBE">
          <w:noBreakHyphen/>
          <w:delText>8. Add an application to a security group</w:delText>
        </w:r>
        <w:r w:rsidDel="00501BBE">
          <w:tab/>
          <w:delText>22</w:delText>
        </w:r>
      </w:del>
    </w:p>
    <w:p w14:paraId="1D0FCD38" w14:textId="77777777" w:rsidR="0040317B" w:rsidDel="00501BBE" w:rsidRDefault="0040317B">
      <w:pPr>
        <w:pStyle w:val="TableofFigures"/>
        <w:rPr>
          <w:del w:id="772" w:author="Author" w:date="2015-05-01T16:02:00Z"/>
          <w:rFonts w:asciiTheme="minorHAnsi" w:eastAsiaTheme="minorEastAsia" w:hAnsiTheme="minorHAnsi" w:cstheme="minorBidi"/>
          <w:sz w:val="22"/>
          <w:szCs w:val="22"/>
        </w:rPr>
      </w:pPr>
      <w:del w:id="773" w:author="Author" w:date="2015-05-01T16:02:00Z">
        <w:r w:rsidDel="00501BBE">
          <w:delText>Figure 2</w:delText>
        </w:r>
        <w:r w:rsidDel="00501BBE">
          <w:noBreakHyphen/>
          <w:delText>9. Add a user to a security group</w:delText>
        </w:r>
        <w:r w:rsidDel="00501BBE">
          <w:tab/>
          <w:delText>23</w:delText>
        </w:r>
      </w:del>
    </w:p>
    <w:p w14:paraId="02409F5C" w14:textId="77777777" w:rsidR="0040317B" w:rsidDel="00501BBE" w:rsidRDefault="0040317B">
      <w:pPr>
        <w:pStyle w:val="TableofFigures"/>
        <w:rPr>
          <w:del w:id="774" w:author="Author" w:date="2015-05-01T16:02:00Z"/>
          <w:rFonts w:asciiTheme="minorHAnsi" w:eastAsiaTheme="minorEastAsia" w:hAnsiTheme="minorHAnsi" w:cstheme="minorBidi"/>
          <w:sz w:val="22"/>
          <w:szCs w:val="22"/>
        </w:rPr>
      </w:pPr>
      <w:del w:id="775" w:author="Author" w:date="2015-05-01T16:02:00Z">
        <w:r w:rsidDel="00501BBE">
          <w:delText>Figure 2</w:delText>
        </w:r>
        <w:r w:rsidDel="00501BBE">
          <w:noBreakHyphen/>
          <w:delText>10: Building Policy using manifest</w:delText>
        </w:r>
        <w:r w:rsidDel="00501BBE">
          <w:tab/>
          <w:delText>34</w:delText>
        </w:r>
      </w:del>
    </w:p>
    <w:p w14:paraId="042E40E0" w14:textId="77777777" w:rsidR="0040317B" w:rsidDel="00501BBE" w:rsidRDefault="0040317B">
      <w:pPr>
        <w:pStyle w:val="TableofFigures"/>
        <w:rPr>
          <w:del w:id="776" w:author="Author" w:date="2015-05-01T16:02:00Z"/>
          <w:rFonts w:asciiTheme="minorHAnsi" w:eastAsiaTheme="minorEastAsia" w:hAnsiTheme="minorHAnsi" w:cstheme="minorBidi"/>
          <w:sz w:val="22"/>
          <w:szCs w:val="22"/>
        </w:rPr>
      </w:pPr>
      <w:del w:id="777" w:author="Author" w:date="2015-05-01T16:02:00Z">
        <w:r w:rsidDel="00501BBE">
          <w:delText>Figure 2</w:delText>
        </w:r>
        <w:r w:rsidDel="00501BBE">
          <w:noBreakHyphen/>
          <w:delText>11. Validating policy on a producer</w:delText>
        </w:r>
        <w:r w:rsidDel="00501BBE">
          <w:tab/>
          <w:delText>35</w:delText>
        </w:r>
      </w:del>
    </w:p>
    <w:p w14:paraId="7D7B8A8B" w14:textId="77777777" w:rsidR="0040317B" w:rsidDel="00501BBE" w:rsidRDefault="0040317B">
      <w:pPr>
        <w:pStyle w:val="TableofFigures"/>
        <w:rPr>
          <w:del w:id="778" w:author="Author" w:date="2015-05-01T16:02:00Z"/>
          <w:rFonts w:asciiTheme="minorHAnsi" w:eastAsiaTheme="minorEastAsia" w:hAnsiTheme="minorHAnsi" w:cstheme="minorBidi"/>
          <w:sz w:val="22"/>
          <w:szCs w:val="22"/>
        </w:rPr>
      </w:pPr>
      <w:del w:id="779" w:author="Author" w:date="2015-05-01T16:02:00Z">
        <w:r w:rsidDel="00501BBE">
          <w:delText>Figure 2</w:delText>
        </w:r>
        <w:r w:rsidDel="00501BBE">
          <w:noBreakHyphen/>
          <w:delText>12. Validating policy for a consumer</w:delText>
        </w:r>
        <w:r w:rsidDel="00501BBE">
          <w:tab/>
          <w:delText>36</w:delText>
        </w:r>
      </w:del>
    </w:p>
    <w:p w14:paraId="077EFE09" w14:textId="77777777" w:rsidR="0040317B" w:rsidDel="00501BBE" w:rsidRDefault="0040317B">
      <w:pPr>
        <w:pStyle w:val="TableofFigures"/>
        <w:rPr>
          <w:del w:id="780" w:author="Author" w:date="2015-05-01T16:02:00Z"/>
          <w:rFonts w:asciiTheme="minorHAnsi" w:eastAsiaTheme="minorEastAsia" w:hAnsiTheme="minorHAnsi" w:cstheme="minorBidi"/>
          <w:sz w:val="22"/>
          <w:szCs w:val="22"/>
        </w:rPr>
      </w:pPr>
      <w:del w:id="781" w:author="Author" w:date="2015-05-01T16:02:00Z">
        <w:r w:rsidDel="00501BBE">
          <w:delText>Figure 2</w:delText>
        </w:r>
        <w:r w:rsidDel="00501BBE">
          <w:noBreakHyphen/>
          <w:delText>13: Consumer policy requires producer belong to a security group</w:delText>
        </w:r>
        <w:r w:rsidDel="00501BBE">
          <w:tab/>
          <w:delText>37</w:delText>
        </w:r>
      </w:del>
    </w:p>
    <w:p w14:paraId="2DE45A17" w14:textId="77777777" w:rsidR="0040317B" w:rsidDel="00501BBE" w:rsidRDefault="0040317B">
      <w:pPr>
        <w:pStyle w:val="TableofFigures"/>
        <w:rPr>
          <w:del w:id="782" w:author="Author" w:date="2015-05-01T16:02:00Z"/>
          <w:rFonts w:asciiTheme="minorHAnsi" w:eastAsiaTheme="minorEastAsia" w:hAnsiTheme="minorHAnsi" w:cstheme="minorBidi"/>
          <w:sz w:val="22"/>
          <w:szCs w:val="22"/>
        </w:rPr>
      </w:pPr>
      <w:del w:id="783" w:author="Author" w:date="2015-05-01T16:02:00Z">
        <w:r w:rsidDel="00501BBE">
          <w:delText>Figure 2</w:delText>
        </w:r>
        <w:r w:rsidDel="00501BBE">
          <w:noBreakHyphen/>
          <w:delText>14. Anonymous access</w:delText>
        </w:r>
        <w:r w:rsidDel="00501BBE">
          <w:tab/>
          <w:delText>38</w:delText>
        </w:r>
      </w:del>
    </w:p>
    <w:p w14:paraId="2C60EE63" w14:textId="77777777" w:rsidR="0040317B" w:rsidDel="00501BBE" w:rsidRDefault="0040317B">
      <w:pPr>
        <w:pStyle w:val="TableofFigures"/>
        <w:rPr>
          <w:del w:id="784" w:author="Author" w:date="2015-05-01T16:02:00Z"/>
          <w:rFonts w:asciiTheme="minorHAnsi" w:eastAsiaTheme="minorEastAsia" w:hAnsiTheme="minorHAnsi" w:cstheme="minorBidi"/>
          <w:sz w:val="22"/>
          <w:szCs w:val="22"/>
        </w:rPr>
      </w:pPr>
      <w:del w:id="785" w:author="Author" w:date="2015-05-01T16:02:00Z">
        <w:r w:rsidDel="00501BBE">
          <w:delText>Figure 2</w:delText>
        </w:r>
        <w:r w:rsidDel="00501BBE">
          <w:noBreakHyphen/>
          <w:delText>15. Validating an admin</w:delText>
        </w:r>
        <w:r w:rsidDel="00501BBE">
          <w:tab/>
          <w:delText>39</w:delText>
        </w:r>
      </w:del>
    </w:p>
    <w:p w14:paraId="1DA61120" w14:textId="77777777" w:rsidR="0040317B" w:rsidDel="00501BBE" w:rsidRDefault="0040317B">
      <w:pPr>
        <w:pStyle w:val="TableofFigures"/>
        <w:rPr>
          <w:del w:id="786" w:author="Author" w:date="2015-05-01T16:02:00Z"/>
          <w:rFonts w:asciiTheme="minorHAnsi" w:eastAsiaTheme="minorEastAsia" w:hAnsiTheme="minorHAnsi" w:cstheme="minorBidi"/>
          <w:sz w:val="22"/>
          <w:szCs w:val="22"/>
        </w:rPr>
      </w:pPr>
      <w:del w:id="787" w:author="Author" w:date="2015-05-01T16:02:00Z">
        <w:r w:rsidDel="00501BBE">
          <w:delText>Figure 2</w:delText>
        </w:r>
        <w:r w:rsidDel="00501BBE">
          <w:noBreakHyphen/>
          <w:delText>16. Validating a session-based signal</w:delText>
        </w:r>
        <w:r w:rsidDel="00501BBE">
          <w:tab/>
          <w:delText>40</w:delText>
        </w:r>
      </w:del>
    </w:p>
    <w:p w14:paraId="06EBC535" w14:textId="77777777" w:rsidR="0040317B" w:rsidDel="00501BBE" w:rsidRDefault="0040317B">
      <w:pPr>
        <w:pStyle w:val="TableofFigures"/>
        <w:rPr>
          <w:del w:id="788" w:author="Author" w:date="2015-05-01T16:02:00Z"/>
          <w:rFonts w:asciiTheme="minorHAnsi" w:eastAsiaTheme="minorEastAsia" w:hAnsiTheme="minorHAnsi" w:cstheme="minorBidi"/>
          <w:sz w:val="22"/>
          <w:szCs w:val="22"/>
        </w:rPr>
      </w:pPr>
      <w:del w:id="789" w:author="Author" w:date="2015-05-01T16:02:00Z">
        <w:r w:rsidDel="00501BBE">
          <w:delText>Figure 2</w:delText>
        </w:r>
        <w:r w:rsidDel="00501BBE">
          <w:noBreakHyphen/>
          <w:delText>17: Authorization Data Format Structure</w:delText>
        </w:r>
        <w:r w:rsidDel="00501BBE">
          <w:tab/>
          <w:delText>41</w:delText>
        </w:r>
      </w:del>
    </w:p>
    <w:p w14:paraId="1DF927CC" w14:textId="77777777" w:rsidR="0040317B" w:rsidDel="00501BBE" w:rsidRDefault="0040317B">
      <w:pPr>
        <w:pStyle w:val="TableofFigures"/>
        <w:rPr>
          <w:del w:id="790" w:author="Author" w:date="2015-05-01T16:02:00Z"/>
          <w:rFonts w:asciiTheme="minorHAnsi" w:eastAsiaTheme="minorEastAsia" w:hAnsiTheme="minorHAnsi" w:cstheme="minorBidi"/>
          <w:sz w:val="22"/>
          <w:szCs w:val="22"/>
        </w:rPr>
      </w:pPr>
      <w:del w:id="791" w:author="Author" w:date="2015-05-01T16:02:00Z">
        <w:r w:rsidDel="00501BBE">
          <w:delText>Figure 2</w:delText>
        </w:r>
        <w:r w:rsidDel="00501BBE">
          <w:noBreakHyphen/>
          <w:delText>18. Use case - users set up by Dad</w:delText>
        </w:r>
        <w:r w:rsidDel="00501BBE">
          <w:tab/>
          <w:delText>49</w:delText>
        </w:r>
      </w:del>
    </w:p>
    <w:p w14:paraId="7A7870A8" w14:textId="77777777" w:rsidR="0040317B" w:rsidDel="00501BBE" w:rsidRDefault="0040317B">
      <w:pPr>
        <w:pStyle w:val="TableofFigures"/>
        <w:rPr>
          <w:del w:id="792" w:author="Author" w:date="2015-05-01T16:02:00Z"/>
          <w:rFonts w:asciiTheme="minorHAnsi" w:eastAsiaTheme="minorEastAsia" w:hAnsiTheme="minorHAnsi" w:cstheme="minorBidi"/>
          <w:sz w:val="22"/>
          <w:szCs w:val="22"/>
        </w:rPr>
      </w:pPr>
      <w:del w:id="793" w:author="Author" w:date="2015-05-01T16:02:00Z">
        <w:r w:rsidDel="00501BBE">
          <w:delText>Figure 2</w:delText>
        </w:r>
        <w:r w:rsidDel="00501BBE">
          <w:noBreakHyphen/>
          <w:delText>19. Use case - living room set up by Dad</w:delText>
        </w:r>
        <w:r w:rsidDel="00501BBE">
          <w:tab/>
          <w:delText>50</w:delText>
        </w:r>
      </w:del>
    </w:p>
    <w:p w14:paraId="7986DC08" w14:textId="77777777" w:rsidR="0040317B" w:rsidDel="00501BBE" w:rsidRDefault="0040317B">
      <w:pPr>
        <w:pStyle w:val="TableofFigures"/>
        <w:rPr>
          <w:del w:id="794" w:author="Author" w:date="2015-05-01T16:02:00Z"/>
          <w:rFonts w:asciiTheme="minorHAnsi" w:eastAsiaTheme="minorEastAsia" w:hAnsiTheme="minorHAnsi" w:cstheme="minorBidi"/>
          <w:sz w:val="22"/>
          <w:szCs w:val="22"/>
        </w:rPr>
      </w:pPr>
      <w:del w:id="795" w:author="Author" w:date="2015-05-01T16:02:00Z">
        <w:r w:rsidDel="00501BBE">
          <w:delText>Figure 2</w:delText>
        </w:r>
        <w:r w:rsidDel="00501BBE">
          <w:noBreakHyphen/>
          <w:delText>20. Use case - son's bedroom set up by son</w:delText>
        </w:r>
        <w:r w:rsidDel="00501BBE">
          <w:tab/>
          <w:delText>51</w:delText>
        </w:r>
      </w:del>
    </w:p>
    <w:p w14:paraId="45B41A9D" w14:textId="77777777" w:rsidR="0040317B" w:rsidDel="00501BBE" w:rsidRDefault="0040317B">
      <w:pPr>
        <w:pStyle w:val="TableofFigures"/>
        <w:rPr>
          <w:del w:id="796" w:author="Author" w:date="2015-05-01T16:02:00Z"/>
          <w:rFonts w:asciiTheme="minorHAnsi" w:eastAsiaTheme="minorEastAsia" w:hAnsiTheme="minorHAnsi" w:cstheme="minorBidi"/>
          <w:sz w:val="22"/>
          <w:szCs w:val="22"/>
        </w:rPr>
      </w:pPr>
      <w:del w:id="797" w:author="Author" w:date="2015-05-01T16:02:00Z">
        <w:r w:rsidDel="00501BBE">
          <w:delText>Figure 2</w:delText>
        </w:r>
        <w:r w:rsidDel="00501BBE">
          <w:noBreakHyphen/>
          <w:delText>21. Use case - master bedroom set up by Dad</w:delText>
        </w:r>
        <w:r w:rsidDel="00501BBE">
          <w:tab/>
          <w:delText>52</w:delText>
        </w:r>
      </w:del>
    </w:p>
    <w:p w14:paraId="296DCEAE" w14:textId="77777777" w:rsidR="0040317B" w:rsidDel="00501BBE" w:rsidRDefault="0040317B">
      <w:pPr>
        <w:pStyle w:val="TableofFigures"/>
        <w:rPr>
          <w:del w:id="798" w:author="Author" w:date="2015-05-01T16:02:00Z"/>
          <w:rFonts w:asciiTheme="minorHAnsi" w:eastAsiaTheme="minorEastAsia" w:hAnsiTheme="minorHAnsi" w:cstheme="minorBidi"/>
          <w:sz w:val="22"/>
          <w:szCs w:val="22"/>
        </w:rPr>
      </w:pPr>
      <w:del w:id="799" w:author="Author" w:date="2015-05-01T16:02:00Z">
        <w:r w:rsidDel="00501BBE">
          <w:delText>Figure 2</w:delText>
        </w:r>
        <w:r w:rsidDel="00501BBE">
          <w:noBreakHyphen/>
          <w:delText>22. Use case – Son can control different TVs in the house</w:delText>
        </w:r>
        <w:r w:rsidDel="00501BBE">
          <w:tab/>
          <w:delText>53</w:delText>
        </w:r>
      </w:del>
    </w:p>
    <w:p w14:paraId="749EB449" w14:textId="77777777" w:rsidR="0040317B" w:rsidDel="00501BBE" w:rsidRDefault="0040317B">
      <w:pPr>
        <w:pStyle w:val="TableofFigures"/>
        <w:rPr>
          <w:del w:id="800" w:author="Author" w:date="2015-05-01T16:02:00Z"/>
          <w:rFonts w:asciiTheme="minorHAnsi" w:eastAsiaTheme="minorEastAsia" w:hAnsiTheme="minorHAnsi" w:cstheme="minorBidi"/>
          <w:sz w:val="22"/>
          <w:szCs w:val="22"/>
        </w:rPr>
      </w:pPr>
      <w:del w:id="801" w:author="Author" w:date="2015-05-01T16:02:00Z">
        <w:r w:rsidDel="00501BBE">
          <w:delText>Figure 2</w:delText>
        </w:r>
        <w:r w:rsidDel="00501BBE">
          <w:noBreakHyphen/>
          <w:delText>23. Use case - Living room tablet controls TVs</w:delText>
        </w:r>
        <w:r w:rsidDel="00501BBE">
          <w:tab/>
          <w:delText>54</w:delText>
        </w:r>
      </w:del>
    </w:p>
    <w:p w14:paraId="077754E0" w14:textId="77777777" w:rsidR="0040317B" w:rsidDel="00501BBE" w:rsidRDefault="0040317B">
      <w:pPr>
        <w:pStyle w:val="TableofFigures"/>
        <w:rPr>
          <w:del w:id="802" w:author="Author" w:date="2015-05-01T16:02:00Z"/>
          <w:rFonts w:asciiTheme="minorHAnsi" w:eastAsiaTheme="minorEastAsia" w:hAnsiTheme="minorHAnsi" w:cstheme="minorBidi"/>
          <w:sz w:val="22"/>
          <w:szCs w:val="22"/>
        </w:rPr>
      </w:pPr>
      <w:del w:id="803" w:author="Author" w:date="2015-05-01T16:02:00Z">
        <w:r w:rsidDel="00501BBE">
          <w:delText>Figure 4</w:delText>
        </w:r>
        <w:r w:rsidDel="00501BBE">
          <w:noBreakHyphen/>
          <w:delText>1. Distribution of policy update and certificates</w:delText>
        </w:r>
        <w:r w:rsidDel="00501BBE">
          <w:tab/>
          <w:delText>58</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1FF1263F" w14:textId="77777777" w:rsidR="000051FC" w:rsidRDefault="00294B4C">
      <w:pPr>
        <w:pStyle w:val="TableofFigures"/>
        <w:rPr>
          <w:ins w:id="804" w:author="Author" w:date="2015-05-01T16:23: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805" w:author="Author" w:date="2015-05-01T16:23:00Z">
        <w:r w:rsidR="000051FC">
          <w:t>Table 2</w:t>
        </w:r>
        <w:r w:rsidR="000051FC">
          <w:noBreakHyphen/>
          <w:t>1. Security 2.0 premises</w:t>
        </w:r>
        <w:r w:rsidR="000051FC">
          <w:tab/>
        </w:r>
        <w:r w:rsidR="000051FC">
          <w:fldChar w:fldCharType="begin"/>
        </w:r>
        <w:r w:rsidR="000051FC">
          <w:instrText xml:space="preserve"> PAGEREF _Toc418260712 \h </w:instrText>
        </w:r>
      </w:ins>
      <w:r w:rsidR="000051FC">
        <w:fldChar w:fldCharType="separate"/>
      </w:r>
      <w:ins w:id="806" w:author="Author" w:date="2015-05-07T11:43:00Z">
        <w:r w:rsidR="00D1575D">
          <w:t>9</w:t>
        </w:r>
      </w:ins>
      <w:ins w:id="807" w:author="Author" w:date="2015-05-01T16:23:00Z">
        <w:r w:rsidR="000051FC">
          <w:fldChar w:fldCharType="end"/>
        </w:r>
      </w:ins>
    </w:p>
    <w:p w14:paraId="01550878" w14:textId="77777777" w:rsidR="000051FC" w:rsidRDefault="000051FC">
      <w:pPr>
        <w:pStyle w:val="TableofFigures"/>
        <w:rPr>
          <w:ins w:id="808" w:author="Author" w:date="2015-05-01T16:23:00Z"/>
          <w:rFonts w:asciiTheme="minorHAnsi" w:eastAsiaTheme="minorEastAsia" w:hAnsiTheme="minorHAnsi" w:cstheme="minorBidi"/>
          <w:sz w:val="22"/>
          <w:szCs w:val="22"/>
        </w:rPr>
      </w:pPr>
      <w:ins w:id="809" w:author="Author" w:date="2015-05-01T16:23:00Z">
        <w:r>
          <w:t>Table 2-2: Action Mask Matrix</w:t>
        </w:r>
        <w:r>
          <w:tab/>
        </w:r>
        <w:r>
          <w:fldChar w:fldCharType="begin"/>
        </w:r>
        <w:r>
          <w:instrText xml:space="preserve"> PAGEREF _Toc418260713 \h </w:instrText>
        </w:r>
      </w:ins>
      <w:r>
        <w:fldChar w:fldCharType="separate"/>
      </w:r>
      <w:ins w:id="810" w:author="Author" w:date="2015-05-07T11:43:00Z">
        <w:r w:rsidR="00D1575D">
          <w:t>44</w:t>
        </w:r>
      </w:ins>
      <w:ins w:id="811" w:author="Author" w:date="2015-05-01T16:23:00Z">
        <w:r>
          <w:fldChar w:fldCharType="end"/>
        </w:r>
      </w:ins>
    </w:p>
    <w:p w14:paraId="7DFD8073" w14:textId="77777777" w:rsidR="007B3887" w:rsidDel="000051FC" w:rsidRDefault="007B3887">
      <w:pPr>
        <w:pStyle w:val="TableofFigures"/>
        <w:rPr>
          <w:ins w:id="812" w:author="Author" w:date="2015-05-01T15:59:00Z"/>
          <w:del w:id="813" w:author="Author" w:date="2015-05-01T16:23:00Z"/>
          <w:rFonts w:asciiTheme="minorHAnsi" w:eastAsiaTheme="minorEastAsia" w:hAnsiTheme="minorHAnsi" w:cstheme="minorBidi"/>
          <w:sz w:val="22"/>
          <w:szCs w:val="22"/>
        </w:rPr>
      </w:pPr>
      <w:ins w:id="814" w:author="Author" w:date="2015-05-01T15:59:00Z">
        <w:del w:id="815" w:author="Author" w:date="2015-05-01T16:23:00Z">
          <w:r w:rsidDel="000051FC">
            <w:delText>Table 2</w:delText>
          </w:r>
          <w:r w:rsidDel="000051FC">
            <w:noBreakHyphen/>
            <w:delText>1. Security 2.0 premises</w:delText>
          </w:r>
          <w:r w:rsidDel="000051FC">
            <w:tab/>
            <w:delText>9</w:delText>
          </w:r>
        </w:del>
      </w:ins>
    </w:p>
    <w:p w14:paraId="0135B278" w14:textId="77777777" w:rsidR="007B3887" w:rsidDel="000051FC" w:rsidRDefault="007B3887">
      <w:pPr>
        <w:pStyle w:val="TableofFigures"/>
        <w:rPr>
          <w:ins w:id="816" w:author="Author" w:date="2015-05-01T15:59:00Z"/>
          <w:del w:id="817" w:author="Author" w:date="2015-05-01T16:23:00Z"/>
          <w:rFonts w:asciiTheme="minorHAnsi" w:eastAsiaTheme="minorEastAsia" w:hAnsiTheme="minorHAnsi" w:cstheme="minorBidi"/>
          <w:sz w:val="22"/>
          <w:szCs w:val="22"/>
        </w:rPr>
      </w:pPr>
      <w:ins w:id="818" w:author="Author" w:date="2015-05-01T15:59:00Z">
        <w:del w:id="819" w:author="Author" w:date="2015-05-01T16:23:00Z">
          <w:r w:rsidDel="000051FC">
            <w:delText>Table 2-2: Action Mask Matrix</w:delText>
          </w:r>
          <w:r w:rsidDel="000051FC">
            <w:tab/>
            <w:delText>44</w:delText>
          </w:r>
        </w:del>
      </w:ins>
    </w:p>
    <w:p w14:paraId="329A3D06" w14:textId="77777777" w:rsidR="0040317B" w:rsidDel="000051FC" w:rsidRDefault="0040317B">
      <w:pPr>
        <w:pStyle w:val="TableofFigures"/>
        <w:rPr>
          <w:del w:id="820" w:author="Author" w:date="2015-05-01T16:23:00Z"/>
          <w:rFonts w:asciiTheme="minorHAnsi" w:eastAsiaTheme="minorEastAsia" w:hAnsiTheme="minorHAnsi" w:cstheme="minorBidi"/>
          <w:sz w:val="22"/>
          <w:szCs w:val="22"/>
        </w:rPr>
      </w:pPr>
      <w:del w:id="821" w:author="Author" w:date="2015-05-01T16:23:00Z">
        <w:r w:rsidDel="000051FC">
          <w:delText>Table 2</w:delText>
        </w:r>
        <w:r w:rsidDel="000051FC">
          <w:noBreakHyphen/>
          <w:delText>1. Security 2.0 premises</w:delText>
        </w:r>
        <w:r w:rsidDel="000051FC">
          <w:tab/>
          <w:delText>9</w:delText>
        </w:r>
      </w:del>
    </w:p>
    <w:p w14:paraId="6223D0F7" w14:textId="77777777" w:rsidR="0040317B" w:rsidDel="000051FC" w:rsidRDefault="0040317B">
      <w:pPr>
        <w:pStyle w:val="TableofFigures"/>
        <w:rPr>
          <w:del w:id="822" w:author="Author" w:date="2015-05-01T16:23:00Z"/>
          <w:rFonts w:asciiTheme="minorHAnsi" w:eastAsiaTheme="minorEastAsia" w:hAnsiTheme="minorHAnsi" w:cstheme="minorBidi"/>
          <w:sz w:val="22"/>
          <w:szCs w:val="22"/>
        </w:rPr>
      </w:pPr>
      <w:del w:id="823" w:author="Author" w:date="2015-05-01T16:23:00Z">
        <w:r w:rsidDel="000051FC">
          <w:delText>Table 2-2: Action Mask Matrix</w:delText>
        </w:r>
        <w:r w:rsidDel="000051FC">
          <w:tab/>
          <w:delText>43</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824" w:name="_Ref414456632"/>
      <w:bookmarkStart w:id="825" w:name="_Toc418259376"/>
      <w:bookmarkStart w:id="826" w:name="_Toc368911281"/>
      <w:r w:rsidRPr="00FE774D">
        <w:lastRenderedPageBreak/>
        <w:t>Introduction</w:t>
      </w:r>
      <w:bookmarkEnd w:id="824"/>
      <w:bookmarkEnd w:id="825"/>
    </w:p>
    <w:p w14:paraId="5FC8226F" w14:textId="77777777" w:rsidR="00AE4C57" w:rsidRPr="00B94E70" w:rsidRDefault="005D2554" w:rsidP="00B94E70">
      <w:pPr>
        <w:pStyle w:val="Heading2"/>
      </w:pPr>
      <w:bookmarkStart w:id="827" w:name="_Toc368911282"/>
      <w:bookmarkStart w:id="828" w:name="_Toc418259377"/>
      <w:bookmarkEnd w:id="826"/>
      <w:r>
        <w:t xml:space="preserve">Purpose and </w:t>
      </w:r>
      <w:r w:rsidR="00BC03FC">
        <w:t>s</w:t>
      </w:r>
      <w:r w:rsidR="00AE4C57" w:rsidRPr="00B94E70">
        <w:t>cope</w:t>
      </w:r>
      <w:bookmarkEnd w:id="827"/>
      <w:bookmarkEnd w:id="828"/>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829" w:name="_Toc368911284"/>
      <w:bookmarkStart w:id="830" w:name="_Toc379471817"/>
      <w:bookmarkStart w:id="831" w:name="_Toc418259378"/>
      <w:bookmarkStart w:id="832" w:name="_Toc368911286"/>
      <w:r w:rsidRPr="00F0473D">
        <w:t>Revision</w:t>
      </w:r>
      <w:r w:rsidR="005D2554">
        <w:t xml:space="preserve"> h</w:t>
      </w:r>
      <w:r w:rsidRPr="00742DC8">
        <w:t>istory</w:t>
      </w:r>
      <w:bookmarkEnd w:id="829"/>
      <w:bookmarkEnd w:id="830"/>
      <w:bookmarkEnd w:id="831"/>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54CE22D4" w:rsidR="007851A4" w:rsidRDefault="007B3887">
            <w:pPr>
              <w:pStyle w:val="tableentry"/>
            </w:pPr>
            <w:ins w:id="833" w:author="Author" w:date="2015-05-01T15:59:00Z">
              <w:r>
                <w:t xml:space="preserve">May </w:t>
              </w:r>
            </w:ins>
            <w:ins w:id="834" w:author="Author" w:date="2015-05-06T10:10:00Z">
              <w:r w:rsidR="0058326B">
                <w:t>6</w:t>
              </w:r>
            </w:ins>
            <w:ins w:id="835" w:author="Author" w:date="2015-05-01T15:59:00Z">
              <w:del w:id="836" w:author="Author" w:date="2015-05-06T10:10:00Z">
                <w:r w:rsidDel="0058326B">
                  <w:delText>1</w:delText>
                </w:r>
              </w:del>
            </w:ins>
            <w:del w:id="837" w:author="Author" w:date="2015-05-01T15:59:00Z">
              <w:r w:rsidR="006D5768" w:rsidDel="007B3887">
                <w:delText>April 2</w:delText>
              </w:r>
            </w:del>
            <w:ins w:id="838" w:author="Author" w:date="2015-04-29T15:33:00Z">
              <w:del w:id="839" w:author="Author" w:date="2015-05-01T15:59:00Z">
                <w:r w:rsidR="0056638C" w:rsidDel="007B3887">
                  <w:delText>9</w:delText>
                </w:r>
              </w:del>
            </w:ins>
            <w:del w:id="840" w:author="Author" w:date="2015-04-29T15:33:00Z">
              <w:r w:rsidR="00C97679" w:rsidDel="0056638C">
                <w:delText>4</w:delText>
              </w:r>
            </w:del>
            <w:r w:rsidR="007851A4">
              <w:t>, 2015</w:t>
            </w:r>
          </w:p>
        </w:tc>
        <w:tc>
          <w:tcPr>
            <w:tcW w:w="4879" w:type="dxa"/>
          </w:tcPr>
          <w:p w14:paraId="12203C90" w14:textId="77777777" w:rsidR="00A912D8" w:rsidRDefault="007851A4">
            <w:pPr>
              <w:pStyle w:val="tableentry"/>
            </w:pPr>
            <w:r>
              <w:t>Update the authorization data after the conference call on Janurary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233C81BB" w:rsidR="007851A4" w:rsidRDefault="003522EA">
            <w:pPr>
              <w:pStyle w:val="tableentry"/>
            </w:pPr>
            <w:r>
              <w:t xml:space="preserve">Add the updated information on Security </w:t>
            </w:r>
            <w:r w:rsidR="006F6783">
              <w:t xml:space="preserve">Manager </w:t>
            </w:r>
            <w:r>
              <w:t>and manifest from the Wiki</w:t>
            </w:r>
            <w:r w:rsidR="00B539AF">
              <w:t xml:space="preserve"> </w:t>
            </w:r>
          </w:p>
          <w:p w14:paraId="24F76EE7" w14:textId="24BCBEF9" w:rsidR="005F231C" w:rsidRDefault="005F231C" w:rsidP="005F231C">
            <w:pPr>
              <w:pStyle w:val="tableentry"/>
            </w:pPr>
            <w:r>
              <w:t>Updated based on review comments by the Security 2.0 working group on March 13, 2015 and on March 19, 2015.</w:t>
            </w:r>
          </w:p>
          <w:p w14:paraId="67C2F4EE" w14:textId="6349B354" w:rsidR="00BF2D87" w:rsidRDefault="006A5C87" w:rsidP="005F231C">
            <w:pPr>
              <w:pStyle w:val="tableentry"/>
            </w:pPr>
            <w:r>
              <w:t>Updated based on open issue discussion on March 23, 2015.</w:t>
            </w:r>
          </w:p>
          <w:p w14:paraId="42B824A9" w14:textId="77777777" w:rsidR="005F231C" w:rsidRDefault="00BF2D87">
            <w:pPr>
              <w:pStyle w:val="tableentry"/>
            </w:pPr>
            <w:r>
              <w:t>Updated based on comments on March 31, 2015 short review.</w:t>
            </w:r>
          </w:p>
          <w:p w14:paraId="35F87350" w14:textId="77777777" w:rsidR="002F3CD4" w:rsidRDefault="002F3CD4">
            <w:pPr>
              <w:pStyle w:val="tableentry"/>
              <w:rPr>
                <w:ins w:id="841" w:author="Author" w:date="2015-04-29T15:33:00Z"/>
              </w:rPr>
            </w:pPr>
            <w:r>
              <w:t>Updated the authorization data search algorithm section based on reviews comment.</w:t>
            </w:r>
          </w:p>
          <w:p w14:paraId="031AFB08" w14:textId="77777777" w:rsidR="0056638C" w:rsidRDefault="0056638C">
            <w:pPr>
              <w:pStyle w:val="tableentry"/>
              <w:rPr>
                <w:ins w:id="842" w:author="Author" w:date="2015-05-06T10:10:00Z"/>
              </w:rPr>
            </w:pPr>
            <w:ins w:id="843" w:author="Author" w:date="2015-04-29T15:33:00Z">
              <w:r>
                <w:t>Updated based on discussion on April 28, 2015.</w:t>
              </w:r>
            </w:ins>
          </w:p>
          <w:p w14:paraId="5A1349E4" w14:textId="3D1D177B" w:rsidR="0058326B" w:rsidRDefault="0058326B">
            <w:pPr>
              <w:pStyle w:val="tableentry"/>
            </w:pPr>
            <w:ins w:id="844" w:author="Author" w:date="2015-05-06T10:10:00Z">
              <w:r>
                <w:t>Updated based on discussion on May 5, 2015.</w:t>
              </w:r>
            </w:ins>
          </w:p>
        </w:tc>
      </w:tr>
    </w:tbl>
    <w:p w14:paraId="5E0EF9FC" w14:textId="77777777" w:rsidR="00AE4C57" w:rsidRDefault="00AE4C57" w:rsidP="00B94E70">
      <w:pPr>
        <w:pStyle w:val="Heading2"/>
      </w:pPr>
      <w:bookmarkStart w:id="845" w:name="_Toc418259379"/>
      <w:r w:rsidRPr="00F0473D">
        <w:lastRenderedPageBreak/>
        <w:t xml:space="preserve">Acronyms and </w:t>
      </w:r>
      <w:r w:rsidR="00BC03FC">
        <w:t>t</w:t>
      </w:r>
      <w:r w:rsidRPr="00F0473D">
        <w:t>erms</w:t>
      </w:r>
      <w:bookmarkEnd w:id="832"/>
      <w:bookmarkEnd w:id="845"/>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31F18ED3" w:rsidR="006C62EE" w:rsidRPr="005D2554" w:rsidRDefault="00A7648D" w:rsidP="00516BDB">
            <w:pPr>
              <w:pStyle w:val="tableentry"/>
            </w:pPr>
            <w:r>
              <w:t xml:space="preserve">Data from the About </w:t>
            </w:r>
            <w:r w:rsidR="00516BDB">
              <w:t>feature</w:t>
            </w:r>
            <w:r w:rsidR="000A7E29">
              <w:t xml:space="preserve">.  For more information, refer to the </w:t>
            </w:r>
            <w:hyperlink r:id="rId22" w:history="1">
              <w:r w:rsidR="000A7E29" w:rsidRPr="000A7E29">
                <w:rPr>
                  <w:rStyle w:val="Hyperlink"/>
                </w:rPr>
                <w:t>About Feature Interface Spec</w:t>
              </w:r>
            </w:hyperlink>
            <w:r w:rsidR="000A7E29">
              <w:t>.</w:t>
            </w:r>
          </w:p>
        </w:tc>
      </w:tr>
      <w:tr w:rsidR="009C110C" w14:paraId="564C782B" w14:textId="77777777" w:rsidTr="003522EA">
        <w:tc>
          <w:tcPr>
            <w:tcW w:w="2717" w:type="dxa"/>
          </w:tcPr>
          <w:p w14:paraId="32342D59" w14:textId="77777777" w:rsidR="009C110C" w:rsidRDefault="009C110C" w:rsidP="005D2554">
            <w:pPr>
              <w:pStyle w:val="tableentry"/>
            </w:pPr>
            <w:r>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3" w:history="1">
              <w:r w:rsidRPr="006601C5">
                <w:rPr>
                  <w:rStyle w:val="Hyperlink"/>
                </w:rPr>
                <w:t>RFC 3610</w:t>
              </w:r>
            </w:hyperlink>
            <w:r>
              <w:t xml:space="preserve"> for more info</w:t>
            </w:r>
            <w:r w:rsidR="004072BE">
              <w:t>rmation</w:t>
            </w:r>
            <w:r>
              <w:t>.</w:t>
            </w:r>
          </w:p>
        </w:tc>
      </w:tr>
      <w:tr w:rsidR="00781B28" w14:paraId="09997E1E" w14:textId="77777777" w:rsidTr="003522EA">
        <w:tc>
          <w:tcPr>
            <w:tcW w:w="2717" w:type="dxa"/>
          </w:tcPr>
          <w:p w14:paraId="381CC382" w14:textId="71CA60CE" w:rsidR="00781B28" w:rsidRDefault="00781B28" w:rsidP="00781B28">
            <w:pPr>
              <w:pStyle w:val="tableentry"/>
            </w:pPr>
            <w:r w:rsidRPr="005A52D1">
              <w:t>AllJoyn framework</w:t>
            </w:r>
          </w:p>
        </w:tc>
        <w:tc>
          <w:tcPr>
            <w:tcW w:w="5907" w:type="dxa"/>
          </w:tcPr>
          <w:p w14:paraId="42852998" w14:textId="7BF0BF56" w:rsidR="00781B28" w:rsidRDefault="00781B28" w:rsidP="00781B28">
            <w:pPr>
              <w:pStyle w:val="tableentry"/>
            </w:pPr>
            <w:r w:rsidRPr="005A52D1">
              <w:t>Open source peer-to-peer framework that allows for abstraction of low-level network concepts and APIs.</w:t>
            </w:r>
          </w:p>
        </w:tc>
      </w:tr>
      <w:tr w:rsidR="00781B28" w14:paraId="27FA8A71" w14:textId="77777777" w:rsidTr="003522EA">
        <w:tc>
          <w:tcPr>
            <w:tcW w:w="2717" w:type="dxa"/>
          </w:tcPr>
          <w:p w14:paraId="49B83DDA" w14:textId="0E7856CA" w:rsidR="00781B28" w:rsidRPr="005A52D1" w:rsidRDefault="00781B28" w:rsidP="00781B28">
            <w:pPr>
              <w:pStyle w:val="tableentry"/>
            </w:pPr>
            <w:r>
              <w:t>Authentication GUID</w:t>
            </w:r>
          </w:p>
        </w:tc>
        <w:tc>
          <w:tcPr>
            <w:tcW w:w="5907" w:type="dxa"/>
          </w:tcPr>
          <w:p w14:paraId="39A62A6C" w14:textId="22DB81CE" w:rsidR="00781B28" w:rsidRDefault="00781B28" w:rsidP="00781B28">
            <w:pPr>
              <w:pStyle w:val="tableentry"/>
              <w:rPr>
                <w:color w:val="000000"/>
                <w:szCs w:val="18"/>
              </w:rPr>
            </w:pPr>
            <w:r>
              <w:t xml:space="preserve">The Authentication GUID is a GUID assigned to a keystore for authentication purposes.  </w:t>
            </w:r>
            <w:r w:rsidRPr="000E3A66">
              <w:rPr>
                <w:color w:val="000000"/>
                <w:szCs w:val="18"/>
              </w:rPr>
              <w:t xml:space="preserve">This GUID is persisted in the keystore and provides a long-term identity for the </w:t>
            </w:r>
            <w:del w:id="846" w:author="Author" w:date="2015-04-30T16:45:00Z">
              <w:r w:rsidRPr="000E3A66" w:rsidDel="00C22F01">
                <w:rPr>
                  <w:color w:val="000000"/>
                  <w:szCs w:val="18"/>
                </w:rPr>
                <w:delText>application</w:delText>
              </w:r>
            </w:del>
            <w:ins w:id="847" w:author="Author" w:date="2015-04-30T16:45:00Z">
              <w:r w:rsidR="00C22F01">
                <w:rPr>
                  <w:color w:val="000000"/>
                  <w:szCs w:val="18"/>
                </w:rPr>
                <w:t>keystore</w:t>
              </w:r>
            </w:ins>
            <w:r w:rsidRPr="000E3A66">
              <w:rPr>
                <w:color w:val="000000"/>
                <w:szCs w:val="18"/>
              </w:rPr>
              <w:t>. Typically, this GUID is associated with a single application. In the scenario where a group of related applications share a given key</w:t>
            </w:r>
            <w:del w:id="848" w:author="Author" w:date="2015-04-30T16:45:00Z">
              <w:r w:rsidRPr="000E3A66" w:rsidDel="00C22F01">
                <w:rPr>
                  <w:color w:val="000000"/>
                  <w:szCs w:val="18"/>
                </w:rPr>
                <w:delText xml:space="preserve"> </w:delText>
              </w:r>
            </w:del>
            <w:r w:rsidRPr="000E3A66">
              <w:rPr>
                <w:color w:val="000000"/>
                <w:szCs w:val="18"/>
              </w:rPr>
              <w:t>store, they also share the same auth</w:t>
            </w:r>
            <w:r>
              <w:rPr>
                <w:color w:val="000000"/>
                <w:szCs w:val="18"/>
              </w:rPr>
              <w:t>entication</w:t>
            </w:r>
            <w:r w:rsidRPr="000E3A66">
              <w:rPr>
                <w:color w:val="000000"/>
                <w:szCs w:val="18"/>
              </w:rPr>
              <w:t xml:space="preserve"> GUID</w:t>
            </w:r>
            <w:r>
              <w:rPr>
                <w:color w:val="000000"/>
                <w:szCs w:val="18"/>
              </w:rPr>
              <w:t>.</w:t>
            </w:r>
          </w:p>
          <w:p w14:paraId="3C29BB13" w14:textId="36B63D10" w:rsidR="00781B28" w:rsidRPr="005A52D1" w:rsidRDefault="00781B28" w:rsidP="00781B28">
            <w:pPr>
              <w:pStyle w:val="tableentry"/>
            </w:pPr>
            <w:r>
              <w:rPr>
                <w:color w:val="000000"/>
                <w:szCs w:val="18"/>
              </w:rPr>
              <w:t>This GUID is used as a mapping key for storing and accessing authentication and encryption keys.   All key materials associated with another peer is stored in the key</w:t>
            </w:r>
            <w:del w:id="849" w:author="Author" w:date="2015-04-30T16:45:00Z">
              <w:r w:rsidDel="00C22F01">
                <w:rPr>
                  <w:color w:val="000000"/>
                  <w:szCs w:val="18"/>
                </w:rPr>
                <w:delText xml:space="preserve"> </w:delText>
              </w:r>
            </w:del>
            <w:r>
              <w:rPr>
                <w:color w:val="000000"/>
                <w:szCs w:val="18"/>
              </w:rPr>
              <w:t>store with the peer’s authentication GUID as the mapping key.</w:t>
            </w:r>
          </w:p>
        </w:tc>
      </w:tr>
      <w:tr w:rsidR="006C5F93" w14:paraId="236D7455" w14:textId="77777777" w:rsidTr="003522EA">
        <w:tc>
          <w:tcPr>
            <w:tcW w:w="2717" w:type="dxa"/>
          </w:tcPr>
          <w:p w14:paraId="055C8C3B" w14:textId="646AFF41" w:rsidR="006C5F93" w:rsidRDefault="006C5F93" w:rsidP="006C5F93">
            <w:pPr>
              <w:pStyle w:val="tableentry"/>
            </w:pPr>
            <w:r>
              <w:t>Certificate Authority (CA)</w:t>
            </w:r>
          </w:p>
        </w:tc>
        <w:tc>
          <w:tcPr>
            <w:tcW w:w="5907" w:type="dxa"/>
          </w:tcPr>
          <w:p w14:paraId="4A7C73A6" w14:textId="77CF5A72" w:rsidR="006C5F93" w:rsidRDefault="006C5F93" w:rsidP="006C5F93">
            <w:pPr>
              <w:pStyle w:val="tableentry"/>
            </w:pPr>
            <w:r>
              <w:t>Entity that issues a digital certificate</w:t>
            </w:r>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AllJoyn </w:t>
            </w:r>
            <w:r>
              <w:t>application consuming services on the AllJoyn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A physical device that may contain one or more AllJoyn applications.  In this document, whenever the term “device” is used, it indicates the system application of the given physical device.</w:t>
            </w:r>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Elliptic Curve Diffie-Hellman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14:paraId="536A8443" w14:textId="77777777" w:rsidTr="003522EA">
        <w:tc>
          <w:tcPr>
            <w:tcW w:w="2717" w:type="dxa"/>
          </w:tcPr>
          <w:p w14:paraId="73E307E5" w14:textId="2C6394C7" w:rsidR="006C5F93" w:rsidRDefault="006C5F93">
            <w:pPr>
              <w:pStyle w:val="tableentry"/>
            </w:pPr>
            <w:r>
              <w:t>Factory-reset application</w:t>
            </w:r>
          </w:p>
        </w:tc>
        <w:tc>
          <w:tcPr>
            <w:tcW w:w="5907" w:type="dxa"/>
          </w:tcPr>
          <w:p w14:paraId="67B2DA38" w14:textId="034F6439" w:rsidR="006C5F93" w:rsidRDefault="006C5F93">
            <w:pPr>
              <w:pStyle w:val="tableentry"/>
            </w:pPr>
            <w:r>
              <w:t>An application is restored to the original configuration.</w:t>
            </w:r>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14:paraId="62BDC371" w14:textId="77777777" w:rsidTr="003522EA">
        <w:tc>
          <w:tcPr>
            <w:tcW w:w="2717" w:type="dxa"/>
          </w:tcPr>
          <w:p w14:paraId="0E08720B" w14:textId="1B0110AB" w:rsidR="006C5F93" w:rsidRDefault="00EE28EA" w:rsidP="006C5F93">
            <w:pPr>
              <w:pStyle w:val="tableentry"/>
            </w:pPr>
            <w:r>
              <w:t xml:space="preserve">Subject </w:t>
            </w:r>
          </w:p>
        </w:tc>
        <w:tc>
          <w:tcPr>
            <w:tcW w:w="5907" w:type="dxa"/>
          </w:tcPr>
          <w:p w14:paraId="750BDA2C" w14:textId="12E925B3" w:rsidR="006C5F93" w:rsidRDefault="006C5F93" w:rsidP="006C5F93">
            <w:pPr>
              <w:pStyle w:val="tableentry"/>
            </w:pPr>
            <w:r>
              <w:t xml:space="preserve">The application or user possessing </w:t>
            </w:r>
            <w:r w:rsidR="00EE28EA">
              <w:t>a private key associated with the certificate.</w:t>
            </w:r>
          </w:p>
        </w:tc>
      </w:tr>
      <w:tr w:rsidR="006C5F93" w14:paraId="198B6C17" w14:textId="77777777" w:rsidTr="003522EA">
        <w:tc>
          <w:tcPr>
            <w:tcW w:w="2717" w:type="dxa"/>
          </w:tcPr>
          <w:p w14:paraId="14F74AE0" w14:textId="5DF4984B" w:rsidR="006C5F93" w:rsidRDefault="006C5F93" w:rsidP="006C5F93">
            <w:pPr>
              <w:pStyle w:val="tableentry"/>
            </w:pPr>
            <w:r>
              <w:t>Keystore</w:t>
            </w:r>
          </w:p>
        </w:tc>
        <w:tc>
          <w:tcPr>
            <w:tcW w:w="5907" w:type="dxa"/>
          </w:tcPr>
          <w:p w14:paraId="29A395EC" w14:textId="37FE3B44" w:rsidR="00255A79" w:rsidRDefault="006C5F93">
            <w:pPr>
              <w:pStyle w:val="tableentry"/>
            </w:pPr>
            <w:r>
              <w:t xml:space="preserve">A repository of security keys and certificates.  </w:t>
            </w:r>
            <w:r w:rsidR="00255A79">
              <w:t xml:space="preserve">An application instance can have at least one keystore.  A keystore is associated with a bus attachment.  If an application uses multiple bus attachments, it can have more than one keystore.  </w:t>
            </w:r>
          </w:p>
          <w:p w14:paraId="41FA76D6" w14:textId="77777777" w:rsidR="00255A79" w:rsidRDefault="00255A79">
            <w:pPr>
              <w:pStyle w:val="tableentry"/>
            </w:pPr>
          </w:p>
          <w:p w14:paraId="6E0038AE" w14:textId="5A0F808B" w:rsidR="006C5F93" w:rsidRDefault="006C5F93" w:rsidP="00486FA3">
            <w:pPr>
              <w:pStyle w:val="tableentry"/>
            </w:pPr>
            <w:r>
              <w:t xml:space="preserve">Multiple applications running as the same user can choose to share the same keystore, but if they do, they are </w:t>
            </w:r>
            <w:del w:id="850" w:author="Author" w:date="2015-04-30T16:46:00Z">
              <w:r w:rsidDel="00C22F01">
                <w:delText xml:space="preserve">considered as if they were the same application since they are </w:delText>
              </w:r>
            </w:del>
            <w:r>
              <w:t>treated as the same security principal.</w:t>
            </w:r>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c>
          <w:tcPr>
            <w:tcW w:w="2717" w:type="dxa"/>
          </w:tcPr>
          <w:p w14:paraId="78EA3F0B" w14:textId="765AB710" w:rsidR="006C5F93" w:rsidRDefault="006C5F93" w:rsidP="006C5F93">
            <w:pPr>
              <w:pStyle w:val="tableentry"/>
            </w:pPr>
            <w:r>
              <w:t>Peer</w:t>
            </w:r>
          </w:p>
        </w:tc>
        <w:tc>
          <w:tcPr>
            <w:tcW w:w="5907" w:type="dxa"/>
          </w:tcPr>
          <w:p w14:paraId="4D8193D6" w14:textId="112DD6D4" w:rsidR="006C5F93" w:rsidRDefault="006C5F93" w:rsidP="006C5F93">
            <w:pPr>
              <w:pStyle w:val="tableentry"/>
            </w:pPr>
            <w:r>
              <w:t>A remote application participating in the AllJoyn messaging.</w:t>
            </w:r>
          </w:p>
        </w:tc>
      </w:tr>
      <w:tr w:rsidR="006C5F93" w14:paraId="0E9F17FA" w14:textId="77777777" w:rsidTr="003522EA">
        <w:tc>
          <w:tcPr>
            <w:tcW w:w="2717" w:type="dxa"/>
          </w:tcPr>
          <w:p w14:paraId="1947F36E" w14:textId="2F347BF1" w:rsidR="006C5F93" w:rsidRDefault="006C5F93" w:rsidP="006C5F93">
            <w:pPr>
              <w:pStyle w:val="tableentry"/>
            </w:pPr>
            <w:r>
              <w:t>Permission module</w:t>
            </w:r>
          </w:p>
        </w:tc>
        <w:tc>
          <w:tcPr>
            <w:tcW w:w="5907" w:type="dxa"/>
          </w:tcPr>
          <w:p w14:paraId="785276A9" w14:textId="77777777" w:rsidR="006C5F93" w:rsidRDefault="006C5F93" w:rsidP="006C5F93">
            <w:pPr>
              <w:pStyle w:val="tableentry"/>
            </w:pPr>
            <w:r>
              <w:t>The AllJoyn Core module that handles all the permission authorization.</w:t>
            </w:r>
          </w:p>
        </w:tc>
      </w:tr>
      <w:tr w:rsidR="006C5F93" w14:paraId="29917F6D" w14:textId="77777777" w:rsidTr="003522EA">
        <w:tc>
          <w:tcPr>
            <w:tcW w:w="2717" w:type="dxa"/>
          </w:tcPr>
          <w:p w14:paraId="54828205" w14:textId="16186160" w:rsidR="006C5F93" w:rsidRDefault="006C5F93" w:rsidP="006C5F93">
            <w:pPr>
              <w:pStyle w:val="tableentry"/>
            </w:pPr>
            <w:r>
              <w:lastRenderedPageBreak/>
              <w:t>Producer</w:t>
            </w:r>
          </w:p>
        </w:tc>
        <w:tc>
          <w:tcPr>
            <w:tcW w:w="5907" w:type="dxa"/>
          </w:tcPr>
          <w:p w14:paraId="2DC2E9D6" w14:textId="405C536D" w:rsidR="006C5F93" w:rsidRDefault="006C5F93" w:rsidP="006C5F93">
            <w:pPr>
              <w:pStyle w:val="tableentry"/>
            </w:pPr>
            <w:r>
              <w:t xml:space="preserve">An </w:t>
            </w:r>
            <w:r w:rsidRPr="005D2554">
              <w:t xml:space="preserve">AllJoyn </w:t>
            </w:r>
            <w:r>
              <w:t>application providing services on the AllJoyn network.</w:t>
            </w:r>
          </w:p>
        </w:tc>
      </w:tr>
      <w:tr w:rsidR="006C5F93" w14:paraId="7BB2F982" w14:textId="77777777" w:rsidTr="003522EA">
        <w:tc>
          <w:tcPr>
            <w:tcW w:w="2717" w:type="dxa"/>
          </w:tcPr>
          <w:p w14:paraId="498E0019" w14:textId="5DE6F1DF" w:rsidR="006C5F93" w:rsidRDefault="006C5F93" w:rsidP="006C5F93">
            <w:pPr>
              <w:pStyle w:val="tableentry"/>
            </w:pPr>
            <w:r>
              <w:t>Security Group</w:t>
            </w:r>
          </w:p>
        </w:tc>
        <w:tc>
          <w:tcPr>
            <w:tcW w:w="5907" w:type="dxa"/>
          </w:tcPr>
          <w:p w14:paraId="67A68E6E" w14:textId="7FD9D2E5" w:rsidR="006C5F93" w:rsidRDefault="006C5F93" w:rsidP="006C5F93">
            <w:pPr>
              <w:pStyle w:val="tableentry"/>
            </w:pPr>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p>
        </w:tc>
      </w:tr>
      <w:tr w:rsidR="006C5F93" w14:paraId="04202EB6" w14:textId="77777777" w:rsidTr="003522EA">
        <w:tc>
          <w:tcPr>
            <w:tcW w:w="2717" w:type="dxa"/>
          </w:tcPr>
          <w:p w14:paraId="42BC4B51" w14:textId="45B28446" w:rsidR="006C5F93" w:rsidRDefault="006C5F93" w:rsidP="006C5F93">
            <w:pPr>
              <w:pStyle w:val="tableentry"/>
            </w:pPr>
            <w:r>
              <w:t>Security Group Authority</w:t>
            </w:r>
          </w:p>
        </w:tc>
        <w:tc>
          <w:tcPr>
            <w:tcW w:w="5907" w:type="dxa"/>
          </w:tcPr>
          <w:p w14:paraId="4CA22988" w14:textId="6C893C48" w:rsidR="006C5F93" w:rsidRPr="005D2554" w:rsidRDefault="006C5F93" w:rsidP="006C5F93">
            <w:pPr>
              <w:pStyle w:val="tableentry"/>
            </w:pPr>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6786A756" w:rsidR="006C5F93" w:rsidRDefault="006C5F93">
            <w:pPr>
              <w:pStyle w:val="tableentry"/>
            </w:pPr>
            <w:r w:rsidRPr="005D2554">
              <w:t>A</w:t>
            </w:r>
            <w:r w:rsidR="00D93DD7">
              <w:t xml:space="preserve"> service </w:t>
            </w:r>
            <w:r>
              <w:t>used</w:t>
            </w:r>
            <w:r w:rsidRPr="005D2554">
              <w:t xml:space="preserve"> to manage cryptographic keys, </w:t>
            </w:r>
            <w:r>
              <w:t xml:space="preserve">and </w:t>
            </w:r>
            <w:r w:rsidRPr="005D2554">
              <w:t>generate and distribute certificates.</w:t>
            </w:r>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c>
          <w:tcPr>
            <w:tcW w:w="2717" w:type="dxa"/>
          </w:tcPr>
          <w:p w14:paraId="17B19FEE" w14:textId="573F188D" w:rsidR="006C5F93" w:rsidRDefault="006C5F93" w:rsidP="006C5F93">
            <w:pPr>
              <w:pStyle w:val="tableentry"/>
            </w:pPr>
            <w:r>
              <w:t>User</w:t>
            </w:r>
          </w:p>
        </w:tc>
        <w:tc>
          <w:tcPr>
            <w:tcW w:w="5907" w:type="dxa"/>
          </w:tcPr>
          <w:p w14:paraId="14512D01" w14:textId="2A9DB1B7" w:rsidR="006C5F93" w:rsidRPr="005D2554" w:rsidRDefault="006C5F93" w:rsidP="006C5F93">
            <w:pPr>
              <w:pStyle w:val="tableentry"/>
            </w:pPr>
            <w:r w:rsidRPr="005D2554">
              <w:t>The</w:t>
            </w:r>
            <w:r>
              <w:t xml:space="preserve"> </w:t>
            </w:r>
            <w:r w:rsidRPr="005D2554">
              <w:t>p</w:t>
            </w:r>
            <w:r>
              <w:t>erson or business entity interacting with AllJoyn a</w:t>
            </w:r>
            <w:r w:rsidRPr="005D2554">
              <w:t>pplications.</w:t>
            </w:r>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4"/>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851" w:name="_Toc418259380"/>
      <w:r>
        <w:lastRenderedPageBreak/>
        <w:t>System</w:t>
      </w:r>
      <w:r w:rsidR="00223069" w:rsidRPr="001F03FC">
        <w:t xml:space="preserve"> </w:t>
      </w:r>
      <w:r w:rsidR="006D2D6C" w:rsidRPr="001F03FC">
        <w:t>Design</w:t>
      </w:r>
      <w:bookmarkEnd w:id="851"/>
    </w:p>
    <w:p w14:paraId="028E5022" w14:textId="77777777" w:rsidR="006D2D6C" w:rsidRPr="001F03FC" w:rsidRDefault="006D2D6C" w:rsidP="001F03FC">
      <w:pPr>
        <w:pStyle w:val="Heading2"/>
      </w:pPr>
      <w:bookmarkStart w:id="852" w:name="_Toc418259381"/>
      <w:r w:rsidRPr="001F03FC">
        <w:t>Overview</w:t>
      </w:r>
      <w:bookmarkEnd w:id="852"/>
    </w:p>
    <w:p w14:paraId="28A4D23D" w14:textId="0B839708"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o</w:t>
      </w:r>
      <w:r>
        <w:t>bjects based</w:t>
      </w:r>
      <w:r w:rsidR="00833DBD">
        <w:t xml:space="preserve"> on policies installed by the owner.  </w:t>
      </w:r>
      <w:r w:rsidR="00D9463D">
        <w:t>This feature is part of the AllJoyn Core library.  It is not an option for the application to enforce permission.  It is up to the user to dictate how the application performs based on the access control lists (ACLs) defined for the application.  The AllJoyn Core Permission 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0E74EBB3"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r w:rsidR="001B0BE5">
        <w:t xml:space="preserve">the </w:t>
      </w:r>
      <w:r w:rsidR="006C5F93">
        <w:t>application manifest</w:t>
      </w:r>
      <w:r w:rsidR="000B50F0">
        <w:t xml:space="preserve"> template</w:t>
      </w:r>
      <w:r w:rsidR="001B0BE5">
        <w:t xml:space="preserve"> </w:t>
      </w:r>
      <w:r w:rsidR="00F754E2">
        <w:t xml:space="preserve">defined by </w:t>
      </w:r>
      <w:r w:rsidR="001B0BE5">
        <w:t xml:space="preserve">the </w:t>
      </w:r>
      <w:r w:rsidR="00F754E2">
        <w:t>application developer, the Security Manager builds the</w:t>
      </w:r>
      <w:r w:rsidR="006C5F93">
        <w:t xml:space="preserve"> </w:t>
      </w:r>
      <w:r w:rsidR="000B50F0">
        <w:t>manifest consist</w:t>
      </w:r>
      <w:r w:rsidR="00A64D0E">
        <w:t>ing</w:t>
      </w:r>
      <w:r w:rsidR="000B50F0">
        <w:t xml:space="preserve"> of </w:t>
      </w:r>
      <w:r w:rsidR="006C5F93">
        <w:t xml:space="preserve">access control lists </w:t>
      </w:r>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3682DBC3" w:rsidR="005D2554" w:rsidRDefault="005D2554" w:rsidP="005D2554">
      <w:pPr>
        <w:pStyle w:val="body"/>
      </w:pPr>
      <w:r>
        <w:t xml:space="preserve">In addition to the encrypted messaging (using AES CCM) between the </w:t>
      </w:r>
      <w:r w:rsidR="00660836">
        <w:t>peers</w:t>
      </w:r>
      <w:r>
        <w:t>, the Security 2.0 Permission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497D04">
        <w:t xml:space="preserve">Figure </w:t>
      </w:r>
      <w:r w:rsidR="00497D04">
        <w:rPr>
          <w:noProof/>
        </w:rPr>
        <w:t>2</w:t>
      </w:r>
      <w:r w:rsidR="00497D04">
        <w:noBreakHyphen/>
      </w:r>
      <w:r w:rsidR="00497D0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5535A859" w:rsidR="005D2554" w:rsidRDefault="007E404E" w:rsidP="003522EA">
      <w:pPr>
        <w:pStyle w:val="figureanchor"/>
        <w:ind w:left="0"/>
      </w:pPr>
      <w:r>
        <w:object w:dxaOrig="10712" w:dyaOrig="9590" w14:anchorId="4A27D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5" o:title=""/>
          </v:shape>
          <o:OLEObject Type="Embed" ProgID="Visio.Drawing.11" ShapeID="_x0000_i1025" DrawAspect="Content" ObjectID="_1492505919" r:id="rId26"/>
        </w:object>
      </w:r>
    </w:p>
    <w:p w14:paraId="0EE8C25E" w14:textId="638109C3" w:rsidR="003443AB" w:rsidRDefault="005D2554" w:rsidP="00873242">
      <w:pPr>
        <w:pStyle w:val="Caption"/>
      </w:pPr>
      <w:bookmarkStart w:id="853" w:name="_Ref393889463"/>
      <w:bookmarkStart w:id="854" w:name="_Toc418259473"/>
      <w:r>
        <w:t xml:space="preserve">Figure </w:t>
      </w:r>
      <w:ins w:id="855" w:author="Author" w:date="2015-04-30T14:17:00Z">
        <w:r w:rsidR="00454D3D">
          <w:fldChar w:fldCharType="begin"/>
        </w:r>
        <w:r w:rsidR="00454D3D">
          <w:instrText xml:space="preserve"> STYLEREF 1 \s </w:instrText>
        </w:r>
      </w:ins>
      <w:r w:rsidR="00454D3D">
        <w:fldChar w:fldCharType="separate"/>
      </w:r>
      <w:r w:rsidR="00454D3D">
        <w:rPr>
          <w:noProof/>
        </w:rPr>
        <w:t>2</w:t>
      </w:r>
      <w:ins w:id="85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57" w:author="Author" w:date="2015-04-30T14:17:00Z">
        <w:r w:rsidR="00454D3D">
          <w:rPr>
            <w:noProof/>
          </w:rPr>
          <w:t>1</w:t>
        </w:r>
        <w:r w:rsidR="00454D3D">
          <w:fldChar w:fldCharType="end"/>
        </w:r>
      </w:ins>
      <w:del w:id="85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w:delText>
        </w:r>
        <w:r w:rsidR="00F26384" w:rsidDel="00454D3D">
          <w:rPr>
            <w:noProof/>
          </w:rPr>
          <w:fldChar w:fldCharType="end"/>
        </w:r>
      </w:del>
      <w:bookmarkEnd w:id="853"/>
      <w:r>
        <w:t>. Security system diagram</w:t>
      </w:r>
      <w:bookmarkEnd w:id="854"/>
    </w:p>
    <w:p w14:paraId="12755C5B" w14:textId="77777777" w:rsidR="005D2554" w:rsidRDefault="005D2554" w:rsidP="005D2554">
      <w:pPr>
        <w:pStyle w:val="Heading2"/>
      </w:pPr>
      <w:bookmarkStart w:id="859" w:name="_Toc418259382"/>
      <w:r>
        <w:t>Premises</w:t>
      </w:r>
      <w:bookmarkEnd w:id="859"/>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497D04">
        <w:t xml:space="preserve">Table </w:t>
      </w:r>
      <w:r w:rsidR="00497D04">
        <w:rPr>
          <w:noProof/>
        </w:rPr>
        <w:t>2</w:t>
      </w:r>
      <w:r w:rsidR="00497D04">
        <w:noBreakHyphen/>
      </w:r>
      <w:r w:rsidR="00497D0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860" w:name="_Ref393889708"/>
      <w:bookmarkStart w:id="861" w:name="_Toc418260712"/>
      <w:r>
        <w:t xml:space="preserve">Table </w:t>
      </w:r>
      <w:r w:rsidR="00B11535">
        <w:fldChar w:fldCharType="begin"/>
      </w:r>
      <w:r w:rsidR="00B11535">
        <w:instrText xml:space="preserve"> STYLEREF 1 \s </w:instrText>
      </w:r>
      <w:r w:rsidR="00B11535">
        <w:fldChar w:fldCharType="separate"/>
      </w:r>
      <w:r w:rsidR="00497D04">
        <w:rPr>
          <w:noProof/>
        </w:rPr>
        <w:t>2</w:t>
      </w:r>
      <w:r w:rsidR="00B11535">
        <w:rPr>
          <w:noProof/>
        </w:rPr>
        <w:fldChar w:fldCharType="end"/>
      </w:r>
      <w:r w:rsidR="00E37DF9">
        <w:noBreakHyphen/>
      </w:r>
      <w:r w:rsidR="00B11535">
        <w:fldChar w:fldCharType="begin"/>
      </w:r>
      <w:r w:rsidR="00B11535">
        <w:instrText xml:space="preserve"> SEQ Table \* ARABIC \s 1 </w:instrText>
      </w:r>
      <w:r w:rsidR="00B11535">
        <w:fldChar w:fldCharType="separate"/>
      </w:r>
      <w:r w:rsidR="00497D04">
        <w:rPr>
          <w:noProof/>
        </w:rPr>
        <w:t>1</w:t>
      </w:r>
      <w:r w:rsidR="00B11535">
        <w:rPr>
          <w:noProof/>
        </w:rPr>
        <w:fldChar w:fldCharType="end"/>
      </w:r>
      <w:bookmarkEnd w:id="860"/>
      <w:r>
        <w:t>. Security 2.0 premises</w:t>
      </w:r>
      <w:bookmarkEnd w:id="861"/>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35E71C0A" w:rsidR="007861BB" w:rsidRDefault="00664CE5" w:rsidP="007E1B72">
            <w:pPr>
              <w:pStyle w:val="tableentry"/>
            </w:pPr>
            <w:r>
              <w:t>Each</w:t>
            </w:r>
            <w:r w:rsidR="007861BB" w:rsidRPr="007E1B72">
              <w:t xml:space="preserve"> peer</w:t>
            </w:r>
            <w:r>
              <w:t xml:space="preserve"> is</w:t>
            </w:r>
            <w:r w:rsidR="007861BB" w:rsidRPr="007E1B72">
              <w:t xml:space="preserve"> identified by </w:t>
            </w:r>
            <w:r w:rsidR="006C5F93">
              <w:t xml:space="preserve">an authentication </w:t>
            </w:r>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E2B7655" w:rsidR="00D71FEF" w:rsidRDefault="00640B05">
            <w:pPr>
              <w:pStyle w:val="tableentry"/>
            </w:pPr>
            <w:r>
              <w:t>An admin</w:t>
            </w:r>
            <w:r w:rsidR="00EA5DF5">
              <w:t xml:space="preserve"> (or administrator)</w:t>
            </w:r>
            <w:r>
              <w:t xml:space="preserve"> is a </w:t>
            </w:r>
            <w:r w:rsidR="006C5F93">
              <w:t xml:space="preserve">security principal </w:t>
            </w:r>
            <w:r>
              <w:t>with administrator privilege for the application</w:t>
            </w:r>
          </w:p>
        </w:tc>
        <w:tc>
          <w:tcPr>
            <w:tcW w:w="4666" w:type="dxa"/>
          </w:tcPr>
          <w:p w14:paraId="460CBD3F" w14:textId="31B120B5" w:rsidR="00D71FEF" w:rsidRPr="007E1B72" w:rsidRDefault="00640B05">
            <w:pPr>
              <w:pStyle w:val="tablebulletlvl1"/>
            </w:pPr>
            <w:r>
              <w:t>An admin</w:t>
            </w:r>
            <w:r w:rsidR="00D71FEF">
              <w:t xml:space="preserve"> </w:t>
            </w:r>
            <w:r w:rsidR="001B0BE5">
              <w:t xml:space="preserve">is a member of the admin security group which </w:t>
            </w:r>
            <w:r w:rsidR="00D71FEF">
              <w:t>has full access to any object and interface in the application</w:t>
            </w:r>
          </w:p>
        </w:tc>
      </w:tr>
      <w:tr w:rsidR="00D71FEF" w14:paraId="7C7E90A4" w14:textId="77777777" w:rsidTr="00373FF5">
        <w:tc>
          <w:tcPr>
            <w:tcW w:w="1621" w:type="dxa"/>
          </w:tcPr>
          <w:p w14:paraId="2D92E38D" w14:textId="64679EC0" w:rsidR="00D71FEF" w:rsidRDefault="00D71FEF" w:rsidP="007D1AAA">
            <w:pPr>
              <w:pStyle w:val="tableentry"/>
            </w:pPr>
            <w:r>
              <w:lastRenderedPageBreak/>
              <w:t>Claim</w:t>
            </w:r>
          </w:p>
        </w:tc>
        <w:tc>
          <w:tcPr>
            <w:tcW w:w="2468" w:type="dxa"/>
          </w:tcPr>
          <w:p w14:paraId="77306A91" w14:textId="734090C0" w:rsidR="00D71FEF" w:rsidRDefault="00D71FEF" w:rsidP="00A95CB9">
            <w:pPr>
              <w:pStyle w:val="tablebulletlvl1"/>
              <w:numPr>
                <w:ilvl w:val="0"/>
                <w:numId w:val="0"/>
              </w:numPr>
              <w:ind w:left="245" w:hanging="245"/>
            </w:pPr>
            <w:r>
              <w:t xml:space="preserve">Incorporate a factory-reset </w:t>
            </w:r>
            <w:r w:rsidR="006C5F93">
              <w:t xml:space="preserve">application </w:t>
            </w:r>
            <w:r>
              <w:t xml:space="preserve">with the Permission </w:t>
            </w:r>
            <w:r w:rsidR="007E404E">
              <w:t>Module</w:t>
            </w:r>
          </w:p>
        </w:tc>
        <w:tc>
          <w:tcPr>
            <w:tcW w:w="4666" w:type="dxa"/>
          </w:tcPr>
          <w:p w14:paraId="17752E6B" w14:textId="61D11601" w:rsidR="00D71FEF" w:rsidRDefault="00D71FEF" w:rsidP="007E1B72">
            <w:pPr>
              <w:pStyle w:val="tablebulletlvl1"/>
            </w:pPr>
            <w:r>
              <w:t xml:space="preserve">A factory-reset </w:t>
            </w:r>
            <w:r w:rsidR="005F231C">
              <w:t xml:space="preserve">application </w:t>
            </w:r>
            <w:r>
              <w:t>has no list of certificate authorities</w:t>
            </w:r>
            <w:r w:rsidR="00B22548">
              <w:t xml:space="preserve"> for AllJoyn security.</w:t>
            </w:r>
          </w:p>
          <w:p w14:paraId="05828E86" w14:textId="2D460519" w:rsidR="00D71FEF" w:rsidRDefault="00D71FEF" w:rsidP="007E1B72">
            <w:pPr>
              <w:pStyle w:val="tablebulletlvl1"/>
            </w:pPr>
            <w:r>
              <w:t xml:space="preserve">A factory-reset </w:t>
            </w:r>
            <w:r w:rsidR="006C5F93">
              <w:t xml:space="preserve">application </w:t>
            </w:r>
            <w:r>
              <w:t>has no admin</w:t>
            </w:r>
            <w:r w:rsidR="006C5F93">
              <w:t xml:space="preserve"> for AllJoyn security.</w:t>
            </w:r>
          </w:p>
          <w:p w14:paraId="50626EEA" w14:textId="0EFE1428" w:rsidR="00D71FEF" w:rsidRDefault="00D71FEF">
            <w:pPr>
              <w:pStyle w:val="tablebulletlvl1"/>
            </w:pPr>
            <w:r>
              <w:t>Anyone can claim a factory</w:t>
            </w:r>
            <w:r w:rsidR="00640B05">
              <w:t>-</w:t>
            </w:r>
            <w:r>
              <w:t xml:space="preserve">reset </w:t>
            </w:r>
            <w:r w:rsidR="005F231C">
              <w:t>application</w:t>
            </w:r>
            <w:r>
              <w:t>.</w:t>
            </w:r>
          </w:p>
          <w:p w14:paraId="6B45D994" w14:textId="77777777" w:rsidR="001B0BE5" w:rsidRDefault="001B0BE5">
            <w:pPr>
              <w:pStyle w:val="tablebulletlvl1"/>
            </w:pPr>
            <w:r>
              <w:t>The Claimer installs a certificate authority</w:t>
            </w:r>
          </w:p>
          <w:p w14:paraId="7CA26160" w14:textId="5CEB2CEF" w:rsidR="001B0BE5" w:rsidRDefault="001B0BE5">
            <w:pPr>
              <w:pStyle w:val="tablebulletlvl1"/>
            </w:pPr>
            <w:r>
              <w:t>The Claimer installs an admin security group</w:t>
            </w:r>
          </w:p>
        </w:tc>
      </w:tr>
      <w:tr w:rsidR="00D71FEF" w14:paraId="6C21D1FF" w14:textId="77777777" w:rsidTr="00373FF5">
        <w:tc>
          <w:tcPr>
            <w:tcW w:w="1621" w:type="dxa"/>
          </w:tcPr>
          <w:p w14:paraId="1E7FCBA8" w14:textId="71B8E30C" w:rsidR="00D71FEF" w:rsidRDefault="00D71FEF" w:rsidP="007E1B72">
            <w:pPr>
              <w:pStyle w:val="tableentry"/>
            </w:pPr>
            <w:r>
              <w:t>Policy</w:t>
            </w:r>
          </w:p>
        </w:tc>
        <w:tc>
          <w:tcPr>
            <w:tcW w:w="2468" w:type="dxa"/>
          </w:tcPr>
          <w:p w14:paraId="27B4AB0C" w14:textId="094C323C" w:rsidR="00D71FEF" w:rsidRDefault="00D71FEF" w:rsidP="00373FF5">
            <w:pPr>
              <w:pStyle w:val="tablebulletlvl1"/>
              <w:numPr>
                <w:ilvl w:val="0"/>
                <w:numId w:val="0"/>
              </w:numPr>
              <w:ind w:left="245" w:hanging="245"/>
            </w:pPr>
            <w:r>
              <w:t xml:space="preserve">A policy is a list of </w:t>
            </w:r>
            <w:del w:id="862" w:author="Author" w:date="2015-04-30T16:50:00Z">
              <w:r w:rsidR="00881E3E" w:rsidDel="00C22F01">
                <w:delText>rules</w:delText>
              </w:r>
              <w:r w:rsidR="006C5F93" w:rsidDel="00C22F01">
                <w:delText xml:space="preserve"> </w:delText>
              </w:r>
            </w:del>
            <w:ins w:id="863" w:author="Author" w:date="2015-04-30T16:50:00Z">
              <w:r w:rsidR="00C22F01">
                <w:t xml:space="preserve">ACLs </w:t>
              </w:r>
            </w:ins>
            <w:r>
              <w:t>governing  the behavior of an application</w:t>
            </w:r>
          </w:p>
          <w:p w14:paraId="5912BBFB" w14:textId="2816A16C" w:rsidR="00D71FEF" w:rsidRDefault="00D71FEF" w:rsidP="00373FF5">
            <w:pPr>
              <w:pStyle w:val="tablebulletlvl1"/>
              <w:numPr>
                <w:ilvl w:val="0"/>
                <w:numId w:val="0"/>
              </w:numPr>
              <w:ind w:left="245" w:hanging="245"/>
            </w:pPr>
            <w:r>
              <w:t xml:space="preserve">A policy template is a list of rules defined by the application developer to guide the </w:t>
            </w:r>
            <w:r w:rsidR="00D93DD7">
              <w:t xml:space="preserve">admin </w:t>
            </w:r>
            <w:r>
              <w:t>for policy building.</w:t>
            </w:r>
          </w:p>
          <w:p w14:paraId="3EC2771B" w14:textId="073B6196" w:rsidR="000F0855" w:rsidRDefault="000F0855">
            <w:pPr>
              <w:pStyle w:val="tablebulletlvl1"/>
              <w:numPr>
                <w:ilvl w:val="0"/>
                <w:numId w:val="0"/>
              </w:numPr>
            </w:pPr>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621008F8"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r w:rsidR="006C5F93">
              <w:t xml:space="preserve">admin </w:t>
            </w:r>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4B2FCB9D" w:rsidR="00D71FEF" w:rsidRDefault="00D71FEF">
            <w:pPr>
              <w:pStyle w:val="tablebulletlvl1"/>
            </w:pPr>
            <w:r>
              <w:t>A</w:t>
            </w:r>
            <w:r w:rsidR="006C5F93">
              <w:t xml:space="preserve"> keystore </w:t>
            </w:r>
            <w:r w:rsidR="00AF1166">
              <w:t>has at most one</w:t>
            </w:r>
            <w:r>
              <w:t xml:space="preserve"> polic</w:t>
            </w:r>
            <w:r w:rsidR="00AF1166">
              <w:t>y</w:t>
            </w:r>
            <w:r>
              <w:t>.</w:t>
            </w:r>
            <w:r w:rsidR="00095A8B">
              <w:t xml:space="preserve">  A complex application with multiple bus attachments can use a shared keystore in one bus attachment and an app-specific keystore for another bus attachment.  In such case, the complex application has in fact more than one polic</w:t>
            </w:r>
            <w:ins w:id="864" w:author="Author" w:date="2015-04-30T16:50:00Z">
              <w:r w:rsidR="00C22F01">
                <w:t>y</w:t>
              </w:r>
            </w:ins>
            <w:del w:id="865" w:author="Author" w:date="2015-04-30T16:50:00Z">
              <w:r w:rsidR="00095A8B" w:rsidDel="00C22F01">
                <w:delText>ies</w:delText>
              </w:r>
            </w:del>
            <w:r w:rsidR="00095A8B">
              <w:t>.</w:t>
            </w:r>
          </w:p>
          <w:p w14:paraId="5134A81A" w14:textId="35F879BD" w:rsidR="000F0855" w:rsidRDefault="000F0855">
            <w:pPr>
              <w:pStyle w:val="tablebulletlvl1"/>
            </w:pPr>
            <w:r>
              <w:t xml:space="preserve">An admin can query the existing policy installed in the </w:t>
            </w:r>
            <w:r w:rsidR="00E8227F">
              <w:t>keystore.</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4458067E" w:rsidR="00D71FEF" w:rsidRDefault="00D71FEF" w:rsidP="007E1B72">
            <w:pPr>
              <w:pStyle w:val="tablebulletlvl1"/>
            </w:pPr>
            <w:r>
              <w:t>A</w:t>
            </w:r>
            <w:r w:rsidR="00640B05">
              <w:t xml:space="preserve">n application </w:t>
            </w:r>
            <w:r>
              <w:t xml:space="preserve">trusts </w:t>
            </w:r>
            <w:r w:rsidR="00E8227F">
              <w:t xml:space="preserve">a </w:t>
            </w:r>
            <w:r>
              <w:t xml:space="preserve">membership certificate if the issuer or any subject in the issuer’s certificate chain </w:t>
            </w:r>
            <w:r w:rsidR="005F231C">
              <w:t xml:space="preserve">is the </w:t>
            </w:r>
            <w:r w:rsidR="001B0BE5">
              <w:t xml:space="preserve">certificate authority </w:t>
            </w:r>
            <w:r w:rsidR="005F231C">
              <w:t>or the security group authority</w:t>
            </w:r>
            <w:r w:rsidR="00640B05">
              <w:t>.</w:t>
            </w:r>
          </w:p>
          <w:p w14:paraId="292FFBD5" w14:textId="3EE80B39" w:rsidR="00D71FEF" w:rsidRDefault="00D71FEF" w:rsidP="007E1B72">
            <w:pPr>
              <w:pStyle w:val="tablebulletlvl1"/>
            </w:pPr>
            <w:r>
              <w:t xml:space="preserve">A membership certificate </w:t>
            </w:r>
            <w:r w:rsidR="001B0901">
              <w:t xml:space="preserve">subject </w:t>
            </w:r>
            <w:r>
              <w:t>can generate</w:t>
            </w:r>
            <w:r w:rsidR="00E8227F">
              <w:t xml:space="preserve"> </w:t>
            </w:r>
            <w:r>
              <w:t>additional membership certificate</w:t>
            </w:r>
            <w:r w:rsidR="006B17FA">
              <w:t>s</w:t>
            </w:r>
            <w:r>
              <w:t xml:space="preserve"> for the given </w:t>
            </w:r>
            <w:r w:rsidR="00703764">
              <w:t xml:space="preserve">security group </w:t>
            </w:r>
            <w:del w:id="866" w:author="Author" w:date="2015-05-06T10:12:00Z">
              <w:r w:rsidDel="0058326B">
                <w:delText xml:space="preserve">with the same or more restrictive permissions </w:delText>
              </w:r>
            </w:del>
            <w:r>
              <w:t>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r w:rsidR="00881E3E">
              <w:t xml:space="preserve"> into its keystore.</w:t>
            </w:r>
          </w:p>
        </w:tc>
      </w:tr>
      <w:tr w:rsidR="00867322" w14:paraId="5B8B72A1" w14:textId="77777777" w:rsidTr="00373FF5">
        <w:tc>
          <w:tcPr>
            <w:tcW w:w="1621" w:type="dxa"/>
          </w:tcPr>
          <w:p w14:paraId="68661A16" w14:textId="370449F4" w:rsidR="00867322" w:rsidRDefault="00867322" w:rsidP="00867322">
            <w:pPr>
              <w:pStyle w:val="tableentry"/>
            </w:pPr>
            <w:r>
              <w:t>Identity certificate</w:t>
            </w:r>
          </w:p>
        </w:tc>
        <w:tc>
          <w:tcPr>
            <w:tcW w:w="2468" w:type="dxa"/>
          </w:tcPr>
          <w:p w14:paraId="30039FB3" w14:textId="3A95F9E5" w:rsidR="00867322" w:rsidRDefault="00867322" w:rsidP="00867322">
            <w:pPr>
              <w:pStyle w:val="tablebulletlvl1"/>
              <w:numPr>
                <w:ilvl w:val="0"/>
                <w:numId w:val="0"/>
              </w:numPr>
              <w:ind w:left="245" w:hanging="245"/>
            </w:pPr>
            <w:r>
              <w:t>Certificate that signs the identity information.</w:t>
            </w:r>
          </w:p>
        </w:tc>
        <w:tc>
          <w:tcPr>
            <w:tcW w:w="4666" w:type="dxa"/>
          </w:tcPr>
          <w:p w14:paraId="7B5BE23F" w14:textId="77777777" w:rsidR="00867322" w:rsidRDefault="00867322" w:rsidP="00867322">
            <w:pPr>
              <w:pStyle w:val="tablebulletlvl1"/>
            </w:pPr>
            <w:r>
              <w:t>The Certificate has an identity alias stored in the X.509 SubjectAltName extension field.</w:t>
            </w:r>
          </w:p>
          <w:p w14:paraId="201A9EA8" w14:textId="77777777" w:rsidR="00867322" w:rsidRDefault="00867322">
            <w:pPr>
              <w:pStyle w:val="tablebulletlvl1"/>
              <w:rPr>
                <w:ins w:id="867" w:author="Author" w:date="2015-05-06T10:11:00Z"/>
              </w:rPr>
            </w:pPr>
            <w:r>
              <w:t>An application trusts identity certificate</w:t>
            </w:r>
            <w:r w:rsidR="001B0BE5">
              <w:t>s</w:t>
            </w:r>
            <w:r>
              <w:t xml:space="preserve"> issued by the application’s certificate authorit</w:t>
            </w:r>
            <w:r w:rsidR="001B0BE5">
              <w:t xml:space="preserve">y </w:t>
            </w:r>
            <w:r w:rsidR="00CE626D">
              <w:t xml:space="preserve">or any of the </w:t>
            </w:r>
            <w:r>
              <w:t>security group authoritie</w:t>
            </w:r>
            <w:r w:rsidR="0067233E">
              <w:t>s listed in the application’s policy.</w:t>
            </w:r>
          </w:p>
          <w:p w14:paraId="16126A79" w14:textId="434191B5" w:rsidR="0058326B" w:rsidRDefault="0058326B">
            <w:pPr>
              <w:pStyle w:val="tablebulletlvl1"/>
            </w:pPr>
            <w:ins w:id="868" w:author="Author" w:date="2015-05-06T10:11:00Z">
              <w:r>
                <w:t xml:space="preserve">An identity certificate subject can generate additional identity if the delegate flag is enabled. This type of </w:t>
              </w:r>
            </w:ins>
            <w:ins w:id="869" w:author="Author" w:date="2015-05-06T10:12:00Z">
              <w:r>
                <w:t>identity</w:t>
              </w:r>
            </w:ins>
            <w:ins w:id="870" w:author="Author" w:date="2015-05-06T10:11:00Z">
              <w:r>
                <w:t xml:space="preserve"> certificate will not allow further delegation.</w:t>
              </w:r>
            </w:ins>
          </w:p>
        </w:tc>
      </w:tr>
      <w:tr w:rsidR="00867322" w14:paraId="68F510EA" w14:textId="77777777" w:rsidTr="00373FF5">
        <w:tc>
          <w:tcPr>
            <w:tcW w:w="1621" w:type="dxa"/>
          </w:tcPr>
          <w:p w14:paraId="00B1173B" w14:textId="0C225402" w:rsidR="00867322" w:rsidRDefault="00867322" w:rsidP="00867322">
            <w:pPr>
              <w:pStyle w:val="tableentry"/>
            </w:pPr>
            <w:r>
              <w:lastRenderedPageBreak/>
              <w:t>Manifest</w:t>
            </w:r>
          </w:p>
        </w:tc>
        <w:tc>
          <w:tcPr>
            <w:tcW w:w="2468" w:type="dxa"/>
          </w:tcPr>
          <w:p w14:paraId="24D4E1CA" w14:textId="32C54098" w:rsidR="00867322" w:rsidRDefault="00867322" w:rsidP="00FE2AB1">
            <w:pPr>
              <w:pStyle w:val="tablebulletlvl1"/>
              <w:numPr>
                <w:ilvl w:val="0"/>
                <w:numId w:val="0"/>
              </w:numPr>
              <w:ind w:left="245" w:hanging="245"/>
            </w:pPr>
            <w:r>
              <w:t>The permission rules accompanying the identity certificate</w:t>
            </w:r>
          </w:p>
        </w:tc>
        <w:tc>
          <w:tcPr>
            <w:tcW w:w="4666" w:type="dxa"/>
          </w:tcPr>
          <w:p w14:paraId="15E6D46F" w14:textId="02CFB998" w:rsidR="00867322" w:rsidRDefault="00C22F01" w:rsidP="00867322">
            <w:pPr>
              <w:pStyle w:val="tablebulletlvl1"/>
            </w:pPr>
            <w:ins w:id="871" w:author="Author" w:date="2015-04-30T16:51:00Z">
              <w:r>
                <w:t xml:space="preserve">The </w:t>
              </w:r>
            </w:ins>
            <w:del w:id="872" w:author="Author" w:date="2015-04-30T16:51:00Z">
              <w:r w:rsidR="00867322" w:rsidDel="00C22F01">
                <w:delText>M</w:delText>
              </w:r>
            </w:del>
            <w:ins w:id="873" w:author="Author" w:date="2015-04-30T16:51:00Z">
              <w:r>
                <w:t>m</w:t>
              </w:r>
            </w:ins>
            <w:r w:rsidR="00867322">
              <w:t xml:space="preserve">anifest </w:t>
            </w:r>
            <w:r w:rsidR="00A64D0E">
              <w:t xml:space="preserve">is </w:t>
            </w:r>
            <w:r w:rsidR="00867322">
              <w:t xml:space="preserve">not present in the identity certificate.  </w:t>
            </w:r>
            <w:r w:rsidR="00A64D0E">
              <w:t xml:space="preserve">It is </w:t>
            </w:r>
            <w:r w:rsidR="00867322">
              <w:t>accompanied with the identity certificate.</w:t>
            </w:r>
          </w:p>
          <w:p w14:paraId="0A0F4508" w14:textId="4A3B8884" w:rsidR="00867322" w:rsidRDefault="00867322" w:rsidP="00867322">
            <w:pPr>
              <w:pStyle w:val="tablebulletlvl1"/>
            </w:pPr>
            <w:r>
              <w:t xml:space="preserve">The manifest digest is present in the </w:t>
            </w:r>
            <w:ins w:id="874" w:author="Author" w:date="2015-05-06T10:13:00Z">
              <w:r w:rsidR="0058326B">
                <w:t xml:space="preserve">leaf cert of an </w:t>
              </w:r>
            </w:ins>
            <w:r>
              <w:t>identity certificate</w:t>
            </w:r>
            <w:ins w:id="875" w:author="Author" w:date="2015-05-06T10:13:00Z">
              <w:r w:rsidR="0058326B">
                <w:t xml:space="preserve"> chain.</w:t>
              </w:r>
            </w:ins>
            <w:del w:id="876" w:author="Author" w:date="2015-05-06T10:13:00Z">
              <w:r w:rsidDel="0058326B">
                <w:delText>.</w:delText>
              </w:r>
            </w:del>
          </w:p>
          <w:p w14:paraId="31669060" w14:textId="4393B81D" w:rsidR="00867322" w:rsidRDefault="00867322" w:rsidP="002F3CD4">
            <w:pPr>
              <w:pStyle w:val="tablebulletlvl1"/>
            </w:pPr>
            <w:r>
              <w:t xml:space="preserve">The manifest syntax is the same as the policy </w:t>
            </w:r>
            <w:r w:rsidR="0078796F">
              <w:t xml:space="preserve">rule </w:t>
            </w:r>
            <w:r>
              <w:t xml:space="preserve">syntax.  While the policy stays local the manifest is presented to the peer along with the </w:t>
            </w:r>
            <w:r w:rsidR="00D93DD7">
              <w:t xml:space="preserve">identity </w:t>
            </w:r>
            <w:r>
              <w:t>certificate.</w:t>
            </w:r>
          </w:p>
          <w:p w14:paraId="16EEF9E2" w14:textId="150B189D" w:rsidR="00A64D0E" w:rsidRDefault="00A64D0E">
            <w:pPr>
              <w:pStyle w:val="tablebulletlvl1"/>
            </w:pPr>
            <w:r>
              <w:t>The manifest is generated based on the manifest template provided by the application developer.</w:t>
            </w:r>
          </w:p>
        </w:tc>
      </w:tr>
      <w:tr w:rsidR="00867322" w14:paraId="4B159C9B" w14:textId="77777777" w:rsidTr="00373FF5">
        <w:tc>
          <w:tcPr>
            <w:tcW w:w="1621" w:type="dxa"/>
          </w:tcPr>
          <w:p w14:paraId="4A582826" w14:textId="77777777" w:rsidR="00867322" w:rsidRDefault="00867322" w:rsidP="00867322">
            <w:pPr>
              <w:pStyle w:val="tableentry"/>
            </w:pPr>
            <w:r>
              <w:t>Security Manager</w:t>
            </w:r>
          </w:p>
        </w:tc>
        <w:tc>
          <w:tcPr>
            <w:tcW w:w="2468" w:type="dxa"/>
          </w:tcPr>
          <w:p w14:paraId="33091C09" w14:textId="2114258B" w:rsidR="00867322" w:rsidRDefault="00867322" w:rsidP="00486FA3">
            <w:pPr>
              <w:pStyle w:val="tablebulletlvl1"/>
              <w:numPr>
                <w:ilvl w:val="0"/>
                <w:numId w:val="0"/>
              </w:numPr>
              <w:ind w:left="245" w:hanging="245"/>
            </w:pPr>
            <w:r w:rsidRPr="005D2554">
              <w:t>A</w:t>
            </w:r>
            <w:ins w:id="877" w:author="Author" w:date="2015-04-30T16:47:00Z">
              <w:r w:rsidR="00C22F01">
                <w:t xml:space="preserve"> service </w:t>
              </w:r>
            </w:ins>
            <w:del w:id="878" w:author="Author" w:date="2015-04-30T16:47:00Z">
              <w:r w:rsidDel="00C22F01">
                <w:delText xml:space="preserve">n application </w:delText>
              </w:r>
            </w:del>
            <w:r>
              <w:t>used</w:t>
            </w:r>
            <w:r w:rsidRPr="005D2554">
              <w:t xml:space="preserve"> to manage cryptographic keys, </w:t>
            </w:r>
            <w:r>
              <w:t xml:space="preserve">and generate </w:t>
            </w:r>
            <w:r w:rsidRPr="005D2554">
              <w:t>certificates.</w:t>
            </w:r>
          </w:p>
        </w:tc>
        <w:tc>
          <w:tcPr>
            <w:tcW w:w="4666" w:type="dxa"/>
          </w:tcPr>
          <w:p w14:paraId="3B5F1E2E" w14:textId="2A8C09B6" w:rsidR="00867322" w:rsidRDefault="00867322" w:rsidP="00867322">
            <w:pPr>
              <w:pStyle w:val="tablebulletlvl1"/>
            </w:pPr>
            <w:r>
              <w:t>Security Manager can push policy and certificates to application</w:t>
            </w:r>
          </w:p>
        </w:tc>
      </w:tr>
    </w:tbl>
    <w:p w14:paraId="1725D49B" w14:textId="77777777" w:rsidR="000A5F7E" w:rsidRDefault="007E1B72" w:rsidP="000A5F7E">
      <w:pPr>
        <w:pStyle w:val="Heading2"/>
      </w:pPr>
      <w:bookmarkStart w:id="879" w:name="_Toc418259383"/>
      <w:r>
        <w:t>Typical operation</w:t>
      </w:r>
      <w:r w:rsidR="00FD63CD">
        <w:t>s</w:t>
      </w:r>
      <w:bookmarkEnd w:id="879"/>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rsidP="006A5C87">
      <w:pPr>
        <w:pStyle w:val="Heading3"/>
      </w:pPr>
      <w:bookmarkStart w:id="880" w:name="_Toc418259384"/>
      <w:r>
        <w:t>Assumptions</w:t>
      </w:r>
      <w:bookmarkEnd w:id="880"/>
    </w:p>
    <w:p w14:paraId="3AE802CB" w14:textId="760FA8B9" w:rsidR="00924D77" w:rsidRDefault="00924D77">
      <w:pPr>
        <w:pStyle w:val="body"/>
      </w:pPr>
      <w:r>
        <w:t xml:space="preserve">In all the flows listed in this section, the Security Manager is assumed to </w:t>
      </w:r>
      <w:r w:rsidR="001B5C61">
        <w:t xml:space="preserve">be </w:t>
      </w:r>
      <w:r>
        <w:t xml:space="preserve">claimed by another Security Manager or </w:t>
      </w:r>
      <w:r w:rsidR="001B5C61">
        <w:t xml:space="preserve">to be </w:t>
      </w:r>
      <w:r>
        <w:t>self</w:t>
      </w:r>
      <w:r w:rsidR="001B5C61">
        <w:t>-</w:t>
      </w:r>
      <w:r>
        <w:t xml:space="preserve">claimed.  </w:t>
      </w:r>
      <w:r w:rsidR="00732711">
        <w:t xml:space="preserve">The certificates may have been issued from sources in the cloud.  </w:t>
      </w:r>
      <w:r>
        <w:t>As the result, the Security Manager is shown with one certificate authority and an identi</w:t>
      </w:r>
      <w:ins w:id="881" w:author="Author" w:date="2015-04-30T16:52:00Z">
        <w:r w:rsidR="00C22F01">
          <w:t>t</w:t>
        </w:r>
      </w:ins>
      <w:del w:id="882" w:author="Author" w:date="2015-04-30T16:52:00Z">
        <w:r w:rsidDel="00C22F01">
          <w:delText>f</w:delText>
        </w:r>
      </w:del>
      <w:r>
        <w:t>y certificate.</w:t>
      </w:r>
    </w:p>
    <w:p w14:paraId="41911DFE" w14:textId="6545931B" w:rsidR="00013F5E" w:rsidRDefault="00013F5E" w:rsidP="006A5C87">
      <w:pPr>
        <w:pStyle w:val="Heading3"/>
      </w:pPr>
      <w:bookmarkStart w:id="883" w:name="_Toc418259385"/>
      <w:r>
        <w:t>Sample Certificates and Policy Entries</w:t>
      </w:r>
      <w:bookmarkEnd w:id="883"/>
    </w:p>
    <w:p w14:paraId="119D940E" w14:textId="05F76E39" w:rsidR="00013F5E" w:rsidRDefault="00013F5E">
      <w:pPr>
        <w:pStyle w:val="body"/>
      </w:pPr>
      <w:r>
        <w:t>The following is a high level presentation of certificates and policy entries used in the flows in this section.</w:t>
      </w:r>
    </w:p>
    <w:p w14:paraId="08EAA6D3" w14:textId="479C84CB" w:rsidR="00B142A6" w:rsidRDefault="00486FA3" w:rsidP="006A5C87">
      <w:pPr>
        <w:pStyle w:val="body"/>
        <w:keepNext/>
        <w:ind w:left="0"/>
      </w:pPr>
      <w:ins w:id="884" w:author="Author" w:date="2015-05-01T15:08:00Z">
        <w:r>
          <w:object w:dxaOrig="10721" w:dyaOrig="10711" w14:anchorId="1DA1D11D">
            <v:shape id="_x0000_i1026" type="#_x0000_t75" style="width:468pt;height:467.25pt" o:ole="">
              <v:imagedata r:id="rId27" o:title=""/>
            </v:shape>
            <o:OLEObject Type="Embed" ProgID="Visio.Drawing.11" ShapeID="_x0000_i1026" DrawAspect="Content" ObjectID="_1492505920" r:id="rId28"/>
          </w:object>
        </w:r>
      </w:ins>
      <w:del w:id="885" w:author="Author" w:date="2015-05-01T15:08:00Z">
        <w:r w:rsidR="00497D04" w:rsidDel="00486FA3">
          <w:object w:dxaOrig="10721" w:dyaOrig="10711" w14:anchorId="0A796A86">
            <v:shape id="_x0000_i1027" type="#_x0000_t75" style="width:468pt;height:467.25pt" o:ole="">
              <v:imagedata r:id="rId29" o:title=""/>
            </v:shape>
            <o:OLEObject Type="Embed" ProgID="Visio.Drawing.11" ShapeID="_x0000_i1027" DrawAspect="Content" ObjectID="_1492505921" r:id="rId30"/>
          </w:object>
        </w:r>
      </w:del>
    </w:p>
    <w:p w14:paraId="2D0EB52F" w14:textId="786D83E3" w:rsidR="00B142A6" w:rsidRDefault="00B142A6">
      <w:pPr>
        <w:pStyle w:val="Caption"/>
      </w:pPr>
      <w:bookmarkStart w:id="886" w:name="_Toc418259474"/>
      <w:r>
        <w:t xml:space="preserve">Figure </w:t>
      </w:r>
      <w:ins w:id="887" w:author="Author" w:date="2015-04-30T14:17:00Z">
        <w:r w:rsidR="00454D3D">
          <w:fldChar w:fldCharType="begin"/>
        </w:r>
        <w:r w:rsidR="00454D3D">
          <w:instrText xml:space="preserve"> STYLEREF 1 \s </w:instrText>
        </w:r>
      </w:ins>
      <w:r w:rsidR="00454D3D">
        <w:fldChar w:fldCharType="separate"/>
      </w:r>
      <w:r w:rsidR="00454D3D">
        <w:rPr>
          <w:noProof/>
        </w:rPr>
        <w:t>2</w:t>
      </w:r>
      <w:ins w:id="88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89" w:author="Author" w:date="2015-04-30T14:17:00Z">
        <w:r w:rsidR="00454D3D">
          <w:rPr>
            <w:noProof/>
          </w:rPr>
          <w:t>2</w:t>
        </w:r>
        <w:r w:rsidR="00454D3D">
          <w:fldChar w:fldCharType="end"/>
        </w:r>
      </w:ins>
      <w:del w:id="89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w:delText>
        </w:r>
        <w:r w:rsidR="00F26384" w:rsidDel="00454D3D">
          <w:rPr>
            <w:noProof/>
          </w:rPr>
          <w:fldChar w:fldCharType="end"/>
        </w:r>
      </w:del>
      <w:r>
        <w:t>: Sample Certificate</w:t>
      </w:r>
      <w:r w:rsidR="00DE01AF">
        <w:t>s</w:t>
      </w:r>
      <w:r>
        <w:t xml:space="preserve"> and ACL entries</w:t>
      </w:r>
      <w:bookmarkEnd w:id="886"/>
    </w:p>
    <w:p w14:paraId="021EC993" w14:textId="7227BBD5" w:rsidR="00F52420" w:rsidRDefault="00F52420" w:rsidP="00FE2AB1">
      <w:pPr>
        <w:pStyle w:val="Heading4"/>
      </w:pPr>
      <w:r>
        <w:t>The peer types</w:t>
      </w:r>
    </w:p>
    <w:p w14:paraId="795DCA64" w14:textId="56C4C3D4" w:rsidR="00F52420" w:rsidRDefault="00F52420" w:rsidP="00FE2AB1">
      <w:pPr>
        <w:pStyle w:val="body"/>
      </w:pPr>
      <w:r>
        <w:t>The following peer types are supported in the permission policy</w:t>
      </w:r>
    </w:p>
    <w:tbl>
      <w:tblPr>
        <w:tblStyle w:val="TableGrid"/>
        <w:tblW w:w="0" w:type="auto"/>
        <w:tblInd w:w="802" w:type="dxa"/>
        <w:tblLayout w:type="fixed"/>
        <w:tblLook w:val="04A0" w:firstRow="1" w:lastRow="0" w:firstColumn="1" w:lastColumn="0" w:noHBand="0" w:noVBand="1"/>
        <w:tblPrChange w:id="891" w:author="Author" w:date="2015-04-30T16:56:00Z">
          <w:tblPr>
            <w:tblStyle w:val="TableGrid"/>
            <w:tblW w:w="0" w:type="auto"/>
            <w:tblInd w:w="802" w:type="dxa"/>
            <w:tblLook w:val="04A0" w:firstRow="1" w:lastRow="0" w:firstColumn="1" w:lastColumn="0" w:noHBand="0" w:noVBand="1"/>
          </w:tblPr>
        </w:tblPrChange>
      </w:tblPr>
      <w:tblGrid>
        <w:gridCol w:w="3960"/>
        <w:gridCol w:w="4582"/>
        <w:tblGridChange w:id="892">
          <w:tblGrid>
            <w:gridCol w:w="5975"/>
            <w:gridCol w:w="2567"/>
          </w:tblGrid>
        </w:tblGridChange>
      </w:tblGrid>
      <w:tr w:rsidR="00F52420" w14:paraId="1577FA4E" w14:textId="77777777" w:rsidTr="00926AB8">
        <w:trPr>
          <w:cnfStyle w:val="100000000000" w:firstRow="1" w:lastRow="0" w:firstColumn="0" w:lastColumn="0" w:oddVBand="0" w:evenVBand="0" w:oddHBand="0" w:evenHBand="0" w:firstRowFirstColumn="0" w:firstRowLastColumn="0" w:lastRowFirstColumn="0" w:lastRowLastColumn="0"/>
        </w:trPr>
        <w:tc>
          <w:tcPr>
            <w:tcW w:w="3960" w:type="dxa"/>
            <w:tcPrChange w:id="893" w:author="Author" w:date="2015-04-30T16:56:00Z">
              <w:tcPr>
                <w:tcW w:w="2970" w:type="dxa"/>
              </w:tcPr>
            </w:tcPrChange>
          </w:tcPr>
          <w:p w14:paraId="01B1A8DC" w14:textId="2AF7E701" w:rsidR="00F52420" w:rsidRPr="00FE2AB1"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b/>
              </w:rPr>
            </w:pPr>
            <w:r w:rsidRPr="00FE2AB1">
              <w:rPr>
                <w:b/>
              </w:rPr>
              <w:t>Peer Type</w:t>
            </w:r>
          </w:p>
        </w:tc>
        <w:tc>
          <w:tcPr>
            <w:tcW w:w="4582" w:type="dxa"/>
            <w:tcPrChange w:id="894" w:author="Author" w:date="2015-04-30T16:56:00Z">
              <w:tcPr>
                <w:tcW w:w="5572" w:type="dxa"/>
              </w:tcPr>
            </w:tcPrChange>
          </w:tcPr>
          <w:p w14:paraId="17A7A52A" w14:textId="0365DAF3" w:rsidR="00F52420" w:rsidRPr="00FE2AB1"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b/>
              </w:rPr>
            </w:pPr>
            <w:r w:rsidRPr="00FE2AB1">
              <w:rPr>
                <w:b/>
              </w:rPr>
              <w:t>Description</w:t>
            </w:r>
          </w:p>
        </w:tc>
      </w:tr>
      <w:tr w:rsidR="00F52420" w14:paraId="6C3CF34B" w14:textId="77777777" w:rsidTr="00926AB8">
        <w:tc>
          <w:tcPr>
            <w:tcW w:w="3960" w:type="dxa"/>
            <w:tcPrChange w:id="895" w:author="Author" w:date="2015-04-30T16:56:00Z">
              <w:tcPr>
                <w:tcW w:w="2970" w:type="dxa"/>
              </w:tcPr>
            </w:tcPrChange>
          </w:tcPr>
          <w:p w14:paraId="36CA35BD" w14:textId="1D1588CE" w:rsidR="00F52420" w:rsidRDefault="00C22F01" w:rsidP="00486FA3">
            <w:pPr>
              <w:pStyle w:val="body"/>
              <w:ind w:left="0"/>
            </w:pPr>
            <w:ins w:id="896" w:author="Author" w:date="2015-04-30T16:53:00Z">
              <w:r>
                <w:t>ALL</w:t>
              </w:r>
            </w:ins>
            <w:del w:id="897" w:author="Author" w:date="2015-04-30T16:53:00Z">
              <w:r w:rsidR="00F52420" w:rsidDel="00C22F01">
                <w:delText>ANONYMOUS_USER</w:delText>
              </w:r>
            </w:del>
          </w:p>
        </w:tc>
        <w:tc>
          <w:tcPr>
            <w:tcW w:w="4582" w:type="dxa"/>
            <w:tcPrChange w:id="898" w:author="Author" w:date="2015-04-30T16:56:00Z">
              <w:tcPr>
                <w:tcW w:w="5572" w:type="dxa"/>
              </w:tcPr>
            </w:tcPrChange>
          </w:tcPr>
          <w:p w14:paraId="067C5E5E" w14:textId="6604E2CD" w:rsidR="00F52420" w:rsidRDefault="00F52420" w:rsidP="007B3887">
            <w:pPr>
              <w:pStyle w:val="body"/>
              <w:ind w:left="0"/>
            </w:pPr>
            <w:r>
              <w:t>Th</w:t>
            </w:r>
            <w:ins w:id="899" w:author="Author" w:date="2015-04-30T16:55:00Z">
              <w:r w:rsidR="00C22F01">
                <w:t xml:space="preserve">is match all </w:t>
              </w:r>
            </w:ins>
            <w:del w:id="900" w:author="Author" w:date="2015-04-30T16:55:00Z">
              <w:r w:rsidDel="00C22F01">
                <w:delText xml:space="preserve">e </w:delText>
              </w:r>
            </w:del>
            <w:r>
              <w:t>peer</w:t>
            </w:r>
            <w:ins w:id="901" w:author="Author" w:date="2015-04-30T16:55:00Z">
              <w:r w:rsidR="00C22F01">
                <w:t xml:space="preserve">s including the anonymous peer using </w:t>
              </w:r>
            </w:ins>
            <w:del w:id="902" w:author="Author" w:date="2015-04-30T16:55:00Z">
              <w:r w:rsidDel="00C22F01">
                <w:delText xml:space="preserve"> is not authenticated.  It </w:delText>
              </w:r>
              <w:r w:rsidDel="00926AB8">
                <w:delText xml:space="preserve">uses </w:delText>
              </w:r>
            </w:del>
            <w:r>
              <w:t>ECDHE_NULL key exchange.</w:t>
            </w:r>
          </w:p>
        </w:tc>
      </w:tr>
      <w:tr w:rsidR="00F52420" w14:paraId="3111239C" w14:textId="77777777" w:rsidTr="00926AB8">
        <w:tc>
          <w:tcPr>
            <w:tcW w:w="3960" w:type="dxa"/>
            <w:tcPrChange w:id="903" w:author="Author" w:date="2015-04-30T16:56:00Z">
              <w:tcPr>
                <w:tcW w:w="2970" w:type="dxa"/>
              </w:tcPr>
            </w:tcPrChange>
          </w:tcPr>
          <w:p w14:paraId="794E7875" w14:textId="647DB6A6" w:rsidR="00F52420" w:rsidRDefault="00F52420" w:rsidP="007F2D2D">
            <w:pPr>
              <w:pStyle w:val="body"/>
              <w:ind w:left="0"/>
            </w:pPr>
            <w:r>
              <w:lastRenderedPageBreak/>
              <w:t>ANY_</w:t>
            </w:r>
            <w:ins w:id="904" w:author="Author" w:date="2015-04-30T16:55:00Z">
              <w:r w:rsidR="00926AB8">
                <w:t>TRUSTED</w:t>
              </w:r>
            </w:ins>
            <w:del w:id="905" w:author="Author" w:date="2015-04-30T16:55:00Z">
              <w:r w:rsidDel="00926AB8">
                <w:delText>USER</w:delText>
              </w:r>
            </w:del>
          </w:p>
        </w:tc>
        <w:tc>
          <w:tcPr>
            <w:tcW w:w="4582" w:type="dxa"/>
            <w:tcPrChange w:id="906" w:author="Author" w:date="2015-04-30T16:56:00Z">
              <w:tcPr>
                <w:tcW w:w="5572" w:type="dxa"/>
              </w:tcPr>
            </w:tcPrChange>
          </w:tcPr>
          <w:p w14:paraId="52701637" w14:textId="611E8B4F" w:rsidR="00F52420" w:rsidRDefault="00926AB8" w:rsidP="00486FA3">
            <w:pPr>
              <w:pStyle w:val="body"/>
              <w:ind w:left="0"/>
            </w:pPr>
            <w:ins w:id="907" w:author="Author" w:date="2015-04-30T16:55:00Z">
              <w:r>
                <w:t>This matches any peer</w:t>
              </w:r>
            </w:ins>
            <w:del w:id="908" w:author="Author" w:date="2015-04-30T16:55:00Z">
              <w:r w:rsidR="00F52420" w:rsidDel="00926AB8">
                <w:delText>The peer is</w:delText>
              </w:r>
            </w:del>
            <w:r w:rsidR="00F52420">
              <w:t xml:space="preserve"> authenticated via ECDHE_ECDSA key exchange</w:t>
            </w:r>
            <w:ins w:id="909" w:author="Author" w:date="2015-04-30T16:58:00Z">
              <w:r>
                <w:t>,</w:t>
              </w:r>
            </w:ins>
            <w:ins w:id="910" w:author="Author" w:date="2015-04-30T16:57:00Z">
              <w:r>
                <w:t xml:space="preserve"> and i</w:t>
              </w:r>
            </w:ins>
            <w:del w:id="911" w:author="Author" w:date="2015-04-30T16:57:00Z">
              <w:r w:rsidR="00F52420" w:rsidDel="00926AB8">
                <w:delText xml:space="preserve">.  </w:delText>
              </w:r>
            </w:del>
            <w:del w:id="912" w:author="Author" w:date="2015-04-30T16:58:00Z">
              <w:r w:rsidR="00F52420" w:rsidDel="00926AB8">
                <w:delText>I</w:delText>
              </w:r>
            </w:del>
            <w:r w:rsidR="00F52420">
              <w:t>ts identity certificate’s trust is verified against any of the application’s certificate authorit</w:t>
            </w:r>
            <w:ins w:id="913" w:author="Author" w:date="2015-04-30T16:56:00Z">
              <w:r>
                <w:t>ies</w:t>
              </w:r>
            </w:ins>
            <w:del w:id="914" w:author="Author" w:date="2015-04-30T16:56:00Z">
              <w:r w:rsidR="00F52420" w:rsidDel="00926AB8">
                <w:delText>y</w:delText>
              </w:r>
            </w:del>
            <w:r w:rsidR="00F52420">
              <w:t xml:space="preserve"> (including the security group authorities)</w:t>
            </w:r>
          </w:p>
        </w:tc>
      </w:tr>
      <w:tr w:rsidR="00F52420" w14:paraId="577E5E16" w14:textId="77777777" w:rsidTr="00926AB8">
        <w:tc>
          <w:tcPr>
            <w:tcW w:w="3960" w:type="dxa"/>
            <w:tcPrChange w:id="915" w:author="Author" w:date="2015-04-30T16:56:00Z">
              <w:tcPr>
                <w:tcW w:w="2970" w:type="dxa"/>
              </w:tcPr>
            </w:tcPrChange>
          </w:tcPr>
          <w:p w14:paraId="798FD329" w14:textId="25BF4C28" w:rsidR="00F52420" w:rsidRDefault="00926AB8" w:rsidP="007F2D2D">
            <w:pPr>
              <w:pStyle w:val="body"/>
              <w:ind w:left="0"/>
            </w:pPr>
            <w:ins w:id="916" w:author="Author" w:date="2015-04-30T16:56:00Z">
              <w:r>
                <w:t>FROM_CERTIFICATE_AUTHORITY</w:t>
              </w:r>
            </w:ins>
            <w:del w:id="917" w:author="Author" w:date="2015-04-30T16:56:00Z">
              <w:r w:rsidR="00F52420" w:rsidDel="00926AB8">
                <w:delText>RESTRICTED_USER</w:delText>
              </w:r>
            </w:del>
          </w:p>
        </w:tc>
        <w:tc>
          <w:tcPr>
            <w:tcW w:w="4582" w:type="dxa"/>
            <w:tcPrChange w:id="918" w:author="Author" w:date="2015-04-30T16:56:00Z">
              <w:tcPr>
                <w:tcW w:w="5572" w:type="dxa"/>
              </w:tcPr>
            </w:tcPrChange>
          </w:tcPr>
          <w:p w14:paraId="1DA4D4A4" w14:textId="401921FF" w:rsidR="00F52420" w:rsidRDefault="00926AB8" w:rsidP="00486FA3">
            <w:pPr>
              <w:pStyle w:val="body"/>
              <w:ind w:left="0"/>
            </w:pPr>
            <w:ins w:id="919" w:author="Author" w:date="2015-04-30T16:57:00Z">
              <w:r>
                <w:t xml:space="preserve">This matches any peer </w:t>
              </w:r>
            </w:ins>
            <w:del w:id="920" w:author="Author" w:date="2015-04-30T16:57:00Z">
              <w:r w:rsidR="00F52420" w:rsidDel="00926AB8">
                <w:delText xml:space="preserve">The peer is </w:delText>
              </w:r>
            </w:del>
            <w:r w:rsidR="00F52420">
              <w:t>authenticated via ECDHE_ECDSA key exchange</w:t>
            </w:r>
            <w:ins w:id="921" w:author="Author" w:date="2015-04-30T16:58:00Z">
              <w:r>
                <w:t xml:space="preserve"> and </w:t>
              </w:r>
            </w:ins>
            <w:del w:id="922" w:author="Author" w:date="2015-04-30T16:58:00Z">
              <w:r w:rsidR="00F52420" w:rsidDel="00926AB8">
                <w:delText xml:space="preserve">.  </w:delText>
              </w:r>
            </w:del>
            <w:ins w:id="923" w:author="Author" w:date="2015-04-30T16:58:00Z">
              <w:r>
                <w:t>i</w:t>
              </w:r>
            </w:ins>
            <w:del w:id="924" w:author="Author" w:date="2015-04-30T16:58:00Z">
              <w:r w:rsidR="00F52420" w:rsidDel="00926AB8">
                <w:delText>I</w:delText>
              </w:r>
            </w:del>
            <w:r w:rsidR="00F52420">
              <w:t>ts identity certificate’s trust is verified against the specific certificate authority listed in the policy for this type of peer.</w:t>
            </w:r>
          </w:p>
        </w:tc>
      </w:tr>
      <w:tr w:rsidR="00F52420" w14:paraId="00893661" w14:textId="77777777" w:rsidTr="00926AB8">
        <w:tc>
          <w:tcPr>
            <w:tcW w:w="3960" w:type="dxa"/>
            <w:tcPrChange w:id="925" w:author="Author" w:date="2015-04-30T16:56:00Z">
              <w:tcPr>
                <w:tcW w:w="2970" w:type="dxa"/>
              </w:tcPr>
            </w:tcPrChange>
          </w:tcPr>
          <w:p w14:paraId="25EC48E9" w14:textId="1EF476B1" w:rsidR="00F52420" w:rsidRDefault="00926AB8" w:rsidP="007F2D2D">
            <w:pPr>
              <w:pStyle w:val="body"/>
              <w:ind w:left="0"/>
            </w:pPr>
            <w:ins w:id="926" w:author="Author" w:date="2015-04-30T16:56:00Z">
              <w:r>
                <w:t>WITH_</w:t>
              </w:r>
            </w:ins>
            <w:r w:rsidR="00F52420">
              <w:t>PUBLIC_KEY</w:t>
            </w:r>
          </w:p>
        </w:tc>
        <w:tc>
          <w:tcPr>
            <w:tcW w:w="4582" w:type="dxa"/>
            <w:tcPrChange w:id="927" w:author="Author" w:date="2015-04-30T16:56:00Z">
              <w:tcPr>
                <w:tcW w:w="5572" w:type="dxa"/>
              </w:tcPr>
            </w:tcPrChange>
          </w:tcPr>
          <w:p w14:paraId="524585CE" w14:textId="4D258958" w:rsidR="00F52420" w:rsidDel="00926AB8" w:rsidRDefault="00926AB8" w:rsidP="00486FA3">
            <w:pPr>
              <w:pStyle w:val="body"/>
              <w:ind w:left="0"/>
              <w:rPr>
                <w:del w:id="928" w:author="Author" w:date="2015-04-30T16:59:00Z"/>
              </w:rPr>
            </w:pPr>
            <w:ins w:id="929" w:author="Author" w:date="2015-04-30T16:59:00Z">
              <w:r>
                <w:t xml:space="preserve">This matches a peer with the specific public key.  </w:t>
              </w:r>
            </w:ins>
            <w:r w:rsidR="00F52420">
              <w:t>The peer is authenticated via ECDHE_ECDSA key exchange.  Its identity certificate’s trust is verified against any of the application’s certificate authorit</w:t>
            </w:r>
            <w:ins w:id="930" w:author="Author" w:date="2015-04-30T16:59:00Z">
              <w:r>
                <w:t xml:space="preserve">ies </w:t>
              </w:r>
            </w:ins>
            <w:del w:id="931" w:author="Author" w:date="2015-04-30T16:59:00Z">
              <w:r w:rsidR="00F52420" w:rsidDel="00926AB8">
                <w:delText xml:space="preserve">y </w:delText>
              </w:r>
            </w:del>
            <w:r w:rsidR="00F52420">
              <w:t>(including the security group authorities).</w:t>
            </w:r>
          </w:p>
          <w:p w14:paraId="74B5E117" w14:textId="2623F973" w:rsidR="00F52420" w:rsidRDefault="00F52420" w:rsidP="007B3887">
            <w:pPr>
              <w:pStyle w:val="body"/>
              <w:ind w:left="0"/>
            </w:pPr>
            <w:del w:id="932" w:author="Author" w:date="2015-04-30T16:59:00Z">
              <w:r w:rsidDel="00926AB8">
                <w:delText>The peer must have the specific public key.</w:delText>
              </w:r>
            </w:del>
          </w:p>
        </w:tc>
      </w:tr>
      <w:tr w:rsidR="00F52420" w14:paraId="3136C288" w14:textId="77777777" w:rsidTr="00926AB8">
        <w:tc>
          <w:tcPr>
            <w:tcW w:w="3960" w:type="dxa"/>
            <w:tcPrChange w:id="933" w:author="Author" w:date="2015-04-30T16:56:00Z">
              <w:tcPr>
                <w:tcW w:w="2970" w:type="dxa"/>
              </w:tcPr>
            </w:tcPrChange>
          </w:tcPr>
          <w:p w14:paraId="2C39D95A" w14:textId="22D166B6" w:rsidR="00F52420" w:rsidRDefault="00926AB8" w:rsidP="00486FA3">
            <w:pPr>
              <w:pStyle w:val="body"/>
              <w:ind w:left="0"/>
            </w:pPr>
            <w:ins w:id="934" w:author="Author" w:date="2015-04-30T16:56:00Z">
              <w:r>
                <w:t>WITH_MEMBERSHIP</w:t>
              </w:r>
            </w:ins>
            <w:del w:id="935" w:author="Author" w:date="2015-04-30T16:56:00Z">
              <w:r w:rsidR="00F52420" w:rsidDel="00926AB8">
                <w:delText>SECURITY_GROUP</w:delText>
              </w:r>
            </w:del>
          </w:p>
        </w:tc>
        <w:tc>
          <w:tcPr>
            <w:tcW w:w="4582" w:type="dxa"/>
            <w:tcPrChange w:id="936" w:author="Author" w:date="2015-04-30T16:56:00Z">
              <w:tcPr>
                <w:tcW w:w="5572" w:type="dxa"/>
              </w:tcPr>
            </w:tcPrChange>
          </w:tcPr>
          <w:p w14:paraId="38D1BE6B" w14:textId="2DE490C8" w:rsidR="00926AB8" w:rsidRDefault="00926AB8" w:rsidP="007F2D2D">
            <w:pPr>
              <w:pStyle w:val="body"/>
              <w:ind w:left="0"/>
              <w:rPr>
                <w:ins w:id="937" w:author="Author" w:date="2015-04-30T17:00:00Z"/>
              </w:rPr>
            </w:pPr>
            <w:ins w:id="938" w:author="Author" w:date="2015-04-30T17:00:00Z">
              <w:r>
                <w:t>This matches any peer with possession of a membership certificate with the specific security group ID.</w:t>
              </w:r>
            </w:ins>
          </w:p>
          <w:p w14:paraId="53450C93" w14:textId="77777777" w:rsidR="00F52420" w:rsidRDefault="007F2D2D" w:rsidP="007F2D2D">
            <w:pPr>
              <w:pStyle w:val="body"/>
              <w:ind w:left="0"/>
            </w:pPr>
            <w:r>
              <w:t>The peer is authenticated via ECDHE_ECDSA key exchange.  Its identity certificate’s trust is verified against any of the application’s certificate authority (including the security group authorities).</w:t>
            </w:r>
          </w:p>
          <w:p w14:paraId="425425B1" w14:textId="3ED0AC52" w:rsidR="007F2D2D" w:rsidRDefault="00926AB8" w:rsidP="007F2D2D">
            <w:pPr>
              <w:pStyle w:val="body"/>
              <w:ind w:left="0"/>
            </w:pPr>
            <w:ins w:id="939" w:author="Author" w:date="2015-04-30T17:02:00Z">
              <w:r>
                <w:t>The subject of the membership certificate must be the peer’s public key.</w:t>
              </w:r>
            </w:ins>
            <w:del w:id="940" w:author="Author" w:date="2015-04-30T17:02:00Z">
              <w:r w:rsidR="007F2D2D" w:rsidDel="00926AB8">
                <w:delText xml:space="preserve">The peer must possess a membership certificate with the specific security group ID.  </w:delText>
              </w:r>
            </w:del>
          </w:p>
        </w:tc>
      </w:tr>
    </w:tbl>
    <w:p w14:paraId="1E2A45CE" w14:textId="1B0056A5" w:rsidR="00F52420" w:rsidRPr="00BF2D87" w:rsidRDefault="00F52420" w:rsidP="00FE2AB1">
      <w:pPr>
        <w:pStyle w:val="body"/>
      </w:pPr>
    </w:p>
    <w:p w14:paraId="25544852" w14:textId="77777777" w:rsidR="007132A3" w:rsidRDefault="007132A3" w:rsidP="007132A3">
      <w:pPr>
        <w:pStyle w:val="Heading3"/>
      </w:pPr>
      <w:bookmarkStart w:id="941" w:name="_Toc418259386"/>
      <w:r>
        <w:t>Define a security group</w:t>
      </w:r>
      <w:bookmarkEnd w:id="941"/>
    </w:p>
    <w:p w14:paraId="5341FB58" w14:textId="6B4699C4" w:rsidR="007132A3" w:rsidRDefault="007132A3" w:rsidP="006A5C87">
      <w:pPr>
        <w:pStyle w:val="body"/>
      </w:pPr>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p>
    <w:p w14:paraId="30E68FB3" w14:textId="18238FFC" w:rsidR="009D6FA6" w:rsidRDefault="009D6FA6" w:rsidP="000173FC">
      <w:pPr>
        <w:pStyle w:val="Heading3"/>
      </w:pPr>
      <w:bookmarkStart w:id="942" w:name="_Toc418259387"/>
      <w:r>
        <w:t>Required Key Exchanges</w:t>
      </w:r>
      <w:bookmarkEnd w:id="942"/>
    </w:p>
    <w:p w14:paraId="148C5FF4" w14:textId="67891C1B" w:rsidR="009D6FA6" w:rsidRPr="00763D51" w:rsidRDefault="009D6FA6" w:rsidP="006A5C87">
      <w:pPr>
        <w:pStyle w:val="body"/>
      </w:pPr>
      <w:r>
        <w:t>The framework requires either ECHDE_NULL or ECDHE_PSK key exchange for the claim process.  Once the application is claimed, only the ECDHE_ECDSA key exchange is allowed unless the policy allows for anonymous user</w:t>
      </w:r>
      <w:r w:rsidR="00A66A21">
        <w:t>;</w:t>
      </w:r>
      <w:r>
        <w:t xml:space="preserve"> in </w:t>
      </w:r>
      <w:r w:rsidR="00A66A21">
        <w:t xml:space="preserve">such </w:t>
      </w:r>
      <w:r>
        <w:t>case</w:t>
      </w:r>
      <w:r w:rsidR="00A66A21">
        <w:t>,</w:t>
      </w:r>
      <w:r>
        <w:t xml:space="preserve"> ECDHE_NULL is acceptable.</w:t>
      </w:r>
    </w:p>
    <w:p w14:paraId="2D10AAE8" w14:textId="4A91AE72" w:rsidR="000173FC" w:rsidRDefault="000173FC" w:rsidP="000173FC">
      <w:pPr>
        <w:pStyle w:val="Heading3"/>
      </w:pPr>
      <w:bookmarkStart w:id="943" w:name="_Toc418259388"/>
      <w:r>
        <w:lastRenderedPageBreak/>
        <w:t>Certificate exchange during session e</w:t>
      </w:r>
      <w:r w:rsidRPr="00EE4B77">
        <w:t>stablishment</w:t>
      </w:r>
      <w:bookmarkEnd w:id="943"/>
    </w:p>
    <w:p w14:paraId="73794571" w14:textId="6BF52166" w:rsidR="000173FC" w:rsidRDefault="000173FC" w:rsidP="000173FC">
      <w:pPr>
        <w:pStyle w:val="body"/>
      </w:pPr>
      <w:r>
        <w:t>During the AllJoyn ECHDE_ECDSA key exchange and session establishment, the peers exchange identity certificate</w:t>
      </w:r>
      <w:ins w:id="944" w:author="Author" w:date="2015-05-01T13:51:00Z">
        <w:r w:rsidR="00F03096">
          <w:t>s</w:t>
        </w:r>
      </w:ins>
      <w:r w:rsidR="00BD5C66">
        <w:t>, manifest</w:t>
      </w:r>
      <w:ins w:id="945" w:author="Author" w:date="2015-05-01T13:51:00Z">
        <w:r w:rsidR="00F03096">
          <w:t>s</w:t>
        </w:r>
      </w:ins>
      <w:del w:id="946" w:author="Author" w:date="2015-05-01T13:51:00Z">
        <w:r w:rsidR="00BD5C66" w:rsidDel="00F03096">
          <w:delText xml:space="preserve"> data</w:delText>
        </w:r>
      </w:del>
      <w:r w:rsidR="00BD5C66">
        <w:t>,</w:t>
      </w:r>
      <w:r>
        <w:t xml:space="preserve"> and all membership certificates.  </w:t>
      </w:r>
      <w:r w:rsidR="00D325E8">
        <w:t>Since all the membership certificates are exchange</w:t>
      </w:r>
      <w:r w:rsidR="00732711">
        <w:t>d</w:t>
      </w:r>
      <w:r w:rsidR="00D325E8">
        <w:t>, t</w:t>
      </w:r>
      <w:r>
        <w:t>here is a potential information disclosure vulnerability.  It is desired to have a more intelligent selection algorithm to provide membership certificates on demand and need-to-know basis.  This algorithm needs to take into account the latency of the certificate exchange during the method call invocation.</w:t>
      </w:r>
    </w:p>
    <w:p w14:paraId="3A205217" w14:textId="45F1B22C" w:rsidR="00D325E8" w:rsidRDefault="00D325E8">
      <w:pPr>
        <w:pStyle w:val="body"/>
      </w:pPr>
      <w:r>
        <w:t xml:space="preserve">The </w:t>
      </w:r>
      <w:r w:rsidR="005B3F9F">
        <w:t xml:space="preserve">bus attachment </w:t>
      </w:r>
      <w:r>
        <w:t>trusts the peer if the issuer of the peer’s identity certificate is any of</w:t>
      </w:r>
      <w:r w:rsidR="005B3F9F">
        <w:t xml:space="preserve"> its </w:t>
      </w:r>
      <w:r>
        <w:t>certificate authorities</w:t>
      </w:r>
      <w:ins w:id="947" w:author="Author" w:date="2015-05-01T13:53:00Z">
        <w:r w:rsidR="00F03096">
          <w:t xml:space="preserve"> and any of the security group authorities listed in the application’s policy.</w:t>
        </w:r>
      </w:ins>
      <w:del w:id="948" w:author="Author" w:date="2015-05-01T13:53:00Z">
        <w:r w:rsidDel="00F03096">
          <w:delText>.</w:delText>
        </w:r>
      </w:del>
    </w:p>
    <w:p w14:paraId="0EBC70DF" w14:textId="51C246E5" w:rsidR="00D325E8" w:rsidRPr="00E55ED5" w:rsidRDefault="00D325E8">
      <w:pPr>
        <w:pStyle w:val="body"/>
      </w:pPr>
      <w:r w:rsidRPr="00E55ED5">
        <w:t>After the session key is generated, the peers exchange</w:t>
      </w:r>
      <w:r w:rsidR="00732711">
        <w:t xml:space="preserve"> </w:t>
      </w:r>
      <w:r w:rsidRPr="00E55ED5">
        <w:t>all the membership certificates.</w:t>
      </w:r>
      <w:r w:rsidR="00E55ED5" w:rsidRPr="00E55ED5">
        <w:t xml:space="preserve">  Each membership certificate</w:t>
      </w:r>
      <w:r w:rsidR="00A66A21">
        <w:t xml:space="preserve">’s trust is checked against </w:t>
      </w:r>
      <w:ins w:id="949" w:author="Author" w:date="2015-04-29T15:54:00Z">
        <w:r w:rsidR="00425D58">
          <w:t xml:space="preserve">the </w:t>
        </w:r>
      </w:ins>
      <w:del w:id="950" w:author="Author" w:date="2015-04-29T15:54:00Z">
        <w:r w:rsidR="00A66A21" w:rsidDel="00425D58">
          <w:delText xml:space="preserve">the </w:delText>
        </w:r>
      </w:del>
      <w:del w:id="951" w:author="Author" w:date="2015-04-29T15:53:00Z">
        <w:r w:rsidR="00A66A21" w:rsidDel="00425D58">
          <w:delText>owner</w:delText>
        </w:r>
        <w:r w:rsidR="00470979" w:rsidDel="00425D58">
          <w:delText xml:space="preserve">’s </w:delText>
        </w:r>
      </w:del>
      <w:ins w:id="952" w:author="Author" w:date="2015-04-29T15:53:00Z">
        <w:r w:rsidR="00425D58">
          <w:t xml:space="preserve">certificate authority’s </w:t>
        </w:r>
      </w:ins>
      <w:r w:rsidR="00A66A21">
        <w:t xml:space="preserve">public key or the public key of any of </w:t>
      </w:r>
      <w:r w:rsidR="00E55ED5" w:rsidRPr="00E55ED5">
        <w:t>the security group authorities.</w:t>
      </w:r>
    </w:p>
    <w:p w14:paraId="0E6A04FA" w14:textId="77777777" w:rsidR="000173FC" w:rsidRDefault="000173FC" w:rsidP="000173FC">
      <w:pPr>
        <w:pStyle w:val="body"/>
      </w:pPr>
    </w:p>
    <w:p w14:paraId="144DA74A" w14:textId="0EAC5050" w:rsidR="000173FC" w:rsidRDefault="00486FA3" w:rsidP="000173FC">
      <w:pPr>
        <w:pStyle w:val="figureanchor"/>
        <w:ind w:left="0"/>
      </w:pPr>
      <w:ins w:id="953" w:author="Author" w:date="2015-05-01T15:11:00Z">
        <w:r>
          <w:object w:dxaOrig="10901" w:dyaOrig="11890" w14:anchorId="216E76C5">
            <v:shape id="_x0000_i1028" type="#_x0000_t75" style="width:468pt;height:510pt" o:ole="">
              <v:imagedata r:id="rId31" o:title=""/>
            </v:shape>
            <o:OLEObject Type="Embed" ProgID="Visio.Drawing.11" ShapeID="_x0000_i1028" DrawAspect="Content" ObjectID="_1492505922" r:id="rId32"/>
          </w:object>
        </w:r>
      </w:ins>
      <w:del w:id="954" w:author="Author" w:date="2015-05-01T15:11:00Z">
        <w:r w:rsidR="00914638" w:rsidDel="00486FA3">
          <w:object w:dxaOrig="10712" w:dyaOrig="11890" w14:anchorId="7AF909A3">
            <v:shape id="_x0000_i1029" type="#_x0000_t75" style="width:467.25pt;height:519pt" o:ole="">
              <v:imagedata r:id="rId33" o:title=""/>
            </v:shape>
            <o:OLEObject Type="Embed" ProgID="Visio.Drawing.11" ShapeID="_x0000_i1029" DrawAspect="Content" ObjectID="_1492505923" r:id="rId34"/>
          </w:object>
        </w:r>
      </w:del>
    </w:p>
    <w:p w14:paraId="02178BC4" w14:textId="4775148F" w:rsidR="000173FC" w:rsidRDefault="000173FC" w:rsidP="000173FC">
      <w:pPr>
        <w:pStyle w:val="Caption"/>
        <w:rPr>
          <w:ins w:id="955" w:author="Author" w:date="2015-04-29T15:54:00Z"/>
        </w:rPr>
      </w:pPr>
      <w:bookmarkStart w:id="956" w:name="_Toc418259475"/>
      <w:r>
        <w:t xml:space="preserve">Figure </w:t>
      </w:r>
      <w:ins w:id="957" w:author="Author" w:date="2015-04-30T14:17:00Z">
        <w:r w:rsidR="00454D3D">
          <w:fldChar w:fldCharType="begin"/>
        </w:r>
        <w:r w:rsidR="00454D3D">
          <w:instrText xml:space="preserve"> STYLEREF 1 \s </w:instrText>
        </w:r>
      </w:ins>
      <w:r w:rsidR="00454D3D">
        <w:fldChar w:fldCharType="separate"/>
      </w:r>
      <w:r w:rsidR="00454D3D">
        <w:rPr>
          <w:noProof/>
        </w:rPr>
        <w:t>2</w:t>
      </w:r>
      <w:ins w:id="95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959" w:author="Author" w:date="2015-04-30T14:17:00Z">
        <w:r w:rsidR="00454D3D">
          <w:rPr>
            <w:noProof/>
          </w:rPr>
          <w:t>3</w:t>
        </w:r>
        <w:r w:rsidR="00454D3D">
          <w:fldChar w:fldCharType="end"/>
        </w:r>
      </w:ins>
      <w:del w:id="96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3</w:delText>
        </w:r>
        <w:r w:rsidR="00F26384" w:rsidDel="00454D3D">
          <w:rPr>
            <w:noProof/>
          </w:rPr>
          <w:fldChar w:fldCharType="end"/>
        </w:r>
      </w:del>
      <w:r>
        <w:t xml:space="preserve">. Exchange </w:t>
      </w:r>
      <w:r w:rsidR="00111D94">
        <w:t xml:space="preserve">manifest and </w:t>
      </w:r>
      <w:r>
        <w:t>membership certificates</w:t>
      </w:r>
      <w:bookmarkEnd w:id="956"/>
    </w:p>
    <w:p w14:paraId="25268F71" w14:textId="55785C71" w:rsidR="00425D58" w:rsidRPr="00072A00" w:rsidRDefault="00425D58">
      <w:pPr>
        <w:pStyle w:val="body"/>
        <w:pPrChange w:id="961" w:author="Author" w:date="2015-04-29T15:54:00Z">
          <w:pPr>
            <w:pStyle w:val="Caption"/>
          </w:pPr>
        </w:pPrChange>
      </w:pPr>
      <w:ins w:id="962" w:author="Author" w:date="2015-04-29T15:54:00Z">
        <w:r>
          <w:t>The identity certificate chain is exchanged during the ECDHE_ECDSA key exchange process.</w:t>
        </w:r>
      </w:ins>
      <w:ins w:id="963" w:author="Author" w:date="2015-04-30T13:55:00Z">
        <w:r w:rsidR="008E2F2C">
          <w:t xml:space="preserve">  The org.alljoyn.Bus.Peer.Authentication interface is not enforced with permission.</w:t>
        </w:r>
      </w:ins>
    </w:p>
    <w:p w14:paraId="39297197" w14:textId="71855769" w:rsidR="00013F5E" w:rsidRPr="00013F5E" w:rsidRDefault="00013F5E" w:rsidP="006A5C87">
      <w:pPr>
        <w:pStyle w:val="body"/>
        <w:ind w:left="0"/>
      </w:pPr>
    </w:p>
    <w:p w14:paraId="14C564DD" w14:textId="6C7530DB" w:rsidR="007E1B72" w:rsidRDefault="007E1B72" w:rsidP="007E1B72">
      <w:pPr>
        <w:pStyle w:val="Heading3"/>
      </w:pPr>
      <w:bookmarkStart w:id="964" w:name="_Toc418259389"/>
      <w:r>
        <w:lastRenderedPageBreak/>
        <w:t>Claim a factory</w:t>
      </w:r>
      <w:r w:rsidR="00640B05">
        <w:t>-</w:t>
      </w:r>
      <w:r>
        <w:t xml:space="preserve">reset </w:t>
      </w:r>
      <w:r w:rsidR="00E41A38">
        <w:t>application</w:t>
      </w:r>
      <w:bookmarkEnd w:id="964"/>
    </w:p>
    <w:p w14:paraId="6B0E81E5" w14:textId="77777777" w:rsidR="00454D3D" w:rsidRDefault="00115441">
      <w:pPr>
        <w:pStyle w:val="body"/>
        <w:rPr>
          <w:ins w:id="965" w:author="Author" w:date="2015-04-30T14:15:00Z"/>
        </w:rPr>
      </w:pPr>
      <w:r>
        <w:t xml:space="preserve">Using </w:t>
      </w:r>
      <w:r w:rsidR="000E07F3">
        <w:t xml:space="preserve">a </w:t>
      </w:r>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r w:rsidR="000E07F3">
        <w:t>The factory-reset application is assumed to be already onboarded to the network</w:t>
      </w:r>
      <w:r w:rsidR="007D1C36">
        <w:t>.</w:t>
      </w:r>
      <w:r w:rsidR="000E07F3">
        <w:t xml:space="preserve">  </w:t>
      </w:r>
      <w:r w:rsidR="006F11D7">
        <w:t>It is recommended the claiming process occurs during the onboarding process</w:t>
      </w:r>
      <w:ins w:id="966" w:author="Author" w:date="2015-04-30T13:56:00Z">
        <w:r w:rsidR="00260DCC">
          <w:t xml:space="preserve"> while the peers are connected via the SoftAP</w:t>
        </w:r>
      </w:ins>
      <w:r w:rsidR="006F11D7">
        <w:t xml:space="preserve">.  </w:t>
      </w:r>
    </w:p>
    <w:p w14:paraId="22B64CCA" w14:textId="4011E019" w:rsidR="00454D3D" w:rsidRDefault="00A13C9C">
      <w:pPr>
        <w:pStyle w:val="body"/>
        <w:keepNext/>
        <w:rPr>
          <w:ins w:id="967" w:author="Author" w:date="2015-04-30T14:17:00Z"/>
        </w:rPr>
        <w:pPrChange w:id="968" w:author="Author" w:date="2015-04-30T14:17:00Z">
          <w:pPr>
            <w:pStyle w:val="body"/>
          </w:pPr>
        </w:pPrChange>
      </w:pPr>
      <w:ins w:id="969" w:author="Author" w:date="2015-04-30T14:24:00Z">
        <w:r>
          <w:object w:dxaOrig="12080" w:dyaOrig="10954" w14:anchorId="7250B2A1">
            <v:shape id="_x0000_i1030" type="#_x0000_t75" style="width:467.25pt;height:423.75pt" o:ole="">
              <v:imagedata r:id="rId35" o:title=""/>
            </v:shape>
            <o:OLEObject Type="Embed" ProgID="Visio.Drawing.11" ShapeID="_x0000_i1030" DrawAspect="Content" ObjectID="_1492505924" r:id="rId36"/>
          </w:object>
        </w:r>
      </w:ins>
      <w:ins w:id="970" w:author="Author" w:date="2015-04-30T14:15:00Z">
        <w:del w:id="971" w:author="Author" w:date="2015-04-30T14:24:00Z">
          <w:r w:rsidR="00454D3D" w:rsidDel="00A13C9C">
            <w:object w:dxaOrig="12080" w:dyaOrig="11818" w14:anchorId="30199E95">
              <v:shape id="_x0000_i1031" type="#_x0000_t75" style="width:467.25pt;height:457.5pt" o:ole="">
                <v:imagedata r:id="rId37" o:title=""/>
              </v:shape>
              <o:OLEObject Type="Embed" ProgID="Visio.Drawing.11" ShapeID="_x0000_i1031" DrawAspect="Content" ObjectID="_1492505925" r:id="rId38"/>
            </w:object>
          </w:r>
        </w:del>
      </w:ins>
    </w:p>
    <w:p w14:paraId="6AE20967" w14:textId="07D9BC5B" w:rsidR="00454D3D" w:rsidRDefault="00454D3D">
      <w:pPr>
        <w:pStyle w:val="Caption"/>
        <w:rPr>
          <w:ins w:id="972" w:author="Author" w:date="2015-04-30T14:12:00Z"/>
        </w:rPr>
        <w:pPrChange w:id="973" w:author="Author" w:date="2015-04-30T14:17:00Z">
          <w:pPr>
            <w:pStyle w:val="body"/>
          </w:pPr>
        </w:pPrChange>
      </w:pPr>
      <w:bookmarkStart w:id="974" w:name="_Toc418259476"/>
      <w:ins w:id="975" w:author="Author" w:date="2015-04-30T14:17:00Z">
        <w:r>
          <w:t xml:space="preserve">Figure </w:t>
        </w:r>
        <w:r>
          <w:fldChar w:fldCharType="begin"/>
        </w:r>
        <w:r>
          <w:instrText xml:space="preserve"> STYLEREF 1 \s </w:instrText>
        </w:r>
      </w:ins>
      <w:r>
        <w:fldChar w:fldCharType="separate"/>
      </w:r>
      <w:r>
        <w:rPr>
          <w:noProof/>
        </w:rPr>
        <w:t>2</w:t>
      </w:r>
      <w:ins w:id="976" w:author="Author" w:date="2015-04-30T14:17:00Z">
        <w:r>
          <w:fldChar w:fldCharType="end"/>
        </w:r>
        <w:r>
          <w:noBreakHyphen/>
        </w:r>
        <w:r>
          <w:fldChar w:fldCharType="begin"/>
        </w:r>
        <w:r>
          <w:instrText xml:space="preserve"> SEQ Figure \* ARABIC \s 1 </w:instrText>
        </w:r>
      </w:ins>
      <w:r>
        <w:fldChar w:fldCharType="separate"/>
      </w:r>
      <w:ins w:id="977" w:author="Author" w:date="2015-04-30T14:17:00Z">
        <w:r>
          <w:rPr>
            <w:noProof/>
          </w:rPr>
          <w:t>4</w:t>
        </w:r>
        <w:r>
          <w:fldChar w:fldCharType="end"/>
        </w:r>
        <w:r>
          <w:t>: Recommend to claim during onboarding</w:t>
        </w:r>
      </w:ins>
      <w:bookmarkEnd w:id="974"/>
    </w:p>
    <w:p w14:paraId="1DDF34B1" w14:textId="644D22B7" w:rsidR="007132A3" w:rsidRPr="00373FF5" w:rsidRDefault="007E1B72">
      <w:pPr>
        <w:pStyle w:val="body"/>
        <w:rPr>
          <w:i/>
        </w:rPr>
      </w:pPr>
      <w:r w:rsidRPr="007E1B72">
        <w:t xml:space="preserve">Claiming is </w:t>
      </w:r>
      <w:r w:rsidR="005376D1">
        <w:t xml:space="preserve">a </w:t>
      </w:r>
      <w:r w:rsidRPr="007E1B72">
        <w:t>first-come</w:t>
      </w:r>
      <w:r w:rsidR="00604DD6">
        <w:t xml:space="preserve">, first-claim action. </w:t>
      </w:r>
      <w:del w:id="978" w:author="Author" w:date="2015-04-30T14:25:00Z">
        <w:r w:rsidRPr="007E1B72" w:rsidDel="00A13C9C">
          <w:delText xml:space="preserve">That user becomes the </w:delText>
        </w:r>
        <w:r w:rsidR="00640B05" w:rsidDel="00A13C9C">
          <w:delText>admin</w:delText>
        </w:r>
        <w:r w:rsidRPr="007E1B72" w:rsidDel="00A13C9C">
          <w:delText>.</w:delText>
        </w:r>
        <w:r w:rsidR="00C45D76" w:rsidDel="00A13C9C">
          <w:delText xml:space="preserve">  </w:delText>
        </w:r>
      </w:del>
      <w:r w:rsidR="005376D1">
        <w:t>The user</w:t>
      </w:r>
      <w:r w:rsidR="00B4447B">
        <w:t xml:space="preserve"> </w:t>
      </w:r>
      <w:del w:id="979" w:author="Author" w:date="2015-04-30T14:25:00Z">
        <w:r w:rsidR="005376D1" w:rsidDel="00A13C9C">
          <w:delText xml:space="preserve">also </w:delText>
        </w:r>
      </w:del>
      <w:r w:rsidR="005376D1">
        <w:t>install</w:t>
      </w:r>
      <w:r w:rsidR="00B4447B">
        <w:t>s</w:t>
      </w:r>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w:t>
      </w:r>
      <w:ins w:id="980" w:author="Author" w:date="2015-05-01T13:54:00Z">
        <w:r w:rsidR="00F03096">
          <w:t xml:space="preserve">  See the FactoryReset() in the Configuration interface. </w:t>
        </w:r>
      </w:ins>
      <w:r w:rsidR="009F7B80">
        <w:t xml:space="preserve"> There will be an API call that allow</w:t>
      </w:r>
      <w:r w:rsidR="005376D1">
        <w:t>s</w:t>
      </w:r>
      <w:r w:rsidR="009F7B80">
        <w:t xml:space="preserve"> the application to make itself claimable again.</w:t>
      </w:r>
    </w:p>
    <w:p w14:paraId="2C991F54" w14:textId="36C25C2D" w:rsidR="00010924" w:rsidRDefault="007E1B72" w:rsidP="006A5C87">
      <w:pPr>
        <w:pStyle w:val="Heading4"/>
      </w:pPr>
      <w:r>
        <w:lastRenderedPageBreak/>
        <w:t>Claim factory</w:t>
      </w:r>
      <w:r w:rsidR="00640B05">
        <w:t>-</w:t>
      </w:r>
      <w:r w:rsidRPr="007E1B72">
        <w:t xml:space="preserve">reset </w:t>
      </w:r>
      <w:r w:rsidR="00965632">
        <w:t>application</w:t>
      </w:r>
      <w:r w:rsidR="00965632" w:rsidRPr="007E1B72">
        <w:t xml:space="preserve"> </w:t>
      </w:r>
      <w:r w:rsidRPr="007E1B72">
        <w:t>without out-of-band registration data</w:t>
      </w:r>
      <w:r w:rsidR="00235BCD" w:rsidDel="00235BCD">
        <w:t xml:space="preserve"> </w:t>
      </w:r>
      <w:ins w:id="981" w:author="Author" w:date="2015-05-01T15:13:00Z">
        <w:r w:rsidR="00486FA3">
          <w:object w:dxaOrig="9836" w:dyaOrig="11806" w14:anchorId="4F5B8C7D">
            <v:shape id="_x0000_i1032" type="#_x0000_t75" style="width:468pt;height:561.75pt" o:ole="">
              <v:imagedata r:id="rId39" o:title=""/>
            </v:shape>
            <o:OLEObject Type="Embed" ProgID="Visio.Drawing.11" ShapeID="_x0000_i1032" DrawAspect="Content" ObjectID="_1492505926" r:id="rId40"/>
          </w:object>
        </w:r>
      </w:ins>
      <w:del w:id="982" w:author="Author" w:date="2015-05-01T15:13:00Z">
        <w:r w:rsidR="005465E3" w:rsidDel="00486FA3">
          <w:object w:dxaOrig="10031" w:dyaOrig="11806" w14:anchorId="52313433">
            <v:shape id="_x0000_i1033" type="#_x0000_t75" style="width:468pt;height:550.5pt" o:ole="">
              <v:imagedata r:id="rId41" o:title=""/>
            </v:shape>
            <o:OLEObject Type="Embed" ProgID="Visio.Drawing.11" ShapeID="_x0000_i1033" DrawAspect="Content" ObjectID="_1492505927" r:id="rId42"/>
          </w:object>
        </w:r>
      </w:del>
    </w:p>
    <w:p w14:paraId="0F3DC045" w14:textId="7C003736" w:rsidR="00010924" w:rsidRDefault="00010924" w:rsidP="00B453FF">
      <w:pPr>
        <w:pStyle w:val="Caption"/>
      </w:pPr>
      <w:bookmarkStart w:id="983" w:name="_Toc418259477"/>
      <w:r>
        <w:t xml:space="preserve">Figure </w:t>
      </w:r>
      <w:ins w:id="984" w:author="Author" w:date="2015-04-30T14:17:00Z">
        <w:r w:rsidR="00454D3D">
          <w:fldChar w:fldCharType="begin"/>
        </w:r>
        <w:r w:rsidR="00454D3D">
          <w:instrText xml:space="preserve"> STYLEREF 1 \s </w:instrText>
        </w:r>
      </w:ins>
      <w:r w:rsidR="00454D3D">
        <w:fldChar w:fldCharType="separate"/>
      </w:r>
      <w:r w:rsidR="00454D3D">
        <w:rPr>
          <w:noProof/>
        </w:rPr>
        <w:t>2</w:t>
      </w:r>
      <w:ins w:id="985"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986" w:author="Author" w:date="2015-04-30T14:17:00Z">
        <w:r w:rsidR="00454D3D">
          <w:rPr>
            <w:noProof/>
          </w:rPr>
          <w:t>5</w:t>
        </w:r>
        <w:r w:rsidR="00454D3D">
          <w:fldChar w:fldCharType="end"/>
        </w:r>
      </w:ins>
      <w:del w:id="987"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4</w:delText>
        </w:r>
        <w:r w:rsidR="00F26384" w:rsidDel="00454D3D">
          <w:rPr>
            <w:noProof/>
          </w:rPr>
          <w:fldChar w:fldCharType="end"/>
        </w:r>
      </w:del>
      <w:r>
        <w:t>: Claim a factory-reset application without using out-of-band registration data</w:t>
      </w:r>
      <w:bookmarkEnd w:id="983"/>
    </w:p>
    <w:p w14:paraId="709F2CF7" w14:textId="5DA5D8AF" w:rsidR="00205F0B" w:rsidRDefault="00205F0B" w:rsidP="003522EA">
      <w:pPr>
        <w:pStyle w:val="body"/>
      </w:pPr>
      <w:r>
        <w:lastRenderedPageBreak/>
        <w:t>The identity certificate will be used for authentication in the ECDHE_ECDSA key exchange.</w:t>
      </w:r>
    </w:p>
    <w:p w14:paraId="1B0EF27A" w14:textId="4AB5EE26" w:rsidR="007E1B72" w:rsidRDefault="00E95C06" w:rsidP="00E95C06">
      <w:pPr>
        <w:pStyle w:val="Heading4"/>
      </w:pPr>
      <w:r w:rsidRPr="00E95C06">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7E39B36C" w:rsidR="00E95C06" w:rsidRDefault="00E95C06" w:rsidP="00E95C06">
      <w:pPr>
        <w:pStyle w:val="body"/>
      </w:pPr>
      <w:r w:rsidRPr="00E95C06">
        <w:t>A</w:t>
      </w:r>
      <w:r w:rsidR="003B6310">
        <w:t xml:space="preserve">n application </w:t>
      </w:r>
      <w:r w:rsidRPr="00E95C06">
        <w:t xml:space="preserve">manufacturer can provision a key </w:t>
      </w:r>
      <w:ins w:id="988" w:author="Author" w:date="2015-05-01T13:56:00Z">
        <w:r w:rsidR="00F03096">
          <w:t xml:space="preserve">or the application can dynamically generate a key </w:t>
        </w:r>
      </w:ins>
      <w:r w:rsidRPr="00E95C06">
        <w:t xml:space="preserve">to support the claiming process. </w:t>
      </w:r>
      <w:r w:rsidR="007132A3">
        <w:t xml:space="preserve">The ECDHE_PSK key exchange is used in this scenario. </w:t>
      </w:r>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623B8B2C" w:rsidR="00E95C06" w:rsidRDefault="00486FA3" w:rsidP="003522EA">
      <w:pPr>
        <w:pStyle w:val="figureanchor"/>
        <w:ind w:left="0"/>
      </w:pPr>
      <w:ins w:id="989" w:author="Author" w:date="2015-05-01T15:14:00Z">
        <w:r>
          <w:object w:dxaOrig="9836" w:dyaOrig="11806" w14:anchorId="2A42CFBA">
            <v:shape id="_x0000_i1034" type="#_x0000_t75" style="width:468pt;height:561.75pt" o:ole="">
              <v:imagedata r:id="rId43" o:title=""/>
            </v:shape>
            <o:OLEObject Type="Embed" ProgID="Visio.Drawing.11" ShapeID="_x0000_i1034" DrawAspect="Content" ObjectID="_1492505928" r:id="rId44"/>
          </w:object>
        </w:r>
      </w:ins>
      <w:del w:id="990" w:author="Author" w:date="2015-05-01T15:14:00Z">
        <w:r w:rsidR="005465E3" w:rsidDel="00486FA3">
          <w:object w:dxaOrig="10031" w:dyaOrig="11806" w14:anchorId="1627E31B">
            <v:shape id="_x0000_i1035" type="#_x0000_t75" style="width:468pt;height:550.5pt" o:ole="">
              <v:imagedata r:id="rId45" o:title=""/>
            </v:shape>
            <o:OLEObject Type="Embed" ProgID="Visio.Drawing.11" ShapeID="_x0000_i1035" DrawAspect="Content" ObjectID="_1492505929" r:id="rId46"/>
          </w:object>
        </w:r>
      </w:del>
      <w:r w:rsidR="00235BCD" w:rsidDel="00235BCD">
        <w:t xml:space="preserve"> </w:t>
      </w:r>
    </w:p>
    <w:p w14:paraId="3708A890" w14:textId="0D94CADC" w:rsidR="00E95C06" w:rsidRDefault="00E95C06" w:rsidP="00E95C06">
      <w:pPr>
        <w:pStyle w:val="Caption"/>
      </w:pPr>
      <w:bookmarkStart w:id="991" w:name="_Toc418259478"/>
      <w:r>
        <w:t xml:space="preserve">Figure </w:t>
      </w:r>
      <w:ins w:id="992" w:author="Author" w:date="2015-04-30T14:17:00Z">
        <w:r w:rsidR="00454D3D">
          <w:fldChar w:fldCharType="begin"/>
        </w:r>
        <w:r w:rsidR="00454D3D">
          <w:instrText xml:space="preserve"> STYLEREF 1 \s </w:instrText>
        </w:r>
      </w:ins>
      <w:r w:rsidR="00454D3D">
        <w:fldChar w:fldCharType="separate"/>
      </w:r>
      <w:r w:rsidR="00454D3D">
        <w:rPr>
          <w:noProof/>
        </w:rPr>
        <w:t>2</w:t>
      </w:r>
      <w:ins w:id="993"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994" w:author="Author" w:date="2015-04-30T14:17:00Z">
        <w:r w:rsidR="00454D3D">
          <w:rPr>
            <w:noProof/>
          </w:rPr>
          <w:t>6</w:t>
        </w:r>
        <w:r w:rsidR="00454D3D">
          <w:fldChar w:fldCharType="end"/>
        </w:r>
      </w:ins>
      <w:del w:id="995"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5</w:delText>
        </w:r>
        <w:r w:rsidR="00F26384" w:rsidDel="00454D3D">
          <w:rPr>
            <w:noProof/>
          </w:rPr>
          <w:fldChar w:fldCharType="end"/>
        </w:r>
      </w:del>
      <w:r>
        <w:t>. Claiming a factory</w:t>
      </w:r>
      <w:r w:rsidR="00640B05">
        <w:t>-</w:t>
      </w:r>
      <w:r>
        <w:t xml:space="preserve">reset </w:t>
      </w:r>
      <w:r w:rsidR="004522C4">
        <w:t xml:space="preserve">application </w:t>
      </w:r>
      <w:r>
        <w:t xml:space="preserve">using out-of-band </w:t>
      </w:r>
      <w:r w:rsidRPr="00E95C06">
        <w:t>registration data</w:t>
      </w:r>
      <w:bookmarkEnd w:id="991"/>
    </w:p>
    <w:p w14:paraId="53DF3BF1" w14:textId="77777777" w:rsidR="000A5F7E" w:rsidRDefault="00E95C06" w:rsidP="000A5F7E">
      <w:pPr>
        <w:pStyle w:val="Heading3"/>
      </w:pPr>
      <w:bookmarkStart w:id="996" w:name="_Toc414630521"/>
      <w:bookmarkStart w:id="997" w:name="_Toc414881042"/>
      <w:bookmarkStart w:id="998" w:name="_Toc414884862"/>
      <w:bookmarkStart w:id="999" w:name="_Toc414630522"/>
      <w:bookmarkStart w:id="1000" w:name="_Toc414881043"/>
      <w:bookmarkStart w:id="1001" w:name="_Toc414884863"/>
      <w:bookmarkStart w:id="1002" w:name="_Toc418259390"/>
      <w:bookmarkEnd w:id="996"/>
      <w:bookmarkEnd w:id="997"/>
      <w:bookmarkEnd w:id="998"/>
      <w:bookmarkEnd w:id="999"/>
      <w:bookmarkEnd w:id="1000"/>
      <w:bookmarkEnd w:id="1001"/>
      <w:r>
        <w:lastRenderedPageBreak/>
        <w:t>Example of building a policy</w:t>
      </w:r>
      <w:bookmarkEnd w:id="1002"/>
    </w:p>
    <w:p w14:paraId="360B796C" w14:textId="4BF2C109"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r w:rsidR="00155717">
        <w:t xml:space="preserve">Security Manager </w:t>
      </w:r>
      <w:r w:rsidRPr="00E95C06">
        <w:t xml:space="preserve">application </w:t>
      </w:r>
      <w:r w:rsidR="00540EEB">
        <w:t xml:space="preserve">queries </w:t>
      </w:r>
      <w:r w:rsidRPr="00E95C06">
        <w:t>the About</w:t>
      </w:r>
      <w:r w:rsidR="00FD63CD">
        <w:t xml:space="preserve"> </w:t>
      </w:r>
      <w:r w:rsidRPr="00E95C06">
        <w:t xml:space="preserve">data and </w:t>
      </w:r>
      <w:r w:rsidR="00601A30">
        <w:t xml:space="preserve">manifest </w:t>
      </w:r>
      <w:del w:id="1003" w:author="Author" w:date="2015-05-01T13:58:00Z">
        <w:r w:rsidR="00601A30" w:rsidDel="00F03096">
          <w:delText>data</w:delText>
        </w:r>
        <w:r w:rsidRPr="00E95C06" w:rsidDel="00F03096">
          <w:delText xml:space="preserve"> </w:delText>
        </w:r>
      </w:del>
      <w:ins w:id="1004" w:author="Author" w:date="2015-05-01T13:58:00Z">
        <w:r w:rsidR="00F03096">
          <w:t>templates</w:t>
        </w:r>
        <w:r w:rsidR="00F03096" w:rsidRPr="00E95C06">
          <w:t xml:space="preserve"> </w:t>
        </w:r>
      </w:ins>
      <w:r w:rsidR="00604DD6">
        <w:t>f</w:t>
      </w:r>
      <w:r w:rsidRPr="00E95C06">
        <w:t xml:space="preserve">rom the </w:t>
      </w:r>
      <w:r w:rsidR="00155717">
        <w:t>application</w:t>
      </w:r>
      <w:r w:rsidRPr="00E95C06">
        <w:t xml:space="preserve">. </w:t>
      </w:r>
      <w:r w:rsidR="00540EEB">
        <w:t xml:space="preserve">The Security Manager application </w:t>
      </w:r>
      <w:r w:rsidRPr="00E95C06">
        <w:t xml:space="preserve">can do further introspection of the </w:t>
      </w:r>
      <w:r w:rsidR="00155717">
        <w:t>application</w:t>
      </w:r>
      <w:r w:rsidR="00155717" w:rsidRPr="00E95C06">
        <w:t xml:space="preserve"> </w:t>
      </w:r>
      <w:r w:rsidRPr="00E95C06">
        <w:t>for the detailed information of secur</w:t>
      </w:r>
      <w:r w:rsidR="00155717">
        <w:t>able</w:t>
      </w:r>
      <w:r w:rsidRPr="00E95C06">
        <w:t xml:space="preserve"> interfaces and secured objects</w:t>
      </w:r>
      <w:r w:rsidR="00604DD6">
        <w:t>,</w:t>
      </w:r>
      <w:r w:rsidRPr="00E95C06">
        <w:t xml:space="preserve"> and prompt the user to select the permissions to include in the policy.</w:t>
      </w:r>
      <w:r w:rsidR="005A2F69">
        <w:t xml:space="preserve"> </w:t>
      </w:r>
    </w:p>
    <w:p w14:paraId="08CEFC6E" w14:textId="0E96BAE8" w:rsidR="005A2F69" w:rsidRPr="00C84A97" w:rsidRDefault="005A2F69" w:rsidP="001F03FC">
      <w:pPr>
        <w:pStyle w:val="body"/>
      </w:pPr>
      <w:r>
        <w:t xml:space="preserve">A policy may contain a number of </w:t>
      </w:r>
      <w:r w:rsidR="00BC038B">
        <w:t xml:space="preserve">ACLs. </w:t>
      </w:r>
      <w:r>
        <w:t xml:space="preserve"> Please refer to</w:t>
      </w:r>
      <w:r w:rsidR="00155717">
        <w:t xml:space="preserve"> </w:t>
      </w:r>
      <w:r>
        <w:t>section</w:t>
      </w:r>
      <w:r w:rsidR="00155717">
        <w:t xml:space="preserve"> </w:t>
      </w:r>
      <w:r w:rsidR="002E596E">
        <w:fldChar w:fldCharType="begin"/>
      </w:r>
      <w:r w:rsidR="002E596E">
        <w:instrText xml:space="preserve"> REF _Ref393891371 \r \h </w:instrText>
      </w:r>
      <w:r w:rsidR="002E596E">
        <w:fldChar w:fldCharType="separate"/>
      </w:r>
      <w:r w:rsidR="00497D04">
        <w:t>2.5</w:t>
      </w:r>
      <w:r w:rsidR="002E596E">
        <w:fldChar w:fldCharType="end"/>
      </w:r>
      <w:r w:rsidR="002E596E">
        <w:t xml:space="preserve">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r w:rsidR="00497D04" w:rsidRPr="00FE2AB1">
        <w:rPr>
          <w:i/>
          <w:u w:val="single"/>
        </w:rPr>
        <w:t>Authorization data format</w:t>
      </w:r>
      <w:r w:rsidRPr="007851A4">
        <w:rPr>
          <w:i/>
          <w:u w:val="single"/>
        </w:rPr>
        <w:fldChar w:fldCharType="end"/>
      </w:r>
      <w:r w:rsidR="002E596E">
        <w:rPr>
          <w:i/>
          <w:u w:val="single"/>
        </w:rPr>
        <w:t>)</w:t>
      </w:r>
      <w:r>
        <w:t xml:space="preserve"> for more information.</w:t>
      </w:r>
    </w:p>
    <w:p w14:paraId="713DFB26" w14:textId="112AFD4D" w:rsidR="002F4AE2" w:rsidRDefault="00E95C06" w:rsidP="002F4AE2">
      <w:pPr>
        <w:pStyle w:val="Heading3"/>
      </w:pPr>
      <w:bookmarkStart w:id="1005" w:name="_Toc418259391"/>
      <w:r>
        <w:t xml:space="preserve">Install </w:t>
      </w:r>
      <w:r w:rsidR="005A2F69">
        <w:t xml:space="preserve">a </w:t>
      </w:r>
      <w:r>
        <w:t>policy</w:t>
      </w:r>
      <w:bookmarkEnd w:id="1005"/>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593DE806" w:rsidR="00186B4B" w:rsidRDefault="00486FA3" w:rsidP="003522EA">
      <w:pPr>
        <w:pStyle w:val="figureanchor"/>
        <w:ind w:left="0"/>
      </w:pPr>
      <w:ins w:id="1006" w:author="Author" w:date="2015-05-01T15:16:00Z">
        <w:r>
          <w:object w:dxaOrig="9738" w:dyaOrig="6474" w14:anchorId="112232C9">
            <v:shape id="_x0000_i1036" type="#_x0000_t75" style="width:468pt;height:311.25pt" o:ole="">
              <v:imagedata r:id="rId47" o:title=""/>
            </v:shape>
            <o:OLEObject Type="Embed" ProgID="Visio.Drawing.11" ShapeID="_x0000_i1036" DrawAspect="Content" ObjectID="_1492505930" r:id="rId48"/>
          </w:object>
        </w:r>
      </w:ins>
      <w:del w:id="1007" w:author="Author" w:date="2015-05-01T15:16:00Z">
        <w:r w:rsidR="00EF3CB0" w:rsidDel="00486FA3">
          <w:object w:dxaOrig="9738" w:dyaOrig="6474" w14:anchorId="7AD75FB1">
            <v:shape id="_x0000_i1037" type="#_x0000_t75" style="width:468pt;height:311.25pt" o:ole="">
              <v:imagedata r:id="rId49" o:title=""/>
            </v:shape>
            <o:OLEObject Type="Embed" ProgID="Visio.Drawing.11" ShapeID="_x0000_i1037" DrawAspect="Content" ObjectID="_1492505931" r:id="rId50"/>
          </w:object>
        </w:r>
      </w:del>
      <w:r w:rsidR="0041205A" w:rsidDel="0041205A">
        <w:t xml:space="preserve"> </w:t>
      </w:r>
    </w:p>
    <w:p w14:paraId="47EDB202" w14:textId="6F7284B1" w:rsidR="00E95C06" w:rsidRDefault="00E95C06" w:rsidP="00E95C06">
      <w:pPr>
        <w:pStyle w:val="Caption"/>
      </w:pPr>
      <w:bookmarkStart w:id="1008" w:name="_Toc418259479"/>
      <w:r>
        <w:t xml:space="preserve">Figure </w:t>
      </w:r>
      <w:ins w:id="1009" w:author="Author" w:date="2015-04-30T14:17:00Z">
        <w:r w:rsidR="00454D3D">
          <w:fldChar w:fldCharType="begin"/>
        </w:r>
        <w:r w:rsidR="00454D3D">
          <w:instrText xml:space="preserve"> STYLEREF 1 \s </w:instrText>
        </w:r>
      </w:ins>
      <w:r w:rsidR="00454D3D">
        <w:fldChar w:fldCharType="separate"/>
      </w:r>
      <w:r w:rsidR="00454D3D">
        <w:rPr>
          <w:noProof/>
        </w:rPr>
        <w:t>2</w:t>
      </w:r>
      <w:ins w:id="101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11" w:author="Author" w:date="2015-04-30T14:17:00Z">
        <w:r w:rsidR="00454D3D">
          <w:rPr>
            <w:noProof/>
          </w:rPr>
          <w:t>7</w:t>
        </w:r>
        <w:r w:rsidR="00454D3D">
          <w:fldChar w:fldCharType="end"/>
        </w:r>
      </w:ins>
      <w:del w:id="101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6</w:delText>
        </w:r>
        <w:r w:rsidR="00F26384" w:rsidDel="00454D3D">
          <w:rPr>
            <w:noProof/>
          </w:rPr>
          <w:fldChar w:fldCharType="end"/>
        </w:r>
      </w:del>
      <w:r>
        <w:t>. Install a policy</w:t>
      </w:r>
      <w:bookmarkEnd w:id="1008"/>
    </w:p>
    <w:p w14:paraId="464EB8D9" w14:textId="550E2032" w:rsidR="000A5C2C" w:rsidRDefault="005465E3" w:rsidP="00E95C06">
      <w:pPr>
        <w:pStyle w:val="Heading3"/>
      </w:pPr>
      <w:bookmarkStart w:id="1013" w:name="_Toc407091972"/>
      <w:bookmarkStart w:id="1014" w:name="_Toc407106141"/>
      <w:bookmarkStart w:id="1015" w:name="_Toc407107241"/>
      <w:bookmarkStart w:id="1016" w:name="_Toc408820869"/>
      <w:bookmarkStart w:id="1017" w:name="_Toc408922030"/>
      <w:bookmarkStart w:id="1018" w:name="_Toc409079262"/>
      <w:bookmarkStart w:id="1019" w:name="_Toc407091973"/>
      <w:bookmarkStart w:id="1020" w:name="_Toc407106142"/>
      <w:bookmarkStart w:id="1021" w:name="_Toc407107242"/>
      <w:bookmarkStart w:id="1022" w:name="_Toc408820870"/>
      <w:bookmarkStart w:id="1023" w:name="_Toc408922031"/>
      <w:bookmarkStart w:id="1024" w:name="_Toc409079263"/>
      <w:bookmarkStart w:id="1025" w:name="_Toc407091974"/>
      <w:bookmarkStart w:id="1026" w:name="_Toc407106143"/>
      <w:bookmarkStart w:id="1027" w:name="_Toc407107243"/>
      <w:bookmarkStart w:id="1028" w:name="_Toc408820871"/>
      <w:bookmarkStart w:id="1029" w:name="_Toc408922032"/>
      <w:bookmarkStart w:id="1030" w:name="_Toc409079264"/>
      <w:bookmarkStart w:id="1031" w:name="_Toc407091975"/>
      <w:bookmarkStart w:id="1032" w:name="_Toc407106144"/>
      <w:bookmarkStart w:id="1033" w:name="_Toc407107244"/>
      <w:bookmarkStart w:id="1034" w:name="_Toc408820872"/>
      <w:bookmarkStart w:id="1035" w:name="_Toc408922033"/>
      <w:bookmarkStart w:id="1036" w:name="_Toc409079265"/>
      <w:bookmarkStart w:id="1037" w:name="_Toc407091976"/>
      <w:bookmarkStart w:id="1038" w:name="_Toc407106145"/>
      <w:bookmarkStart w:id="1039" w:name="_Toc407107245"/>
      <w:bookmarkStart w:id="1040" w:name="_Toc408820873"/>
      <w:bookmarkStart w:id="1041" w:name="_Toc408922034"/>
      <w:bookmarkStart w:id="1042" w:name="_Toc409079266"/>
      <w:bookmarkStart w:id="1043" w:name="_Toc41825939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r>
        <w:t xml:space="preserve">Update </w:t>
      </w:r>
      <w:r w:rsidR="000A5C2C">
        <w:t>a manifest</w:t>
      </w:r>
      <w:bookmarkEnd w:id="1043"/>
    </w:p>
    <w:p w14:paraId="520649A6" w14:textId="65EA113F" w:rsidR="000A5C2C" w:rsidRDefault="000A5C2C" w:rsidP="00FE2AB1">
      <w:pPr>
        <w:pStyle w:val="body"/>
      </w:pPr>
      <w:r>
        <w:t xml:space="preserve">An admin can </w:t>
      </w:r>
      <w:r w:rsidR="005465E3">
        <w:t>update a manifest</w:t>
      </w:r>
      <w:r>
        <w:t xml:space="preserve"> for the application.</w:t>
      </w:r>
      <w:r w:rsidR="005465E3">
        <w:t xml:space="preserve">  This involve</w:t>
      </w:r>
      <w:ins w:id="1044" w:author="Author" w:date="2015-05-01T13:59:00Z">
        <w:r w:rsidR="00F03096">
          <w:t>s</w:t>
        </w:r>
      </w:ins>
      <w:r w:rsidR="005465E3">
        <w:t xml:space="preserve"> </w:t>
      </w:r>
      <w:del w:id="1045" w:author="Author" w:date="2015-05-01T13:59:00Z">
        <w:r w:rsidR="005465E3" w:rsidDel="00F03096">
          <w:delText xml:space="preserve">replacing </w:delText>
        </w:r>
      </w:del>
      <w:ins w:id="1046" w:author="Author" w:date="2015-05-01T13:59:00Z">
        <w:r w:rsidR="00F03096">
          <w:t xml:space="preserve">resigning </w:t>
        </w:r>
      </w:ins>
      <w:r w:rsidR="005465E3">
        <w:t xml:space="preserve">the identity certificate because the </w:t>
      </w:r>
      <w:ins w:id="1047" w:author="Author" w:date="2015-05-01T14:00:00Z">
        <w:r w:rsidR="00F03096">
          <w:t xml:space="preserve">new </w:t>
        </w:r>
      </w:ins>
      <w:r w:rsidR="005465E3">
        <w:t>digest of the manifest must be included in the identity certificate.</w:t>
      </w:r>
    </w:p>
    <w:p w14:paraId="6481F1B4" w14:textId="339ECBC8" w:rsidR="00013A2F" w:rsidRDefault="00486FA3" w:rsidP="00FE2AB1">
      <w:pPr>
        <w:pStyle w:val="Caption"/>
        <w:keepNext/>
        <w:ind w:left="0"/>
      </w:pPr>
      <w:ins w:id="1048" w:author="Author" w:date="2015-05-01T15:17:00Z">
        <w:r>
          <w:object w:dxaOrig="9600" w:dyaOrig="7498" w14:anchorId="32732DE2">
            <v:shape id="_x0000_i1038" type="#_x0000_t75" style="width:468pt;height:365.25pt" o:ole="">
              <v:imagedata r:id="rId51" o:title=""/>
            </v:shape>
            <o:OLEObject Type="Embed" ProgID="Visio.Drawing.11" ShapeID="_x0000_i1038" DrawAspect="Content" ObjectID="_1492505932" r:id="rId52"/>
          </w:object>
        </w:r>
      </w:ins>
      <w:ins w:id="1049" w:author="Author" w:date="2015-04-30T14:33:00Z">
        <w:del w:id="1050" w:author="Author" w:date="2015-05-01T15:17:00Z">
          <w:r w:rsidR="00F51C1D" w:rsidDel="00486FA3">
            <w:object w:dxaOrig="9600" w:dyaOrig="7498" w14:anchorId="7011C57F">
              <v:shape id="_x0000_i1039" type="#_x0000_t75" style="width:468pt;height:365.25pt" o:ole="">
                <v:imagedata r:id="rId53" o:title=""/>
              </v:shape>
              <o:OLEObject Type="Embed" ProgID="Visio.Drawing.11" ShapeID="_x0000_i1039" DrawAspect="Content" ObjectID="_1492505933" r:id="rId54"/>
            </w:object>
          </w:r>
        </w:del>
      </w:ins>
      <w:del w:id="1051" w:author="Author" w:date="2015-04-30T14:33:00Z">
        <w:r w:rsidR="005465E3" w:rsidDel="00F51C1D">
          <w:object w:dxaOrig="9725" w:dyaOrig="8074" w14:anchorId="57805D8B">
            <v:shape id="_x0000_i1040" type="#_x0000_t75" style="width:468pt;height:388.5pt" o:ole="">
              <v:imagedata r:id="rId55" o:title=""/>
            </v:shape>
            <o:OLEObject Type="Embed" ProgID="Visio.Drawing.11" ShapeID="_x0000_i1040" DrawAspect="Content" ObjectID="_1492505934" r:id="rId56"/>
          </w:object>
        </w:r>
      </w:del>
    </w:p>
    <w:p w14:paraId="3ADE5389" w14:textId="5BC1CD81" w:rsidR="00013A2F" w:rsidRDefault="00013A2F">
      <w:pPr>
        <w:pStyle w:val="Caption"/>
      </w:pPr>
      <w:bookmarkStart w:id="1052" w:name="_Toc418259480"/>
      <w:r>
        <w:t xml:space="preserve">Figure </w:t>
      </w:r>
      <w:ins w:id="1053" w:author="Author" w:date="2015-04-30T14:17:00Z">
        <w:r w:rsidR="00454D3D">
          <w:fldChar w:fldCharType="begin"/>
        </w:r>
        <w:r w:rsidR="00454D3D">
          <w:instrText xml:space="preserve"> STYLEREF 1 \s </w:instrText>
        </w:r>
      </w:ins>
      <w:r w:rsidR="00454D3D">
        <w:fldChar w:fldCharType="separate"/>
      </w:r>
      <w:r w:rsidR="00454D3D">
        <w:rPr>
          <w:noProof/>
        </w:rPr>
        <w:t>2</w:t>
      </w:r>
      <w:ins w:id="105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55" w:author="Author" w:date="2015-04-30T14:17:00Z">
        <w:r w:rsidR="00454D3D">
          <w:rPr>
            <w:noProof/>
          </w:rPr>
          <w:t>8</w:t>
        </w:r>
        <w:r w:rsidR="00454D3D">
          <w:fldChar w:fldCharType="end"/>
        </w:r>
      </w:ins>
      <w:del w:id="105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7</w:delText>
        </w:r>
        <w:r w:rsidR="00F26384" w:rsidDel="00454D3D">
          <w:rPr>
            <w:noProof/>
          </w:rPr>
          <w:fldChar w:fldCharType="end"/>
        </w:r>
      </w:del>
      <w:r>
        <w:t xml:space="preserve">: </w:t>
      </w:r>
      <w:r w:rsidR="005465E3">
        <w:t xml:space="preserve">Update </w:t>
      </w:r>
      <w:r>
        <w:t>manifest</w:t>
      </w:r>
      <w:bookmarkEnd w:id="1052"/>
    </w:p>
    <w:p w14:paraId="221B3E18" w14:textId="22B7D9E1" w:rsidR="00871480" w:rsidRPr="00C21CEE" w:rsidRDefault="00871480" w:rsidP="00FE2AB1">
      <w:pPr>
        <w:pStyle w:val="Caption"/>
        <w:ind w:left="0"/>
      </w:pPr>
    </w:p>
    <w:p w14:paraId="4BF7F27D" w14:textId="404827EB" w:rsidR="00E95C06" w:rsidRDefault="00E95C06" w:rsidP="00E95C06">
      <w:pPr>
        <w:pStyle w:val="Heading3"/>
      </w:pPr>
      <w:bookmarkStart w:id="1057" w:name="_Toc418259393"/>
      <w:r>
        <w:t>Add a</w:t>
      </w:r>
      <w:r w:rsidR="008C0457">
        <w:t xml:space="preserve">n application </w:t>
      </w:r>
      <w:r>
        <w:t xml:space="preserve">to a </w:t>
      </w:r>
      <w:r w:rsidR="00BC038B">
        <w:t>security group</w:t>
      </w:r>
      <w:bookmarkEnd w:id="1057"/>
    </w:p>
    <w:p w14:paraId="021E8D1D" w14:textId="2B64D8E3" w:rsidR="00E95C06" w:rsidRDefault="00E95C06" w:rsidP="00E95C06">
      <w:pPr>
        <w:pStyle w:val="body"/>
      </w:pPr>
      <w:r w:rsidRPr="00E95C06">
        <w:t>A</w:t>
      </w:r>
      <w:r w:rsidR="008C0457">
        <w:t xml:space="preserve">n admin </w:t>
      </w:r>
      <w:r w:rsidR="00827553">
        <w:t xml:space="preserve">issues </w:t>
      </w:r>
      <w:r w:rsidRPr="00E95C06">
        <w:t xml:space="preserve">a membership certificate with the given </w:t>
      </w:r>
      <w:r w:rsidR="00F901BC">
        <w:t>security group</w:t>
      </w:r>
      <w:r w:rsidR="00F901BC" w:rsidRPr="00E95C06">
        <w:t xml:space="preserve"> </w:t>
      </w:r>
      <w:r w:rsidRPr="00E95C06">
        <w:t xml:space="preserve">ID and </w:t>
      </w:r>
      <w:r w:rsidR="00CB4C17">
        <w:t>provides</w:t>
      </w:r>
      <w:r w:rsidR="00CB4C17" w:rsidRPr="00E95C06">
        <w:t xml:space="preserve"> </w:t>
      </w:r>
      <w:r w:rsidRPr="00E95C06">
        <w:t>it</w:t>
      </w:r>
      <w:r w:rsidR="00CB4C17">
        <w:t xml:space="preserve"> to </w:t>
      </w:r>
      <w:r w:rsidRPr="00E95C06">
        <w:t xml:space="preserve">the </w:t>
      </w:r>
      <w:r w:rsidR="008C0457">
        <w:t>application</w:t>
      </w:r>
      <w:r w:rsidR="00CB4C17">
        <w:t xml:space="preserve"> to install in it</w:t>
      </w:r>
      <w:r w:rsidR="00073AC9">
        <w:t>s keystore</w:t>
      </w:r>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559EF9C6" w:rsidR="006B4D67" w:rsidRDefault="00486FA3" w:rsidP="003522EA">
      <w:pPr>
        <w:pStyle w:val="figureanchor"/>
        <w:ind w:left="0"/>
      </w:pPr>
      <w:ins w:id="1058" w:author="Author" w:date="2015-05-01T15:17:00Z">
        <w:r>
          <w:object w:dxaOrig="10496" w:dyaOrig="7498" w14:anchorId="57DCF5D7">
            <v:shape id="_x0000_i1041" type="#_x0000_t75" style="width:467.25pt;height:333.75pt" o:ole="">
              <v:imagedata r:id="rId57" o:title=""/>
            </v:shape>
            <o:OLEObject Type="Embed" ProgID="Visio.Drawing.11" ShapeID="_x0000_i1041" DrawAspect="Content" ObjectID="_1492505935" r:id="rId58"/>
          </w:object>
        </w:r>
      </w:ins>
      <w:ins w:id="1059" w:author="Author" w:date="2015-04-30T14:47:00Z">
        <w:del w:id="1060" w:author="Author" w:date="2015-05-01T15:17:00Z">
          <w:r w:rsidR="008077AE" w:rsidDel="00486FA3">
            <w:object w:dxaOrig="10496" w:dyaOrig="7498" w14:anchorId="7570D321">
              <v:shape id="_x0000_i1042" type="#_x0000_t75" style="width:467.25pt;height:333.75pt" o:ole="">
                <v:imagedata r:id="rId59" o:title=""/>
              </v:shape>
              <o:OLEObject Type="Embed" ProgID="Visio.Drawing.11" ShapeID="_x0000_i1042" DrawAspect="Content" ObjectID="_1492505936" r:id="rId60"/>
            </w:object>
          </w:r>
        </w:del>
      </w:ins>
      <w:del w:id="1061" w:author="Author" w:date="2015-04-30T14:47:00Z">
        <w:r w:rsidR="000504FE" w:rsidDel="008077AE">
          <w:object w:dxaOrig="10496" w:dyaOrig="7498" w14:anchorId="366266C0">
            <v:shape id="_x0000_i1043" type="#_x0000_t75" style="width:467.25pt;height:333.75pt" o:ole="">
              <v:imagedata r:id="rId61" o:title=""/>
            </v:shape>
            <o:OLEObject Type="Embed" ProgID="Visio.Drawing.11" ShapeID="_x0000_i1043" DrawAspect="Content" ObjectID="_1492505937" r:id="rId62"/>
          </w:object>
        </w:r>
      </w:del>
    </w:p>
    <w:p w14:paraId="655B3BE6" w14:textId="16A40496" w:rsidR="00E95C06" w:rsidRPr="00E95C06" w:rsidRDefault="00E95C06" w:rsidP="00E95C06">
      <w:pPr>
        <w:pStyle w:val="Caption"/>
      </w:pPr>
      <w:bookmarkStart w:id="1062" w:name="_Toc418259481"/>
      <w:r>
        <w:t xml:space="preserve">Figure </w:t>
      </w:r>
      <w:ins w:id="1063" w:author="Author" w:date="2015-04-30T14:17:00Z">
        <w:r w:rsidR="00454D3D">
          <w:fldChar w:fldCharType="begin"/>
        </w:r>
        <w:r w:rsidR="00454D3D">
          <w:instrText xml:space="preserve"> STYLEREF 1 \s </w:instrText>
        </w:r>
      </w:ins>
      <w:r w:rsidR="00454D3D">
        <w:fldChar w:fldCharType="separate"/>
      </w:r>
      <w:r w:rsidR="00454D3D">
        <w:rPr>
          <w:noProof/>
        </w:rPr>
        <w:t>2</w:t>
      </w:r>
      <w:ins w:id="106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65" w:author="Author" w:date="2015-04-30T14:17:00Z">
        <w:r w:rsidR="00454D3D">
          <w:rPr>
            <w:noProof/>
          </w:rPr>
          <w:t>9</w:t>
        </w:r>
        <w:r w:rsidR="00454D3D">
          <w:fldChar w:fldCharType="end"/>
        </w:r>
      </w:ins>
      <w:del w:id="106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8</w:delText>
        </w:r>
        <w:r w:rsidR="00F26384" w:rsidDel="00454D3D">
          <w:rPr>
            <w:noProof/>
          </w:rPr>
          <w:fldChar w:fldCharType="end"/>
        </w:r>
      </w:del>
      <w:r>
        <w:t>. Add a</w:t>
      </w:r>
      <w:r w:rsidR="008C0457">
        <w:t xml:space="preserve">n application </w:t>
      </w:r>
      <w:r>
        <w:t xml:space="preserve">to a </w:t>
      </w:r>
      <w:r w:rsidR="00232B4A">
        <w:t>security group</w:t>
      </w:r>
      <w:bookmarkEnd w:id="1062"/>
    </w:p>
    <w:p w14:paraId="7815C45D" w14:textId="671AA4F9" w:rsidR="002F4AE2" w:rsidRDefault="002F4AE2" w:rsidP="00E95C06">
      <w:pPr>
        <w:pStyle w:val="Heading3"/>
      </w:pPr>
      <w:r w:rsidRPr="001F03FC">
        <w:t xml:space="preserve"> </w:t>
      </w:r>
      <w:bookmarkStart w:id="1067" w:name="_Toc418259394"/>
      <w:r w:rsidR="00E95C06">
        <w:t xml:space="preserve">Add a user to a </w:t>
      </w:r>
      <w:r w:rsidR="00000D23">
        <w:t>security group</w:t>
      </w:r>
      <w:bookmarkEnd w:id="1067"/>
    </w:p>
    <w:p w14:paraId="761B0D82" w14:textId="1DA780C9" w:rsidR="00E95C06" w:rsidRDefault="00BC3863" w:rsidP="00E95C06">
      <w:pPr>
        <w:pStyle w:val="body"/>
      </w:pPr>
      <w:r>
        <w:t xml:space="preserve">The </w:t>
      </w:r>
      <w:r w:rsidR="00F901BC">
        <w:t xml:space="preserve">security group </w:t>
      </w:r>
      <w:r>
        <w:t xml:space="preserve">authority </w:t>
      </w:r>
      <w:r w:rsidR="00E95C06" w:rsidRPr="00E95C06">
        <w:t>uses the Security Manager to generate the membership certificate</w:t>
      </w:r>
      <w:r>
        <w:t xml:space="preserve"> for </w:t>
      </w:r>
      <w:r w:rsidR="009C164C">
        <w:t xml:space="preserve">another </w:t>
      </w:r>
      <w:r>
        <w:t>user</w:t>
      </w:r>
      <w:r w:rsidR="00E95C06" w:rsidRPr="00E95C06">
        <w:t xml:space="preserve"> for the given </w:t>
      </w:r>
      <w:r w:rsidR="00F901BC">
        <w:t>security group</w:t>
      </w:r>
      <w:r w:rsidR="00F901BC" w:rsidRPr="00E95C06">
        <w:t xml:space="preserve"> </w:t>
      </w:r>
      <w:r w:rsidR="00E95C06" w:rsidRPr="00E95C06">
        <w:t>ID.</w:t>
      </w:r>
    </w:p>
    <w:p w14:paraId="17B0501D" w14:textId="1053342A" w:rsidR="009C164C" w:rsidRDefault="009C164C" w:rsidP="00E95C06">
      <w:pPr>
        <w:pStyle w:val="body"/>
      </w:pPr>
      <w:r>
        <w:t xml:space="preserve">In the following flow, the security group authority named “user” </w:t>
      </w:r>
      <w:r w:rsidR="00832625">
        <w:t>provides a membership certificate for security group LivingRoomGUID to the other user named “user2.”</w:t>
      </w:r>
    </w:p>
    <w:p w14:paraId="06E21975" w14:textId="2FE9FF99" w:rsidR="00E95C06" w:rsidRDefault="00486FA3" w:rsidP="003522EA">
      <w:pPr>
        <w:pStyle w:val="figureanchor"/>
        <w:ind w:left="0"/>
      </w:pPr>
      <w:ins w:id="1068" w:author="Author" w:date="2015-05-01T15:18:00Z">
        <w:r>
          <w:object w:dxaOrig="9956" w:dyaOrig="7328" w14:anchorId="55BA578E">
            <v:shape id="_x0000_i1044" type="#_x0000_t75" style="width:468pt;height:344.25pt" o:ole="">
              <v:imagedata r:id="rId63" o:title=""/>
            </v:shape>
            <o:OLEObject Type="Embed" ProgID="Visio.Drawing.11" ShapeID="_x0000_i1044" DrawAspect="Content" ObjectID="_1492505938" r:id="rId64"/>
          </w:object>
        </w:r>
      </w:ins>
      <w:ins w:id="1069" w:author="Author" w:date="2015-04-30T14:48:00Z">
        <w:del w:id="1070" w:author="Author" w:date="2015-05-01T15:18:00Z">
          <w:r w:rsidR="008077AE" w:rsidDel="00486FA3">
            <w:object w:dxaOrig="9956" w:dyaOrig="7328" w14:anchorId="2189885A">
              <v:shape id="_x0000_i1045" type="#_x0000_t75" style="width:468pt;height:344.25pt" o:ole="">
                <v:imagedata r:id="rId65" o:title=""/>
              </v:shape>
              <o:OLEObject Type="Embed" ProgID="Visio.Drawing.11" ShapeID="_x0000_i1045" DrawAspect="Content" ObjectID="_1492505939" r:id="rId66"/>
            </w:object>
          </w:r>
        </w:del>
      </w:ins>
      <w:del w:id="1071" w:author="Author" w:date="2015-04-30T14:48:00Z">
        <w:r w:rsidR="000504FE" w:rsidDel="008077AE">
          <w:object w:dxaOrig="9956" w:dyaOrig="7328" w14:anchorId="045B3FA8">
            <v:shape id="_x0000_i1046" type="#_x0000_t75" style="width:468pt;height:344.25pt" o:ole="">
              <v:imagedata r:id="rId67" o:title=""/>
            </v:shape>
            <o:OLEObject Type="Embed" ProgID="Visio.Drawing.11" ShapeID="_x0000_i1046" DrawAspect="Content" ObjectID="_1492505940" r:id="rId68"/>
          </w:object>
        </w:r>
      </w:del>
    </w:p>
    <w:p w14:paraId="2AF76044" w14:textId="794FB4E0" w:rsidR="00E95C06" w:rsidRDefault="00E95C06" w:rsidP="00E95C06">
      <w:pPr>
        <w:pStyle w:val="Caption"/>
      </w:pPr>
      <w:bookmarkStart w:id="1072" w:name="_Toc418259482"/>
      <w:r>
        <w:t xml:space="preserve">Figure </w:t>
      </w:r>
      <w:ins w:id="1073" w:author="Author" w:date="2015-04-30T14:17:00Z">
        <w:r w:rsidR="00454D3D">
          <w:fldChar w:fldCharType="begin"/>
        </w:r>
        <w:r w:rsidR="00454D3D">
          <w:instrText xml:space="preserve"> STYLEREF 1 \s </w:instrText>
        </w:r>
      </w:ins>
      <w:r w:rsidR="00454D3D">
        <w:fldChar w:fldCharType="separate"/>
      </w:r>
      <w:r w:rsidR="00454D3D">
        <w:rPr>
          <w:noProof/>
        </w:rPr>
        <w:t>2</w:t>
      </w:r>
      <w:ins w:id="107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75" w:author="Author" w:date="2015-04-30T14:17:00Z">
        <w:r w:rsidR="00454D3D">
          <w:rPr>
            <w:noProof/>
          </w:rPr>
          <w:t>10</w:t>
        </w:r>
        <w:r w:rsidR="00454D3D">
          <w:fldChar w:fldCharType="end"/>
        </w:r>
      </w:ins>
      <w:del w:id="107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9</w:delText>
        </w:r>
        <w:r w:rsidR="00F26384" w:rsidDel="00454D3D">
          <w:rPr>
            <w:noProof/>
          </w:rPr>
          <w:fldChar w:fldCharType="end"/>
        </w:r>
      </w:del>
      <w:r>
        <w:t xml:space="preserve">. Add a user to a </w:t>
      </w:r>
      <w:r w:rsidR="006A1F65">
        <w:t>security group</w:t>
      </w:r>
      <w:bookmarkEnd w:id="1072"/>
    </w:p>
    <w:p w14:paraId="77E40DBB" w14:textId="0C84E7AE" w:rsidR="00035C7A" w:rsidRDefault="00035C7A" w:rsidP="00D912C4">
      <w:pPr>
        <w:pStyle w:val="Heading3"/>
      </w:pPr>
      <w:bookmarkStart w:id="1077" w:name="_Toc418259395"/>
      <w:r>
        <w:t>Security Manager</w:t>
      </w:r>
      <w:bookmarkEnd w:id="1077"/>
    </w:p>
    <w:p w14:paraId="02EFC55C" w14:textId="7F377F7B" w:rsidR="00035C7A" w:rsidRDefault="00035C7A" w:rsidP="00781B28">
      <w:pPr>
        <w:pStyle w:val="Heading4"/>
      </w:pPr>
      <w:r>
        <w:t>Introduction</w:t>
      </w:r>
    </w:p>
    <w:p w14:paraId="5F3D4E95" w14:textId="13675332" w:rsidR="00035C7A" w:rsidRPr="00035C7A" w:rsidRDefault="00035C7A" w:rsidP="00781B28">
      <w:pPr>
        <w:pStyle w:val="body"/>
      </w:pPr>
      <w:r w:rsidRPr="00035C7A">
        <w:t xml:space="preserve">The AllJoyn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w:t>
      </w:r>
      <w:del w:id="1078" w:author="Author" w:date="2015-04-30T16:49:00Z">
        <w:r w:rsidRPr="00035C7A" w:rsidDel="00C22F01">
          <w:delText xml:space="preserve">tool </w:delText>
        </w:r>
      </w:del>
      <w:ins w:id="1079" w:author="Author" w:date="2015-04-30T16:49:00Z">
        <w:r w:rsidR="00C22F01">
          <w:t>service</w:t>
        </w:r>
        <w:r w:rsidR="00C22F01" w:rsidRPr="00035C7A">
          <w:t xml:space="preserve"> </w:t>
        </w:r>
      </w:ins>
      <w:r w:rsidRPr="00035C7A">
        <w:t xml:space="preserve">for this. Such a </w:t>
      </w:r>
      <w:del w:id="1080" w:author="Author" w:date="2015-04-30T16:49:00Z">
        <w:r w:rsidRPr="00035C7A" w:rsidDel="00C22F01">
          <w:delText xml:space="preserve">tool </w:delText>
        </w:r>
      </w:del>
      <w:ins w:id="1081" w:author="Author" w:date="2015-04-30T16:49:00Z">
        <w:r w:rsidR="00C22F01">
          <w:t>service</w:t>
        </w:r>
        <w:r w:rsidR="00C22F01" w:rsidRPr="00035C7A">
          <w:t xml:space="preserve"> </w:t>
        </w:r>
      </w:ins>
      <w:r w:rsidRPr="00035C7A">
        <w:t>is called a security manager.</w:t>
      </w:r>
    </w:p>
    <w:p w14:paraId="4DFC99EC" w14:textId="378963E0" w:rsidR="00035C7A" w:rsidRDefault="00035C7A" w:rsidP="00781B28">
      <w:pPr>
        <w:pStyle w:val="body"/>
        <w:rPr>
          <w:color w:val="333333"/>
          <w:szCs w:val="22"/>
        </w:rPr>
      </w:pPr>
      <w:r w:rsidRPr="00781B28">
        <w:rPr>
          <w:color w:val="333333"/>
          <w:szCs w:val="22"/>
        </w:rPr>
        <w:t xml:space="preserve">Depending on your setup, you need a different </w:t>
      </w:r>
      <w:del w:id="1082" w:author="Author" w:date="2015-04-30T16:49:00Z">
        <w:r w:rsidRPr="00781B28" w:rsidDel="00C22F01">
          <w:rPr>
            <w:color w:val="333333"/>
            <w:szCs w:val="22"/>
          </w:rPr>
          <w:delText>tool</w:delText>
        </w:r>
      </w:del>
      <w:ins w:id="1083" w:author="Author" w:date="2015-04-30T16:49:00Z">
        <w:r w:rsidR="00C22F01">
          <w:rPr>
            <w:color w:val="333333"/>
            <w:szCs w:val="22"/>
          </w:rPr>
          <w:t>service</w:t>
        </w:r>
      </w:ins>
      <w:r w:rsidRPr="00781B28">
        <w:rPr>
          <w:color w:val="333333"/>
          <w:szCs w:val="22"/>
        </w:rPr>
        <w:t>. A large enterprise has different requirements than a home does. Not all administrators have a strong technical background. A tool for home users should have a straightforward, understandable user interface (hiding the more complex features). These simplifications should be done 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lastRenderedPageBreak/>
        <w:t>A security configuration consists of two parts:</w:t>
      </w:r>
    </w:p>
    <w:p w14:paraId="7A771088" w14:textId="51001A2A" w:rsidR="00035C7A" w:rsidRDefault="00035C7A" w:rsidP="00781B28">
      <w:pPr>
        <w:pStyle w:val="body"/>
        <w:numPr>
          <w:ilvl w:val="0"/>
          <w:numId w:val="94"/>
        </w:numPr>
      </w:pPr>
      <w:r w:rsidRPr="00035C7A">
        <w:t xml:space="preserve">Certificates: certificates provide proof that an application is managed by a security manager. They can be used to gain access to resources of other peers or to provide resources themselves to others. The certificates describe the rights the </w:t>
      </w:r>
      <w:r w:rsidR="001B0901">
        <w:t>subject</w:t>
      </w:r>
      <w:r w:rsidR="001B0901" w:rsidRPr="00035C7A">
        <w:t xml:space="preserve"> </w:t>
      </w:r>
      <w:r w:rsidRPr="00035C7A">
        <w:t>has.</w:t>
      </w:r>
    </w:p>
    <w:p w14:paraId="2777645B" w14:textId="0BF891C8" w:rsidR="00035C7A" w:rsidRPr="00035C7A" w:rsidRDefault="00035C7A" w:rsidP="00781B28">
      <w:pPr>
        <w:pStyle w:val="body"/>
        <w:numPr>
          <w:ilvl w:val="0"/>
          <w:numId w:val="94"/>
        </w:numPr>
      </w:pPr>
      <w:r w:rsidRPr="00035C7A">
        <w:t xml:space="preserve">Policy: A policy is a list of Access Control Lists (ACLs). These ACLs describe how other peers can access the </w:t>
      </w:r>
      <w:r w:rsidR="001B0901">
        <w:t>holder</w:t>
      </w:r>
      <w:r w:rsidR="001B0901" w:rsidRPr="00035C7A">
        <w:t xml:space="preserve"> </w:t>
      </w:r>
      <w:r w:rsidRPr="00035C7A">
        <w:t>of the policy.</w:t>
      </w:r>
    </w:p>
    <w:p w14:paraId="2A51BDCB" w14:textId="77777777" w:rsidR="00035C7A" w:rsidRPr="00035C7A" w:rsidRDefault="00035C7A" w:rsidP="00781B28">
      <w:pPr>
        <w:pStyle w:val="body"/>
      </w:pPr>
      <w:r w:rsidRPr="00035C7A">
        <w:t>Security managers use AllJoyn to transfer this configuration to applications and devices they manage.</w:t>
      </w:r>
    </w:p>
    <w:p w14:paraId="15041E65" w14:textId="568ED322" w:rsidR="00035C7A" w:rsidRDefault="00107425" w:rsidP="00781B28">
      <w:pPr>
        <w:pStyle w:val="Heading4"/>
      </w:pPr>
      <w:r>
        <w:t>Security Manager Architecture</w:t>
      </w:r>
    </w:p>
    <w:p w14:paraId="50C6FF72" w14:textId="59FD54EF" w:rsidR="00107425" w:rsidRPr="00107425" w:rsidRDefault="00107425" w:rsidP="00781B28">
      <w:pPr>
        <w:pStyle w:val="body"/>
      </w:pPr>
      <w:r w:rsidRPr="00107425">
        <w:t xml:space="preserve">A security manager is a </w:t>
      </w:r>
      <w:r w:rsidR="001B0901">
        <w:t>service</w:t>
      </w:r>
      <w:r w:rsidR="001B0901" w:rsidRPr="00107425">
        <w:t xml:space="preserve"> </w:t>
      </w:r>
      <w:r w:rsidRPr="00107425">
        <w:t>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66B04643" w:rsidR="00107425" w:rsidRDefault="00107425" w:rsidP="00781B28">
      <w:pPr>
        <w:pStyle w:val="body"/>
        <w:numPr>
          <w:ilvl w:val="0"/>
          <w:numId w:val="96"/>
        </w:numPr>
      </w:pPr>
      <w:r w:rsidRPr="00107425">
        <w:t>UI: The administrator needs to interact with the security manager in order to make configuration changes. The user interface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r w:rsidRPr="00107425">
        <w:t>AllJoyn Agent (security manager agent): Configuration updates are sent using AllJoyn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The security manager topology is transparent for AllJoyn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13C2A4AC" w:rsidR="00107425" w:rsidRDefault="00107425" w:rsidP="00781B28">
      <w:pPr>
        <w:pStyle w:val="body"/>
      </w:pPr>
      <w:r w:rsidRPr="00107425">
        <w:t xml:space="preserve">The Alliance envisions multiple implementations of security managers and does not provide implementation specifications. The </w:t>
      </w:r>
      <w:ins w:id="1084" w:author="Author" w:date="2015-05-01T14:02:00Z">
        <w:r w:rsidR="006B70CC">
          <w:t>A</w:t>
        </w:r>
      </w:ins>
      <w:del w:id="1085" w:author="Author" w:date="2015-05-01T14:02:00Z">
        <w:r w:rsidRPr="00107425" w:rsidDel="006B70CC">
          <w:delText>a</w:delText>
        </w:r>
      </w:del>
      <w:r w:rsidRPr="00107425">
        <w:t xml:space="preserve">lliance does specify </w:t>
      </w:r>
      <w:r w:rsidR="001B0901">
        <w:t xml:space="preserve">a set of interfaces that </w:t>
      </w:r>
      <w:r w:rsidR="001B0901">
        <w:lastRenderedPageBreak/>
        <w:t xml:space="preserve">allow the </w:t>
      </w:r>
      <w:r w:rsidRPr="00107425">
        <w:t>security managers to interact with AllJoyn security 2.0 based applications and devices.</w:t>
      </w:r>
    </w:p>
    <w:p w14:paraId="526EBE53" w14:textId="4C9E8DDD" w:rsidR="00107425" w:rsidRDefault="00107425" w:rsidP="00781B28">
      <w:pPr>
        <w:pStyle w:val="Heading4"/>
      </w:pPr>
      <w:r>
        <w:t>What the Security Manager manages</w:t>
      </w:r>
    </w:p>
    <w:p w14:paraId="527D90DD" w14:textId="2D340439" w:rsidR="00107425" w:rsidRPr="00107425" w:rsidRDefault="00107425" w:rsidP="00781B28">
      <w:pPr>
        <w:pStyle w:val="body"/>
      </w:pPr>
      <w:r w:rsidRPr="00107425">
        <w:t xml:space="preserve">We already mentioned a number of times that a security manager manages applications and devices. But what does it mean and do we really manage applications and devices? The security manager agent will use AllJoyn security features to set up a secure connection to a peer. The only way it has to </w:t>
      </w:r>
      <w:ins w:id="1086" w:author="Author" w:date="2015-05-01T14:03:00Z">
        <w:r w:rsidR="006B70CC">
          <w:t xml:space="preserve">securely </w:t>
        </w:r>
      </w:ins>
      <w:r w:rsidRPr="00107425">
        <w:t>identify this peer is by 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3F92B8DA" w:rsidR="00107425" w:rsidRDefault="00107425" w:rsidP="00781B28">
      <w:pPr>
        <w:pStyle w:val="body"/>
        <w:numPr>
          <w:ilvl w:val="0"/>
          <w:numId w:val="106"/>
        </w:numPr>
      </w:pPr>
      <w:r w:rsidRPr="00107425">
        <w:t xml:space="preserve">A single-function device (e.g., a temperature sensor) is considered as one big </w:t>
      </w:r>
      <w:ins w:id="1087" w:author="Author" w:date="2015-05-01T14:03:00Z">
        <w:r w:rsidR="006B70CC">
          <w:t>a</w:t>
        </w:r>
      </w:ins>
      <w:del w:id="1088" w:author="Author" w:date="2015-05-01T14:03:00Z">
        <w:r w:rsidRPr="00107425" w:rsidDel="006B70CC">
          <w:delText>A</w:delText>
        </w:r>
      </w:del>
      <w:r w:rsidRPr="00107425">
        <w:t>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7ACA5B3C" w:rsidR="00107425" w:rsidRPr="00107425" w:rsidRDefault="00107425">
      <w:pPr>
        <w:pStyle w:val="body"/>
      </w:pPr>
      <w:r w:rsidRPr="00107425">
        <w:t xml:space="preserve">The AllSeen </w:t>
      </w:r>
      <w:ins w:id="1089" w:author="Author" w:date="2015-05-01T14:03:00Z">
        <w:r w:rsidR="006B70CC">
          <w:t>A</w:t>
        </w:r>
      </w:ins>
      <w:del w:id="1090" w:author="Author" w:date="2015-05-01T14:03:00Z">
        <w:r w:rsidR="00E17A29" w:rsidDel="006B70CC">
          <w:delText>a</w:delText>
        </w:r>
      </w:del>
      <w:r w:rsidRPr="00107425">
        <w:t xml:space="preserve">lliance offers </w:t>
      </w:r>
      <w:r w:rsidR="001B0901">
        <w:t xml:space="preserve">a </w:t>
      </w:r>
      <w:r w:rsidRPr="00107425">
        <w:t>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t>Being able to revoke the rights granted to an application.</w:t>
      </w:r>
    </w:p>
    <w:p w14:paraId="70FC1C82" w14:textId="7D372570" w:rsidR="00107425" w:rsidRPr="00107425" w:rsidRDefault="00107425" w:rsidP="00781B28">
      <w:pPr>
        <w:pStyle w:val="body"/>
        <w:numPr>
          <w:ilvl w:val="0"/>
          <w:numId w:val="109"/>
        </w:numPr>
      </w:pPr>
      <w:r w:rsidRPr="00107425">
        <w:t>Make sure compromised or even malicious applications are limited to rights they were given. Since we can't trust the OS or hardware the application</w:t>
      </w:r>
      <w:r w:rsidR="001B0901">
        <w:t xml:space="preserve"> </w:t>
      </w:r>
      <w:r w:rsidRPr="00107425">
        <w:t>is running on, these checks must be done at the remote peer side.</w:t>
      </w:r>
    </w:p>
    <w:p w14:paraId="12DE89FC" w14:textId="47A42522"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w:t>
      </w:r>
      <w:r w:rsidRPr="00107425">
        <w:lastRenderedPageBreak/>
        <w:t>malicious, then there is little we can do. But then they don't need AllSeen to</w:t>
      </w:r>
      <w:r w:rsidR="00E17A29">
        <w:t xml:space="preserve"> perform</w:t>
      </w:r>
      <w:r w:rsidRPr="00107425">
        <w:t xml:space="preserve"> malicious </w:t>
      </w:r>
      <w:r w:rsidR="00E17A29">
        <w:t>acts</w:t>
      </w:r>
      <w:r w:rsidRPr="00107425">
        <w:t>.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658450B6" w:rsidR="00107425" w:rsidRPr="00107425" w:rsidRDefault="00107425" w:rsidP="00781B28">
      <w:pPr>
        <w:pStyle w:val="body"/>
        <w:numPr>
          <w:ilvl w:val="0"/>
          <w:numId w:val="110"/>
        </w:numPr>
      </w:pPr>
      <w:r w:rsidRPr="00107425">
        <w:t xml:space="preserve">Can I trust the device </w:t>
      </w:r>
      <w:ins w:id="1091" w:author="Author" w:date="2015-05-01T14:04:00Z">
        <w:r w:rsidR="006B70CC">
          <w:t xml:space="preserve">where the application </w:t>
        </w:r>
      </w:ins>
      <w:del w:id="1092" w:author="Author" w:date="2015-05-01T14:04:00Z">
        <w:r w:rsidRPr="00107425" w:rsidDel="006B70CC">
          <w:delText xml:space="preserve">and it </w:delText>
        </w:r>
      </w:del>
      <w:r w:rsidRPr="00107425">
        <w:t>is running on? But not only the device and it</w:t>
      </w:r>
      <w:r w:rsidR="00E17A29">
        <w:t>s</w:t>
      </w:r>
      <w:r w:rsidRPr="00107425">
        <w:t xml:space="preserve"> OS, but for desktops systems as well which other applications are there? These apps might to try get access to the keystore of the genuine app. This is not something we can fix within the AllSeen </w:t>
      </w:r>
      <w:ins w:id="1093" w:author="Author" w:date="2015-05-01T14:04:00Z">
        <w:r w:rsidR="006B70CC">
          <w:t>A</w:t>
        </w:r>
      </w:ins>
      <w:del w:id="1094" w:author="Author" w:date="2015-05-01T14:04:00Z">
        <w:r w:rsidRPr="00107425" w:rsidDel="006B70CC">
          <w:delText>a</w:delText>
        </w:r>
      </w:del>
      <w:r w:rsidRPr="00107425">
        <w:t>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Sharing Keystores</w:t>
      </w:r>
    </w:p>
    <w:p w14:paraId="1AB9105A" w14:textId="7F317578" w:rsidR="00107425" w:rsidRDefault="00107425" w:rsidP="00781B28">
      <w:pPr>
        <w:pStyle w:val="body"/>
      </w:pPr>
      <w:r>
        <w:t>When an application is claimed, it will store its certificates inside a keystore. This keystore can be shared. The security manager nor the system can prevent applications from doing this. Is it recommended to share keystores? It has the advantage that you only have to claim one application, while multiple applications can use it. However the certificates in the store will only grant a limited set of permission to it</w:t>
      </w:r>
      <w:r w:rsidR="00E17A29">
        <w:t>s</w:t>
      </w:r>
      <w:r>
        <w:t xml:space="preserve"> users. Sharing the store only makes sense if it was granted all permissions required by its </w:t>
      </w:r>
      <w:r w:rsidR="00E17A29">
        <w:t>applications</w:t>
      </w:r>
      <w:r>
        <w:t>. Sharing keystore can be allowed if the applications granted access to it are known upfront and the union of rights is known.</w:t>
      </w:r>
    </w:p>
    <w:p w14:paraId="48B51500" w14:textId="5C13E5CD" w:rsidR="00107425" w:rsidRDefault="00107425" w:rsidP="00781B28">
      <w:pPr>
        <w:pStyle w:val="body"/>
      </w:pPr>
      <w:r>
        <w:t>Sharing keystores does have some side effects</w:t>
      </w:r>
      <w:ins w:id="1095" w:author="Author" w:date="2015-05-01T14:04:00Z">
        <w:r w:rsidR="006B70CC">
          <w:t>.  E</w:t>
        </w:r>
      </w:ins>
      <w:del w:id="1096" w:author="Author" w:date="2015-05-01T14:04:00Z">
        <w:r w:rsidDel="006B70CC">
          <w:delText>, e</w:delText>
        </w:r>
      </w:del>
      <w:r>
        <w:t xml:space="preserve">very app using the keystore will appear as </w:t>
      </w:r>
      <w:ins w:id="1097" w:author="Author" w:date="2015-05-01T14:05:00Z">
        <w:r w:rsidR="006B70CC">
          <w:t xml:space="preserve">the same </w:t>
        </w:r>
      </w:ins>
      <w:del w:id="1098" w:author="Author" w:date="2015-05-01T14:05:00Z">
        <w:r w:rsidDel="006B70CC">
          <w:delText xml:space="preserve">a </w:delText>
        </w:r>
      </w:del>
      <w:r>
        <w:t xml:space="preserve">manageable application. The security will be able to manage one keystore via multiple apps. </w:t>
      </w:r>
      <w:r w:rsidR="00E17A29">
        <w:t>This feature requires a</w:t>
      </w:r>
      <w:r>
        <w:t>ddi</w:t>
      </w:r>
      <w:r w:rsidR="00E17A29">
        <w:t>tional</w:t>
      </w:r>
      <w:r>
        <w:t xml:space="preserve"> layer of complexity </w:t>
      </w:r>
      <w:r w:rsidR="00E17A29">
        <w:t xml:space="preserve">in order </w:t>
      </w:r>
      <w:r>
        <w:t xml:space="preserve">to </w:t>
      </w:r>
      <w:r w:rsidR="00E17A29">
        <w:t xml:space="preserve">provide the </w:t>
      </w:r>
      <w:r>
        <w:t xml:space="preserve">concurrent access </w:t>
      </w:r>
      <w:r w:rsidR="00E17A29">
        <w:t>to the shared keystore</w:t>
      </w:r>
      <w:r>
        <w:t>.</w:t>
      </w:r>
    </w:p>
    <w:p w14:paraId="65F385B4" w14:textId="5473BE8B" w:rsidR="00107425" w:rsidRDefault="00107425" w:rsidP="00781B28">
      <w:pPr>
        <w:pStyle w:val="body"/>
      </w:pPr>
      <w:r>
        <w:t xml:space="preserve">We also partially lose the ability to sandbox applications, as applications using a shared keystore get </w:t>
      </w:r>
      <w:r w:rsidR="00F30EAA">
        <w:t xml:space="preserve">a </w:t>
      </w:r>
      <w:r>
        <w:t>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0263D440" w:rsidR="00107425" w:rsidRDefault="00107425" w:rsidP="00781B28">
      <w:pPr>
        <w:pStyle w:val="body"/>
      </w:pPr>
      <w:r>
        <w:t>The firmware of a device could consist of multiple smaller AllSeen applications. From end-user perspective you only want to claim this device once. Those appli</w:t>
      </w:r>
      <w:r w:rsidR="00BE6541">
        <w:t>c</w:t>
      </w:r>
      <w:r>
        <w:t xml:space="preserve">ations are allowed to share their keystore, but only </w:t>
      </w:r>
      <w:r w:rsidR="00BE6541">
        <w:t xml:space="preserve">one </w:t>
      </w:r>
      <w:r>
        <w:t xml:space="preserve">of them should provide the </w:t>
      </w:r>
      <w:r w:rsidR="005F16D0">
        <w:t>Security</w:t>
      </w:r>
      <w:r>
        <w:t xml:space="preserve"> interface</w:t>
      </w:r>
      <w:r w:rsidR="005F16D0">
        <w:t>s</w:t>
      </w:r>
      <w:r>
        <w:t>. So only one application is seen from security manager perspective. When expressing the permission required for this application, it should request all permission</w:t>
      </w:r>
      <w:ins w:id="1099" w:author="Author" w:date="2015-05-01T14:05:00Z">
        <w:r w:rsidR="006B70CC">
          <w:t>s</w:t>
        </w:r>
      </w:ins>
      <w:r>
        <w:t xml:space="preserve">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t>Standalone applications</w:t>
      </w:r>
    </w:p>
    <w:p w14:paraId="020215CF" w14:textId="3EBFD6DF" w:rsidR="00107425" w:rsidRDefault="00107425" w:rsidP="00781B28">
      <w:pPr>
        <w:pStyle w:val="body"/>
      </w:pPr>
      <w:r>
        <w:t>Standalone applications are apps downloaded and installed on a desktop computer, tablet or smart phone or something similar. Standalone applications should not share the</w:t>
      </w:r>
      <w:r w:rsidR="000C3A6C">
        <w:t xml:space="preserve">ir </w:t>
      </w:r>
      <w:r>
        <w:t xml:space="preserve"> keystore with other applications. If such an application is buil</w:t>
      </w:r>
      <w:r w:rsidR="000C3A6C">
        <w:t>t</w:t>
      </w:r>
      <w:r>
        <w:t xml:space="preserve"> out of separate sub-</w:t>
      </w:r>
      <w:r>
        <w:lastRenderedPageBreak/>
        <w:t xml:space="preserve">applications (each of them </w:t>
      </w:r>
      <w:r w:rsidR="005F16D0">
        <w:t xml:space="preserve">uses </w:t>
      </w:r>
      <w:r>
        <w:t>a 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r w:rsidRPr="000B2BC6">
        <w:t>allow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13B1CB89" w:rsidR="000B2BC6" w:rsidRPr="000B2BC6" w:rsidRDefault="000B2BC6" w:rsidP="00486FA3">
      <w:pPr>
        <w:pStyle w:val="body"/>
        <w:numPr>
          <w:ilvl w:val="1"/>
          <w:numId w:val="112"/>
        </w:numPr>
      </w:pPr>
      <w:r w:rsidRPr="000B2BC6">
        <w:t>Identities are used to define the users of application. Users can map to physical persons</w:t>
      </w:r>
      <w:del w:id="1100" w:author="Author" w:date="2015-05-01T14:11:00Z">
        <w:r w:rsidRPr="000B2BC6" w:rsidDel="006B70CC">
          <w:delText>, but they could also a more conceptual meaning. An identity is represented by a GUID and the public key of the defining security manager</w:delText>
        </w:r>
      </w:del>
      <w:r w:rsidRPr="000B2BC6">
        <w:t xml:space="preserve">. </w:t>
      </w:r>
      <w:ins w:id="1101" w:author="Author" w:date="2015-05-01T14:11:00Z">
        <w:r w:rsidR="006B70CC">
          <w:t xml:space="preserve"> </w:t>
        </w:r>
      </w:ins>
      <w:r w:rsidRPr="000B2BC6">
        <w:t>Applications can act on behalf of a user when they receive an identity certificate for that user</w:t>
      </w:r>
      <w:ins w:id="1102" w:author="Author" w:date="2015-05-01T14:11:00Z">
        <w:r w:rsidR="00F84234">
          <w:t>’s security manager</w:t>
        </w:r>
      </w:ins>
      <w:r w:rsidRPr="000B2BC6">
        <w:t xml:space="preserve">. </w:t>
      </w:r>
      <w:r w:rsidR="005F16D0">
        <w:t xml:space="preserve">  An a</w:t>
      </w:r>
      <w:r w:rsidRPr="000B2BC6">
        <w:t>pplication</w:t>
      </w:r>
      <w:r w:rsidR="005F16D0">
        <w:t xml:space="preserve"> keystore</w:t>
      </w:r>
      <w:r w:rsidRPr="000B2BC6">
        <w:t xml:space="preserve">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4D8DC232" w:rsidR="000B2BC6" w:rsidRDefault="00F84234" w:rsidP="00781B28">
      <w:pPr>
        <w:pStyle w:val="body"/>
        <w:numPr>
          <w:ilvl w:val="1"/>
          <w:numId w:val="112"/>
        </w:numPr>
        <w:rPr>
          <w:ins w:id="1103" w:author="Author" w:date="2015-05-01T14:12:00Z"/>
        </w:rPr>
      </w:pPr>
      <w:ins w:id="1104" w:author="Author" w:date="2015-05-01T14:12:00Z">
        <w:r>
          <w:t>c</w:t>
        </w:r>
      </w:ins>
      <w:del w:id="1105" w:author="Author" w:date="2015-05-01T14:12:00Z">
        <w:r w:rsidR="000B2BC6" w:rsidRPr="000B2BC6" w:rsidDel="00F84234">
          <w:delText>C</w:delText>
        </w:r>
      </w:del>
      <w:r w:rsidR="000B2BC6" w:rsidRPr="000B2BC6">
        <w:t>laim applications: make it managed by this security manager</w:t>
      </w:r>
    </w:p>
    <w:p w14:paraId="26D9F7C6" w14:textId="5AD236D0" w:rsidR="00F84234" w:rsidRDefault="00F84234" w:rsidP="00781B28">
      <w:pPr>
        <w:pStyle w:val="body"/>
        <w:numPr>
          <w:ilvl w:val="1"/>
          <w:numId w:val="112"/>
        </w:numPr>
      </w:pPr>
      <w:ins w:id="1106" w:author="Author" w:date="2015-05-01T14:12:00Z">
        <w:r>
          <w:t>manage application manifest</w:t>
        </w:r>
      </w:ins>
    </w:p>
    <w:p w14:paraId="70AD8C8C" w14:textId="77777777" w:rsidR="000B2BC6" w:rsidRDefault="000B2BC6" w:rsidP="00781B28">
      <w:pPr>
        <w:pStyle w:val="body"/>
        <w:numPr>
          <w:ilvl w:val="1"/>
          <w:numId w:val="112"/>
        </w:numPr>
      </w:pPr>
      <w:r w:rsidRPr="000B2BC6">
        <w:t>manage AllJoyn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27BE1924" w:rsidR="000B2BC6" w:rsidRDefault="000B2BC6" w:rsidP="00781B28">
      <w:pPr>
        <w:pStyle w:val="body"/>
      </w:pPr>
      <w:r w:rsidRPr="00781B28">
        <w:t xml:space="preserve">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w:t>
      </w:r>
      <w:r w:rsidR="006F6783">
        <w:t>Restricted User</w:t>
      </w:r>
      <w:r w:rsidRPr="00781B28">
        <w:t>.</w:t>
      </w:r>
    </w:p>
    <w:p w14:paraId="1F6FB2E2" w14:textId="27D7B380" w:rsidR="000B2BC6" w:rsidRDefault="000B2BC6" w:rsidP="00781B28">
      <w:pPr>
        <w:pStyle w:val="Heading5"/>
      </w:pPr>
      <w:r>
        <w:t>Delegation</w:t>
      </w:r>
    </w:p>
    <w:p w14:paraId="190DFCC2" w14:textId="5636CE03" w:rsidR="000B2BC6" w:rsidRDefault="000B2BC6" w:rsidP="00781B28">
      <w:pPr>
        <w:pStyle w:val="Heading6"/>
      </w:pPr>
      <w:r>
        <w:t>Use case</w:t>
      </w:r>
    </w:p>
    <w:p w14:paraId="5342170D" w14:textId="135B605E" w:rsidR="000B2BC6" w:rsidRPr="000B2BC6" w:rsidRDefault="000B2BC6" w:rsidP="00781B28">
      <w:pPr>
        <w:pStyle w:val="body"/>
        <w:rPr>
          <w:color w:val="333333"/>
          <w:sz w:val="21"/>
          <w:szCs w:val="21"/>
        </w:rPr>
      </w:pPr>
      <w:r w:rsidRPr="00781B28">
        <w:rPr>
          <w:rStyle w:val="bodyChar"/>
        </w:rPr>
        <w:t>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w:t>
      </w:r>
      <w:r w:rsidR="00AA2BB6">
        <w:rPr>
          <w:rStyle w:val="bodyChar"/>
        </w:rPr>
        <w:t xml:space="preserve">  This may not be sufficient for all use cases</w:t>
      </w:r>
      <w:r w:rsidRPr="00781B28">
        <w:rPr>
          <w:rStyle w:val="bodyChar"/>
        </w:rPr>
        <w:t xml:space="preserve">. With delegation, my security manager gives a membership certificate with delegation rights to the security manager of each of my kids. With this certificate, </w:t>
      </w:r>
      <w:r w:rsidRPr="00781B28">
        <w:rPr>
          <w:rStyle w:val="bodyChar"/>
        </w:rPr>
        <w:lastRenderedPageBreak/>
        <w:t>they can delegate these rights to their applications. They only need to ask one time and then they can make any of their applications part of my group. Even though my kids did 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336DFA9C"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w:t>
      </w:r>
      <w:r w:rsidR="00AA2BB6">
        <w:t>s</w:t>
      </w:r>
      <w:r w:rsidRPr="000B2BC6">
        <w:t xml:space="preserve"> of the TV group. If I give my TV a policy for the TV group, then the TV will allow the request from the </w:t>
      </w:r>
      <w:r w:rsidR="00AA2BB6">
        <w:t>remote control</w:t>
      </w:r>
      <w:r w:rsidRPr="000B2BC6">
        <w:t xml:space="preserve"> apps of my kids. This requir</w:t>
      </w:r>
      <w:r>
        <w:t>es my kids to define an ANY-</w:t>
      </w:r>
      <w:del w:id="1107" w:author="Author" w:date="2015-05-01T14:13:00Z">
        <w:r w:rsidDel="00F84234">
          <w:delText>USER</w:delText>
        </w:r>
        <w:r w:rsidRPr="000B2BC6" w:rsidDel="00F84234">
          <w:delText xml:space="preserve"> </w:delText>
        </w:r>
      </w:del>
      <w:ins w:id="1108" w:author="Author" w:date="2015-05-01T14:13:00Z">
        <w:r w:rsidR="00F84234">
          <w:t>TRUSTED</w:t>
        </w:r>
        <w:r w:rsidR="00F84234" w:rsidRPr="000B2BC6">
          <w:t xml:space="preserve"> </w:t>
        </w:r>
      </w:ins>
      <w:r w:rsidRPr="000B2BC6">
        <w:t xml:space="preserve">policy for TV operations for their apps. This is ok for TVs </w:t>
      </w:r>
      <w:r w:rsidR="00AA2BB6">
        <w:t>remote control</w:t>
      </w:r>
      <w:r w:rsidRPr="000B2BC6">
        <w:t xml:space="preserve"> operations. If mutual authentication is required, the TV must become member of the TV group as well.</w:t>
      </w:r>
    </w:p>
    <w:p w14:paraId="7824584C" w14:textId="77FCA9C0" w:rsidR="000B2BC6" w:rsidRDefault="000B2BC6" w:rsidP="00781B28">
      <w:pPr>
        <w:pStyle w:val="body"/>
        <w:numPr>
          <w:ilvl w:val="0"/>
          <w:numId w:val="116"/>
        </w:numPr>
      </w:pPr>
      <w:r w:rsidRPr="000B2BC6">
        <w:t>For a chat use case you need to know who is sending a message and to whom you’re sending messages. So mutual auth</w:t>
      </w:r>
      <w:r>
        <w:t>entication</w:t>
      </w:r>
      <w:r w:rsidRPr="000B2BC6">
        <w:t xml:space="preserve"> is required</w:t>
      </w:r>
      <w:r w:rsidR="00AA2BB6">
        <w:t>,</w:t>
      </w:r>
      <w:r w:rsidRPr="000B2BC6">
        <w:t xml:space="preserve"> and all participants have to be in that group.</w:t>
      </w:r>
    </w:p>
    <w:p w14:paraId="00282713" w14:textId="41EDBBAD" w:rsidR="000B2BC6" w:rsidRPr="000B2BC6" w:rsidRDefault="000B2BC6" w:rsidP="00781B28">
      <w:pPr>
        <w:pStyle w:val="body"/>
        <w:numPr>
          <w:ilvl w:val="0"/>
          <w:numId w:val="116"/>
        </w:numPr>
      </w:pPr>
      <w:r w:rsidRPr="000B2BC6">
        <w:t>As policy is defined on group level, it</w:t>
      </w:r>
      <w:r w:rsidR="00174DE1">
        <w:t xml:space="preserve"> </w:t>
      </w:r>
      <w:r w:rsidR="00174DE1" w:rsidRPr="000B2BC6">
        <w:t>would require separate groups</w:t>
      </w:r>
      <w:r w:rsidR="00174DE1">
        <w:t xml:space="preserve"> in order</w:t>
      </w:r>
      <w:r w:rsidRPr="000B2BC6">
        <w:t xml:space="preserve"> to differentiate between kids and parents.</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D33F3A3" w:rsidR="00461B94" w:rsidRDefault="000C3A6C">
      <w:pPr>
        <w:pStyle w:val="body"/>
      </w:pPr>
      <w:r>
        <w:t xml:space="preserve">In the X.509 membership certificate, the delegate concept is represented by the basicConstraints extension CA flag.  </w:t>
      </w:r>
      <w:r w:rsidR="00D912C4" w:rsidRPr="00E95C06">
        <w:t xml:space="preserve">If a grantee receives a membership certificate with </w:t>
      </w:r>
      <w:r w:rsidR="00461B94">
        <w:t>the X.509 basicConstraints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membership certificate to others</w:t>
      </w:r>
      <w:del w:id="1109" w:author="Author" w:date="2015-05-01T14:14:00Z">
        <w:r w:rsidR="00D912C4" w:rsidRPr="00E95C06" w:rsidDel="00F84234">
          <w:delText xml:space="preserve"> with the same </w:delText>
        </w:r>
        <w:r w:rsidR="001968D1" w:rsidDel="00F84234">
          <w:delText>ACL</w:delText>
        </w:r>
        <w:r w:rsidR="001968D1" w:rsidRPr="00E95C06" w:rsidDel="00F84234">
          <w:delText xml:space="preserve"> </w:delText>
        </w:r>
        <w:r w:rsidR="00D912C4" w:rsidRPr="00E95C06" w:rsidDel="00F84234">
          <w:delText xml:space="preserve">or more restrictive </w:delText>
        </w:r>
        <w:r w:rsidR="001968D1" w:rsidDel="00F84234">
          <w:delText>ACL</w:delText>
        </w:r>
      </w:del>
      <w:r w:rsidR="00D912C4">
        <w:t xml:space="preserve">. </w:t>
      </w:r>
      <w:ins w:id="1110" w:author="Author" w:date="2015-05-01T14:14:00Z">
        <w:r w:rsidR="00F84234">
          <w:t xml:space="preserve"> </w:t>
        </w:r>
      </w:ins>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60AB3A92" w:rsidR="00D912C4" w:rsidRDefault="0057002A" w:rsidP="003522EA">
      <w:pPr>
        <w:pStyle w:val="figureanchor"/>
        <w:ind w:left="0"/>
      </w:pPr>
      <w:ins w:id="1111" w:author="Author" w:date="2015-05-01T15:21:00Z">
        <w:r>
          <w:object w:dxaOrig="10636" w:dyaOrig="13310" w14:anchorId="2DABB665">
            <v:shape id="_x0000_i1047" type="#_x0000_t75" style="width:468pt;height:585.75pt" o:ole="">
              <v:imagedata r:id="rId69" o:title=""/>
            </v:shape>
            <o:OLEObject Type="Embed" ProgID="Visio.Drawing.11" ShapeID="_x0000_i1047" DrawAspect="Content" ObjectID="_1492505941" r:id="rId70"/>
          </w:object>
        </w:r>
      </w:ins>
      <w:del w:id="1112" w:author="Author" w:date="2015-05-01T15:21:00Z">
        <w:r w:rsidR="00FE5DC0" w:rsidDel="0057002A">
          <w:object w:dxaOrig="10636" w:dyaOrig="13310" w14:anchorId="0C1BF8B0">
            <v:shape id="_x0000_i1048" type="#_x0000_t75" style="width:468pt;height:585.75pt" o:ole="">
              <v:imagedata r:id="rId71" o:title=""/>
            </v:shape>
            <o:OLEObject Type="Embed" ProgID="Visio.Drawing.11" ShapeID="_x0000_i1048" DrawAspect="Content" ObjectID="_1492505942" r:id="rId72"/>
          </w:object>
        </w:r>
      </w:del>
    </w:p>
    <w:p w14:paraId="297832E3" w14:textId="04C6A2F7" w:rsidR="00DC7E9D" w:rsidRDefault="00D912C4" w:rsidP="00781B28">
      <w:pPr>
        <w:pStyle w:val="Caption"/>
      </w:pPr>
      <w:r>
        <w:t xml:space="preserve">Figure </w:t>
      </w:r>
      <w:r w:rsidR="00B11535">
        <w:fldChar w:fldCharType="begin"/>
      </w:r>
      <w:r w:rsidR="00B11535">
        <w:instrText xml:space="preserve"> STYLEREF 1 \s </w:instrText>
      </w:r>
      <w:r w:rsidR="00B11535">
        <w:fldChar w:fldCharType="separate"/>
      </w:r>
      <w:r w:rsidR="00497D04">
        <w:rPr>
          <w:noProof/>
        </w:rPr>
        <w:t>2</w:t>
      </w:r>
      <w:r w:rsidR="00B11535">
        <w:rPr>
          <w:noProof/>
        </w:rPr>
        <w:fldChar w:fldCharType="end"/>
      </w:r>
      <w:r>
        <w:noBreakHyphen/>
      </w:r>
      <w:r w:rsidR="007D1AAA">
        <w:t>8</w:t>
      </w:r>
      <w:r>
        <w:t xml:space="preserve">. </w:t>
      </w:r>
      <w:r w:rsidRPr="00E95C06">
        <w:t>Reissue membership cert</w:t>
      </w:r>
      <w:r>
        <w:t>ificate</w:t>
      </w:r>
      <w:bookmarkStart w:id="1113" w:name="_Toc413769265"/>
      <w:bookmarkStart w:id="1114" w:name="_Toc413829233"/>
      <w:bookmarkStart w:id="1115" w:name="_Toc413849877"/>
      <w:bookmarkStart w:id="1116" w:name="_Toc413850013"/>
      <w:bookmarkEnd w:id="1113"/>
      <w:bookmarkEnd w:id="1114"/>
      <w:bookmarkEnd w:id="1115"/>
      <w:bookmarkEnd w:id="1116"/>
    </w:p>
    <w:p w14:paraId="42B142F9" w14:textId="1576FD70" w:rsidR="00904C7C" w:rsidRDefault="00E93317" w:rsidP="00781B28">
      <w:pPr>
        <w:pStyle w:val="Heading5"/>
      </w:pPr>
      <w:r>
        <w:lastRenderedPageBreak/>
        <w:t>Restricted access for other security manager</w:t>
      </w:r>
    </w:p>
    <w:p w14:paraId="2EAE7F65" w14:textId="2A0C4620" w:rsidR="00904C7C" w:rsidRPr="00904C7C" w:rsidRDefault="00E93317" w:rsidP="00781B28">
      <w:pPr>
        <w:pStyle w:val="body"/>
      </w:pPr>
      <w:r>
        <w:t xml:space="preserve">Restricted access </w:t>
      </w:r>
      <w:r w:rsidR="00904C7C" w:rsidRPr="00904C7C">
        <w:t xml:space="preserve">tries to address the same problem as delegation but takes a different approach to solve it. With delegation, you give a certificate to an application. With that certificate the application can prove it is allowed access to a group. With </w:t>
      </w:r>
      <w:r>
        <w:t>restricted access w</w:t>
      </w:r>
      <w:r w:rsidR="00904C7C" w:rsidRPr="00904C7C">
        <w:t>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6CCA2AE7" w:rsidR="00904C7C" w:rsidRPr="00904C7C" w:rsidRDefault="00904C7C" w:rsidP="00781B28">
      <w:pPr>
        <w:pStyle w:val="body"/>
      </w:pPr>
      <w:r w:rsidRPr="00904C7C">
        <w:t>In practice, the security manager defines a</w:t>
      </w:r>
      <w:r w:rsidR="00E93317">
        <w:t xml:space="preserve"> restricted peer type</w:t>
      </w:r>
      <w:r w:rsidRPr="00904C7C">
        <w:t> for all applications that need to interact with the applications of the peer security manager. This ACL </w:t>
      </w:r>
      <w:r w:rsidR="00E93317">
        <w:t xml:space="preserve">restricts </w:t>
      </w:r>
      <w:r w:rsidRPr="00904C7C">
        <w:t xml:space="preserve">applications of that security manager </w:t>
      </w:r>
      <w:r w:rsidR="00E93317">
        <w:t>to a specific set of rules</w:t>
      </w:r>
      <w:r w:rsidRPr="00904C7C">
        <w:t xml:space="preserve">. Those applications </w:t>
      </w:r>
      <w:r w:rsidR="00E93317">
        <w:t xml:space="preserve">just </w:t>
      </w:r>
      <w:r w:rsidRPr="00904C7C">
        <w:t xml:space="preserve">need to prove that they are owned with an identity </w:t>
      </w:r>
      <w:r w:rsidR="00E93317">
        <w:t>certi</w:t>
      </w:r>
      <w:r w:rsidR="00105901">
        <w:t>ficate verifi</w:t>
      </w:r>
      <w:r w:rsidR="00E93317">
        <w:t>able with</w:t>
      </w:r>
      <w:r w:rsidR="00105901">
        <w:t xml:space="preserve"> the peer security manager certificate authority. That authority is installed with the restricted peer entry into the local application policy.</w:t>
      </w:r>
    </w:p>
    <w:p w14:paraId="25631CA8" w14:textId="533F4A01" w:rsidR="00904C7C" w:rsidRPr="00781B28" w:rsidRDefault="00904C7C">
      <w:pPr>
        <w:pStyle w:val="body"/>
      </w:pPr>
      <w:r w:rsidRPr="00904C7C">
        <w:t xml:space="preserve">As example use case: Suppose we have a real-estate agent. When showing a house to clients, he'd like to show-off the AllSeen-enabled home automation system. This can be achieved with either delegation or </w:t>
      </w:r>
      <w:r w:rsidR="00105901">
        <w:t>restricted user</w:t>
      </w:r>
      <w:r w:rsidRPr="00904C7C">
        <w:t xml:space="preserve">. The advantage of </w:t>
      </w:r>
      <w:r w:rsidR="00105901">
        <w:t>restricted user</w:t>
      </w:r>
      <w:r w:rsidRPr="00904C7C">
        <w:t xml:space="preserve"> is that if he potentially needs to show 100 homes, he can do it based on 1 certificate instead of 100 for the delegation scenario. There is less risk for information disclosure. If someone could get hold of the 100 certificates, then he can learn who the home sellers are. In the </w:t>
      </w:r>
      <w:r w:rsidR="00105901">
        <w:t xml:space="preserve">restricted user </w:t>
      </w:r>
      <w:r w:rsidRPr="00904C7C">
        <w:t>case, the seller's public keys are in the policy of the agent's app and policy is never shared.</w:t>
      </w:r>
    </w:p>
    <w:p w14:paraId="7E025077" w14:textId="72729254" w:rsidR="00E95C06" w:rsidRDefault="00FC24F0" w:rsidP="00781B28">
      <w:pPr>
        <w:pStyle w:val="Heading6"/>
      </w:pPr>
      <w:r>
        <w:t>I</w:t>
      </w:r>
      <w:r w:rsidR="00AA6604">
        <w:t xml:space="preserve">nstall a restricted </w:t>
      </w:r>
      <w:del w:id="1117" w:author="Author" w:date="2015-05-01T15:22:00Z">
        <w:r w:rsidR="00AA6604" w:rsidDel="0057002A">
          <w:delText xml:space="preserve">user </w:delText>
        </w:r>
      </w:del>
      <w:ins w:id="1118" w:author="Author" w:date="2015-05-01T15:22:00Z">
        <w:r w:rsidR="0057002A">
          <w:t xml:space="preserve">peer </w:t>
        </w:r>
      </w:ins>
      <w:r w:rsidR="00AA6604">
        <w:t>ACL Flow</w:t>
      </w:r>
      <w:r w:rsidR="00E95C06" w:rsidRPr="00E95C06">
        <w:t xml:space="preserve"> </w:t>
      </w:r>
    </w:p>
    <w:p w14:paraId="4B3B579F" w14:textId="08E9570B" w:rsidR="00DE65C1" w:rsidRDefault="00AA6604" w:rsidP="00B453FF">
      <w:pPr>
        <w:pStyle w:val="body"/>
      </w:pPr>
      <w:r>
        <w:t>The admin install</w:t>
      </w:r>
      <w:ins w:id="1119" w:author="Author" w:date="2015-05-01T15:24:00Z">
        <w:r w:rsidR="0057002A">
          <w:t>s</w:t>
        </w:r>
      </w:ins>
      <w:r>
        <w:t xml:space="preserve"> a </w:t>
      </w:r>
      <w:del w:id="1120" w:author="Author" w:date="2015-05-01T14:16:00Z">
        <w:r w:rsidDel="00F84234">
          <w:delText>RESTRICTED</w:delText>
        </w:r>
      </w:del>
      <w:ins w:id="1121" w:author="Author" w:date="2015-05-01T14:16:00Z">
        <w:r w:rsidR="00F84234">
          <w:t>FROM_CERTIFICATE_AUTHORITY</w:t>
        </w:r>
      </w:ins>
      <w:del w:id="1122" w:author="Author" w:date="2015-05-01T14:16:00Z">
        <w:r w:rsidDel="00F84234">
          <w:delText>_USER</w:delText>
        </w:r>
      </w:del>
      <w:r>
        <w:t xml:space="preserve"> ACL into his local application’s policy to allow his friend to have access to the local application.</w:t>
      </w:r>
      <w:r w:rsidR="007C06B2">
        <w:t xml:space="preserve"> </w:t>
      </w:r>
      <w:r w:rsidR="00E95C06" w:rsidRPr="00E95C06">
        <w:t xml:space="preserve"> </w:t>
      </w:r>
    </w:p>
    <w:p w14:paraId="5E98DC04" w14:textId="0CF640D0" w:rsidR="006B4D67" w:rsidRDefault="0057002A" w:rsidP="003522EA">
      <w:pPr>
        <w:pStyle w:val="figureanchor"/>
        <w:ind w:left="0"/>
      </w:pPr>
      <w:ins w:id="1123" w:author="Author" w:date="2015-05-01T15:28:00Z">
        <w:r>
          <w:object w:dxaOrig="11413" w:dyaOrig="14085" w14:anchorId="4A720E75">
            <v:shape id="_x0000_i1049" type="#_x0000_t75" style="width:468pt;height:577.5pt" o:ole="">
              <v:imagedata r:id="rId73" o:title=""/>
            </v:shape>
            <o:OLEObject Type="Embed" ProgID="Visio.Drawing.11" ShapeID="_x0000_i1049" DrawAspect="Content" ObjectID="_1492505943" r:id="rId74"/>
          </w:object>
        </w:r>
      </w:ins>
      <w:del w:id="1124" w:author="Author" w:date="2015-05-01T15:28:00Z">
        <w:r w:rsidR="00FE5DC0" w:rsidDel="0057002A">
          <w:object w:dxaOrig="11163" w:dyaOrig="14085" w14:anchorId="3F007A3C">
            <v:shape id="_x0000_i1050" type="#_x0000_t75" style="width:468pt;height:590.25pt" o:ole="">
              <v:imagedata r:id="rId75" o:title=""/>
            </v:shape>
            <o:OLEObject Type="Embed" ProgID="Visio.Drawing.11" ShapeID="_x0000_i1050" DrawAspect="Content" ObjectID="_1492505944" r:id="rId76"/>
          </w:object>
        </w:r>
      </w:del>
    </w:p>
    <w:p w14:paraId="293D783F" w14:textId="43EA2DF7" w:rsidR="00E95C06" w:rsidRDefault="00E95C06" w:rsidP="00E95C06">
      <w:pPr>
        <w:pStyle w:val="Caption"/>
      </w:pPr>
      <w:r>
        <w:t xml:space="preserve">Figure </w:t>
      </w:r>
      <w:r w:rsidR="00B11535">
        <w:fldChar w:fldCharType="begin"/>
      </w:r>
      <w:r w:rsidR="00B11535">
        <w:instrText xml:space="preserve"> STYLEREF 1 \s </w:instrText>
      </w:r>
      <w:r w:rsidR="00B11535">
        <w:fldChar w:fldCharType="separate"/>
      </w:r>
      <w:r w:rsidR="00497D04">
        <w:rPr>
          <w:noProof/>
        </w:rPr>
        <w:t>2</w:t>
      </w:r>
      <w:r w:rsidR="00B11535">
        <w:rPr>
          <w:noProof/>
        </w:rPr>
        <w:fldChar w:fldCharType="end"/>
      </w:r>
      <w:r w:rsidR="00F44246">
        <w:noBreakHyphen/>
      </w:r>
      <w:r w:rsidR="007D1AAA">
        <w:t>9</w:t>
      </w:r>
      <w:r>
        <w:t xml:space="preserve">. </w:t>
      </w:r>
      <w:r w:rsidR="00540EEB">
        <w:t>Add</w:t>
      </w:r>
      <w:r w:rsidRPr="00E95C06">
        <w:t xml:space="preserve"> </w:t>
      </w:r>
      <w:r w:rsidR="00FC24F0">
        <w:t>restricted user rules</w:t>
      </w:r>
      <w:r w:rsidR="00AD21C2" w:rsidRPr="00E95C06">
        <w:t xml:space="preserve"> </w:t>
      </w:r>
      <w:r w:rsidRPr="00E95C06">
        <w:t xml:space="preserve">to </w:t>
      </w:r>
      <w:r w:rsidR="0039636A">
        <w:t>a</w:t>
      </w:r>
      <w:r w:rsidR="00E031FE">
        <w:t>n application</w:t>
      </w:r>
    </w:p>
    <w:p w14:paraId="37E5A78B" w14:textId="26C4E5F7" w:rsidR="00492DAE" w:rsidRDefault="00492DAE" w:rsidP="00492DAE">
      <w:pPr>
        <w:pStyle w:val="Heading3"/>
      </w:pPr>
      <w:bookmarkStart w:id="1125" w:name="_Toc394915129"/>
      <w:bookmarkStart w:id="1126" w:name="_Toc394916407"/>
      <w:bookmarkStart w:id="1127" w:name="_Toc395099884"/>
      <w:bookmarkStart w:id="1128" w:name="_Toc395181124"/>
      <w:bookmarkStart w:id="1129" w:name="_Toc395182201"/>
      <w:bookmarkStart w:id="1130" w:name="_Toc395257835"/>
      <w:bookmarkStart w:id="1131" w:name="_Toc394915130"/>
      <w:bookmarkStart w:id="1132" w:name="_Toc394916408"/>
      <w:bookmarkStart w:id="1133" w:name="_Toc395099885"/>
      <w:bookmarkStart w:id="1134" w:name="_Toc395181125"/>
      <w:bookmarkStart w:id="1135" w:name="_Toc395182202"/>
      <w:bookmarkStart w:id="1136" w:name="_Toc395257836"/>
      <w:bookmarkStart w:id="1137" w:name="_Toc394915131"/>
      <w:bookmarkStart w:id="1138" w:name="_Toc394916409"/>
      <w:bookmarkStart w:id="1139" w:name="_Toc395099886"/>
      <w:bookmarkStart w:id="1140" w:name="_Toc395181126"/>
      <w:bookmarkStart w:id="1141" w:name="_Toc395182203"/>
      <w:bookmarkStart w:id="1142" w:name="_Toc395257837"/>
      <w:bookmarkStart w:id="1143" w:name="_Toc394915132"/>
      <w:bookmarkStart w:id="1144" w:name="_Toc394916410"/>
      <w:bookmarkStart w:id="1145" w:name="_Toc395099887"/>
      <w:bookmarkStart w:id="1146" w:name="_Toc395181127"/>
      <w:bookmarkStart w:id="1147" w:name="_Toc395182204"/>
      <w:bookmarkStart w:id="1148" w:name="_Toc395257838"/>
      <w:bookmarkStart w:id="1149" w:name="_Toc414630528"/>
      <w:bookmarkStart w:id="1150" w:name="_Toc414881049"/>
      <w:bookmarkStart w:id="1151" w:name="_Toc414884869"/>
      <w:bookmarkStart w:id="1152" w:name="_Toc414630529"/>
      <w:bookmarkStart w:id="1153" w:name="_Toc414881050"/>
      <w:bookmarkStart w:id="1154" w:name="_Toc414884870"/>
      <w:bookmarkStart w:id="1155" w:name="_Toc414630530"/>
      <w:bookmarkStart w:id="1156" w:name="_Toc414881051"/>
      <w:bookmarkStart w:id="1157" w:name="_Toc414884871"/>
      <w:bookmarkStart w:id="1158" w:name="_Toc414630531"/>
      <w:bookmarkStart w:id="1159" w:name="_Toc414881052"/>
      <w:bookmarkStart w:id="1160" w:name="_Toc414884872"/>
      <w:bookmarkStart w:id="1161" w:name="_Toc414630532"/>
      <w:bookmarkStart w:id="1162" w:name="_Toc414881053"/>
      <w:bookmarkStart w:id="1163" w:name="_Toc414884873"/>
      <w:bookmarkStart w:id="1164" w:name="_Toc396401512"/>
      <w:bookmarkStart w:id="1165" w:name="_Toc396401613"/>
      <w:bookmarkStart w:id="1166" w:name="_Toc396744699"/>
      <w:bookmarkStart w:id="1167" w:name="_Toc396917904"/>
      <w:bookmarkStart w:id="1168" w:name="_Toc396401513"/>
      <w:bookmarkStart w:id="1169" w:name="_Toc396401614"/>
      <w:bookmarkStart w:id="1170" w:name="_Toc396744700"/>
      <w:bookmarkStart w:id="1171" w:name="_Toc396917905"/>
      <w:bookmarkStart w:id="1172" w:name="_Toc396401522"/>
      <w:bookmarkStart w:id="1173" w:name="_Toc396401623"/>
      <w:bookmarkStart w:id="1174" w:name="_Toc396744709"/>
      <w:bookmarkStart w:id="1175" w:name="_Toc396917914"/>
      <w:bookmarkStart w:id="1176" w:name="_Toc396401523"/>
      <w:bookmarkStart w:id="1177" w:name="_Toc396401624"/>
      <w:bookmarkStart w:id="1178" w:name="_Toc396744710"/>
      <w:bookmarkStart w:id="1179" w:name="_Toc396917915"/>
      <w:bookmarkStart w:id="1180" w:name="_Toc396401524"/>
      <w:bookmarkStart w:id="1181" w:name="_Toc396401625"/>
      <w:bookmarkStart w:id="1182" w:name="_Toc396744711"/>
      <w:bookmarkStart w:id="1183" w:name="_Toc396917916"/>
      <w:bookmarkStart w:id="1184" w:name="_Toc396401525"/>
      <w:bookmarkStart w:id="1185" w:name="_Toc396401626"/>
      <w:bookmarkStart w:id="1186" w:name="_Toc396744712"/>
      <w:bookmarkStart w:id="1187" w:name="_Toc396917917"/>
      <w:bookmarkStart w:id="1188" w:name="_Toc414630533"/>
      <w:bookmarkStart w:id="1189" w:name="_Toc414881054"/>
      <w:bookmarkStart w:id="1190" w:name="_Toc414884874"/>
      <w:bookmarkStart w:id="1191" w:name="_Toc414630534"/>
      <w:bookmarkStart w:id="1192" w:name="_Toc414881055"/>
      <w:bookmarkStart w:id="1193" w:name="_Toc414884875"/>
      <w:bookmarkStart w:id="1194" w:name="_Toc414630535"/>
      <w:bookmarkStart w:id="1195" w:name="_Toc414881056"/>
      <w:bookmarkStart w:id="1196" w:name="_Toc414884876"/>
      <w:bookmarkStart w:id="1197" w:name="_Toc414630536"/>
      <w:bookmarkStart w:id="1198" w:name="_Toc414881057"/>
      <w:bookmarkStart w:id="1199" w:name="_Toc414884877"/>
      <w:bookmarkStart w:id="1200" w:name="_Toc414630537"/>
      <w:bookmarkStart w:id="1201" w:name="_Toc414881058"/>
      <w:bookmarkStart w:id="1202" w:name="_Toc414884878"/>
      <w:bookmarkStart w:id="1203" w:name="_Toc414630538"/>
      <w:bookmarkStart w:id="1204" w:name="_Toc414881059"/>
      <w:bookmarkStart w:id="1205" w:name="_Toc414884879"/>
      <w:bookmarkStart w:id="1206" w:name="_Toc418259396"/>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r>
        <w:lastRenderedPageBreak/>
        <w:t>Application Manifest</w:t>
      </w:r>
      <w:bookmarkEnd w:id="1206"/>
    </w:p>
    <w:p w14:paraId="041C677B" w14:textId="36868ECA" w:rsidR="00FF0E69" w:rsidRPr="00FF0E69" w:rsidRDefault="00FF0E69" w:rsidP="00781B28">
      <w:pPr>
        <w:pStyle w:val="body"/>
      </w:pPr>
      <w:r w:rsidRPr="00FF0E69">
        <w:t xml:space="preserve">When considering where AllSeen enabled applications will run, smartphones are an obvious target. A lot of applications are available in various app stores. Unfortunately not all of these applications are trustworthy. </w:t>
      </w:r>
      <w:ins w:id="1207" w:author="Author" w:date="2015-05-01T14:17:00Z">
        <w:r w:rsidR="00F84234">
          <w:t xml:space="preserve">For </w:t>
        </w:r>
      </w:ins>
      <w:del w:id="1208" w:author="Author" w:date="2015-05-01T14:17:00Z">
        <w:r w:rsidRPr="00FF0E69" w:rsidDel="00F84234">
          <w:delText>E</w:delText>
        </w:r>
      </w:del>
      <w:ins w:id="1209" w:author="Author" w:date="2015-05-01T14:17:00Z">
        <w:r w:rsidR="00F84234">
          <w:t>e</w:t>
        </w:r>
      </w:ins>
      <w:r w:rsidRPr="00FF0E69">
        <w:t>xample</w:t>
      </w:r>
      <w:ins w:id="1210" w:author="Author" w:date="2015-05-01T14:17:00Z">
        <w:r w:rsidR="00F84234">
          <w:t xml:space="preserve">, </w:t>
        </w:r>
      </w:ins>
      <w:del w:id="1211" w:author="Author" w:date="2015-05-01T14:18:00Z">
        <w:r w:rsidRPr="00FF0E69" w:rsidDel="00F84234">
          <w:delText xml:space="preserve"> </w:delText>
        </w:r>
      </w:del>
      <w:r w:rsidRPr="00FF0E69">
        <w:t>the flashlight app</w:t>
      </w:r>
      <w:del w:id="1212" w:author="Author" w:date="2015-05-01T14:17:00Z">
        <w:r w:rsidRPr="00FF0E69" w:rsidDel="00F84234">
          <w:delText xml:space="preserve"> which</w:delText>
        </w:r>
      </w:del>
      <w:r w:rsidRPr="00FF0E69">
        <w:t xml:space="preserve"> ask</w:t>
      </w:r>
      <w:ins w:id="1213" w:author="Author" w:date="2015-05-01T14:17:00Z">
        <w:r w:rsidR="00F84234">
          <w:t>s</w:t>
        </w:r>
      </w:ins>
      <w:del w:id="1214" w:author="Author" w:date="2015-05-01T14:17:00Z">
        <w:r w:rsidRPr="00FF0E69" w:rsidDel="00F84234">
          <w:delText>ed</w:delText>
        </w:r>
      </w:del>
      <w:r w:rsidRPr="00FF0E69">
        <w:t xml:space="preserve"> for access to phonebook, network</w:t>
      </w:r>
      <w:r w:rsidR="005C38D3">
        <w:t>, etc.</w:t>
      </w:r>
      <w:r w:rsidRPr="00FF0E69">
        <w:t xml:space="preserve"> Same as the application is sandboxed on the smartphone, we would like to sandbox applications within the AllSeen security 2.0 context. If I install an AllSeen TV remote control app, then I would like it only to have rights to do TV operations. Nothing more. Since we can't trust the application, we can't assume it will behave properly. So these restrictions must be enforced by the peers. For the </w:t>
      </w:r>
      <w:r w:rsidR="00EC2097">
        <w:t>remote control</w:t>
      </w:r>
      <w:r w:rsidRPr="00FF0E69">
        <w:t xml:space="preserve"> example, the TV must check </w:t>
      </w:r>
      <w:r w:rsidR="00EC2097">
        <w:t xml:space="preserve">whether </w:t>
      </w:r>
      <w:r w:rsidRPr="00FF0E69">
        <w:t>the app h</w:t>
      </w:r>
      <w:r>
        <w:t>as permissions. When remote con</w:t>
      </w:r>
      <w:r w:rsidRPr="00FF0E69">
        <w:t>t</w:t>
      </w:r>
      <w:r>
        <w:t>r</w:t>
      </w:r>
      <w:r w:rsidRPr="00FF0E69">
        <w:t>ol app tries to open the door, then the door must reject the call.</w:t>
      </w:r>
    </w:p>
    <w:p w14:paraId="50BA8F42" w14:textId="6320A2B6"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 xml:space="preserve">orce </w:t>
      </w:r>
      <w:ins w:id="1215" w:author="Author" w:date="2015-05-01T14:18:00Z">
        <w:r w:rsidR="00F84234">
          <w:t xml:space="preserve">that </w:t>
        </w:r>
      </w:ins>
      <w:r>
        <w:t>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2EBEEBC8" w:rsidR="00FF0E69" w:rsidRPr="00FF0E69" w:rsidRDefault="00FF0E69" w:rsidP="00781B28">
      <w:pPr>
        <w:pStyle w:val="body"/>
      </w:pPr>
      <w:r w:rsidRPr="00FF0E69">
        <w:t xml:space="preserve">The application manifest </w:t>
      </w:r>
      <w:r w:rsidR="00EC2097">
        <w:t xml:space="preserve">has </w:t>
      </w:r>
      <w:ins w:id="1216" w:author="Author" w:date="2015-05-01T14:18:00Z">
        <w:r w:rsidR="00F84234">
          <w:t xml:space="preserve">a </w:t>
        </w:r>
      </w:ins>
      <w:r w:rsidR="00EC2097">
        <w:t xml:space="preserve">similar goal as </w:t>
      </w:r>
      <w:ins w:id="1217" w:author="Author" w:date="2015-05-01T14:18:00Z">
        <w:r w:rsidR="00F84234">
          <w:t xml:space="preserve">an </w:t>
        </w:r>
      </w:ins>
      <w:r w:rsidRPr="00FF0E69">
        <w:t xml:space="preserve">application manifest on </w:t>
      </w:r>
      <w:ins w:id="1218" w:author="Author" w:date="2015-05-01T14:19:00Z">
        <w:r w:rsidR="00F84234">
          <w:t xml:space="preserve">an </w:t>
        </w:r>
      </w:ins>
      <w:r w:rsidR="00EC2097">
        <w:t>app store application</w:t>
      </w:r>
      <w:r w:rsidRPr="00FF0E69">
        <w:t xml:space="preserve">, in which an end-user has to accept a list of permissions when installing a new application on his phone which are enforced by </w:t>
      </w:r>
      <w:r w:rsidR="00EC2097">
        <w:t>the app store application framework</w:t>
      </w:r>
      <w:r w:rsidRPr="00FF0E69">
        <w:t>.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D6824D4" w:rsidR="00FF0E69" w:rsidRPr="00FF0E69" w:rsidRDefault="00FF0E69" w:rsidP="00781B28">
      <w:pPr>
        <w:pStyle w:val="body"/>
      </w:pPr>
      <w:r>
        <w:t xml:space="preserve">The manifest </w:t>
      </w:r>
      <w:ins w:id="1219" w:author="Author" w:date="2015-05-01T14:19:00Z">
        <w:r w:rsidR="00F84234">
          <w:t xml:space="preserve">template </w:t>
        </w:r>
      </w:ins>
      <w:r>
        <w:t>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403AB041" w:rsidR="00FF0E69" w:rsidRPr="00FF0E69" w:rsidRDefault="00FF0E69" w:rsidP="00781B28">
      <w:pPr>
        <w:pStyle w:val="body"/>
      </w:pPr>
      <w:r w:rsidRPr="00FF0E69">
        <w:t xml:space="preserve">As a malicious application can by definition not be trusted, the descriptions </w:t>
      </w:r>
      <w:r>
        <w:t>must</w:t>
      </w:r>
      <w:r w:rsidRPr="00FF0E69">
        <w:t xml:space="preserve"> be provided by a trust</w:t>
      </w:r>
      <w:r w:rsidR="00EC2097">
        <w:t>worthy source.</w:t>
      </w:r>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4FA08B98" w:rsidR="00FF0E69" w:rsidRPr="00FF0E69" w:rsidRDefault="00FF0E69" w:rsidP="00781B28">
      <w:pPr>
        <w:pStyle w:val="body"/>
      </w:pPr>
      <w:r w:rsidRPr="00FF0E69">
        <w:t xml:space="preserve">The AllSeen Alliance </w:t>
      </w:r>
      <w:r>
        <w:t>must</w:t>
      </w:r>
      <w:r w:rsidRPr="00FF0E69">
        <w:t xml:space="preserve"> provide descriptions for any standard AllSeen interface, as reviewed and </w:t>
      </w:r>
      <w:del w:id="1220" w:author="Author" w:date="2015-05-01T14:20:00Z">
        <w:r w:rsidRPr="00FF0E69" w:rsidDel="00F84234">
          <w:delText xml:space="preserve">accepted </w:delText>
        </w:r>
      </w:del>
      <w:ins w:id="1221" w:author="Author" w:date="2015-05-01T14:20:00Z">
        <w:r w:rsidR="00F84234">
          <w:t>recommended</w:t>
        </w:r>
        <w:r w:rsidR="00F84234" w:rsidRPr="00FF0E69">
          <w:t xml:space="preserve"> </w:t>
        </w:r>
      </w:ins>
      <w:r w:rsidRPr="00FF0E69">
        <w:t>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4F59DCAA" w:rsidR="00FF0E69" w:rsidRPr="00FF0E69" w:rsidRDefault="00FF0E69" w:rsidP="00781B28">
      <w:pPr>
        <w:pStyle w:val="body"/>
      </w:pPr>
      <w:r w:rsidRPr="00FF0E69">
        <w:t xml:space="preserve">If a manifest </w:t>
      </w:r>
      <w:ins w:id="1222" w:author="Author" w:date="2015-05-01T14:20:00Z">
        <w:r w:rsidR="00F84234">
          <w:t xml:space="preserve">template </w:t>
        </w:r>
      </w:ins>
      <w:r w:rsidRPr="00FF0E69">
        <w:t xml:space="preserve">is defined at the member level, a description for each listed member </w:t>
      </w:r>
      <w:r>
        <w:t>must</w:t>
      </w:r>
      <w:r w:rsidRPr="00FF0E69">
        <w:t xml:space="preserve"> be available.</w:t>
      </w:r>
    </w:p>
    <w:p w14:paraId="6C77E174" w14:textId="1ABDF35F" w:rsidR="00FF0E69" w:rsidRDefault="00FF0E69" w:rsidP="00781B28">
      <w:pPr>
        <w:pStyle w:val="Heading5"/>
      </w:pPr>
      <w:r>
        <w:lastRenderedPageBreak/>
        <w:t>Manifest Enforcement</w:t>
      </w:r>
    </w:p>
    <w:p w14:paraId="6DFCC671" w14:textId="2D64BEAB" w:rsidR="00FF0E69" w:rsidRDefault="00FF0E69" w:rsidP="00781B28">
      <w:pPr>
        <w:pStyle w:val="body"/>
      </w:pPr>
      <w:r>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1FC7B054"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w:t>
      </w:r>
      <w:r w:rsidR="00D50553">
        <w:t xml:space="preserve">the application changes its state and signal the change to let </w:t>
      </w:r>
      <w:r w:rsidRPr="00781B28">
        <w:t xml:space="preserve">the admin </w:t>
      </w:r>
      <w:r w:rsidR="00D50553">
        <w:t xml:space="preserve">know about the existence of a new manifest template.  The admin can generate a new </w:t>
      </w:r>
      <w:r w:rsidRPr="00781B28">
        <w:t>manifest for that application.</w:t>
      </w:r>
    </w:p>
    <w:p w14:paraId="677482DA" w14:textId="5E7219F2" w:rsidR="00FF0E69" w:rsidRDefault="00FF0E69" w:rsidP="00781B28">
      <w:pPr>
        <w:pStyle w:val="Heading4"/>
      </w:pPr>
      <w:r>
        <w:t>Implementation Scenario</w:t>
      </w:r>
    </w:p>
    <w:p w14:paraId="37C0D133" w14:textId="2338B029" w:rsidR="00FF0E69" w:rsidRPr="00FF0E69" w:rsidRDefault="0064407A" w:rsidP="00781B28">
      <w:pPr>
        <w:pStyle w:val="body"/>
      </w:pPr>
      <w:ins w:id="1223" w:author="Author" w:date="2015-05-01T14:22:00Z">
        <w:r>
          <w:t>This section describes the steps to generate the application manifest</w:t>
        </w:r>
      </w:ins>
      <w:del w:id="1224" w:author="Author" w:date="2015-05-01T14:23:00Z">
        <w:r w:rsidR="00FF0E69" w:rsidRPr="00FF0E69" w:rsidDel="0064407A">
          <w:delText>When an administrator wants to add an application to one of his security groups, he needs to accept a manifest of the application</w:delText>
        </w:r>
      </w:del>
      <w:r w:rsidR="00FF0E69" w:rsidRPr="00FF0E69">
        <w:t xml:space="preserve">. </w:t>
      </w:r>
      <w:del w:id="1225" w:author="Author" w:date="2015-05-01T14:23:00Z">
        <w:r w:rsidR="00FF0E69" w:rsidRPr="00FF0E69" w:rsidDel="0064407A">
          <w:delText xml:space="preserve">When </w:delText>
        </w:r>
      </w:del>
      <w:ins w:id="1226" w:author="Author" w:date="2015-05-01T14:23:00Z">
        <w:r>
          <w:t xml:space="preserve"> Once the manifest is accepted, </w:t>
        </w:r>
      </w:ins>
      <w:del w:id="1227" w:author="Author" w:date="2015-05-01T14:23:00Z">
        <w:r w:rsidR="00FF0E69" w:rsidRPr="00FF0E69" w:rsidDel="0064407A">
          <w:delText>he accepts the manifest,</w:delText>
        </w:r>
      </w:del>
      <w:r w:rsidR="00FF0E69" w:rsidRPr="00FF0E69">
        <w:t xml:space="preserve"> its contents </w:t>
      </w:r>
      <w:r w:rsidR="00FD66CD">
        <w:t xml:space="preserve">digest </w:t>
      </w:r>
      <w:r w:rsidR="00FF0E69" w:rsidRPr="00FF0E69">
        <w:t xml:space="preserve">will be </w:t>
      </w:r>
      <w:r w:rsidR="00FD66CD">
        <w:t>encoded in a new identity certificate</w:t>
      </w:r>
      <w:r w:rsidR="00FF0E69" w:rsidRPr="00FF0E69">
        <w:t>.</w:t>
      </w:r>
    </w:p>
    <w:p w14:paraId="2E1617EC" w14:textId="77777777" w:rsidR="00FF0E69" w:rsidRDefault="00FF0E69" w:rsidP="00781B28">
      <w:pPr>
        <w:pStyle w:val="body"/>
        <w:numPr>
          <w:ilvl w:val="0"/>
          <w:numId w:val="119"/>
        </w:numPr>
      </w:pPr>
      <w:r w:rsidRPr="00FF0E69">
        <w:t>The security manager discovers the remote application through the NotifyConfig signal.</w:t>
      </w:r>
    </w:p>
    <w:p w14:paraId="7819000B" w14:textId="0F5BABD7" w:rsidR="00FF0E69" w:rsidDel="0064407A" w:rsidRDefault="00FF0E69" w:rsidP="00781B28">
      <w:pPr>
        <w:pStyle w:val="body"/>
        <w:numPr>
          <w:ilvl w:val="0"/>
          <w:numId w:val="119"/>
        </w:numPr>
        <w:rPr>
          <w:del w:id="1228" w:author="Author" w:date="2015-05-01T14:23:00Z"/>
        </w:rPr>
      </w:pPr>
      <w:del w:id="1229" w:author="Author" w:date="2015-05-01T14:23:00Z">
        <w:r w:rsidRPr="00FF0E69" w:rsidDel="0064407A">
          <w:delText>The admin adds the application to one of his security groups.</w:delText>
        </w:r>
      </w:del>
    </w:p>
    <w:p w14:paraId="457F6ABA" w14:textId="2D3F0683" w:rsidR="00FF0E69" w:rsidRDefault="00FF0E69" w:rsidP="00781B28">
      <w:pPr>
        <w:pStyle w:val="body"/>
        <w:numPr>
          <w:ilvl w:val="0"/>
          <w:numId w:val="119"/>
        </w:numPr>
      </w:pPr>
      <w:r w:rsidRPr="00FF0E69">
        <w:t xml:space="preserve">The security manager retrieves the manifest </w:t>
      </w:r>
      <w:r w:rsidR="00FD66CD">
        <w:t xml:space="preserve">template </w:t>
      </w:r>
      <w:r w:rsidRPr="00FF0E69">
        <w:t>of the application.</w:t>
      </w:r>
    </w:p>
    <w:p w14:paraId="64A2467A" w14:textId="4076A643" w:rsidR="00AB72D0" w:rsidRDefault="00AB72D0" w:rsidP="00781B28">
      <w:pPr>
        <w:pStyle w:val="body"/>
        <w:numPr>
          <w:ilvl w:val="0"/>
          <w:numId w:val="119"/>
        </w:numPr>
      </w:pPr>
      <w:r>
        <w:t>Using the manifest template, the security manager starts the manifest building process.</w:t>
      </w:r>
    </w:p>
    <w:p w14:paraId="4B7B17C8" w14:textId="4ADC19B7" w:rsidR="00FF0E69" w:rsidRDefault="00FF0E69" w:rsidP="00781B28">
      <w:pPr>
        <w:pStyle w:val="body"/>
        <w:numPr>
          <w:ilvl w:val="0"/>
          <w:numId w:val="119"/>
        </w:numPr>
      </w:pPr>
      <w:r w:rsidRPr="00FF0E69">
        <w:t xml:space="preserve">The security manager contacts a </w:t>
      </w:r>
      <w:del w:id="1230" w:author="Author" w:date="2015-05-01T14:25:00Z">
        <w:r w:rsidR="00AB72D0" w:rsidDel="0064407A">
          <w:delText xml:space="preserve">pre-defined </w:delText>
        </w:r>
      </w:del>
      <w:r w:rsidRPr="00FF0E69">
        <w:t xml:space="preserve">server </w:t>
      </w:r>
      <w:r w:rsidR="00AB72D0">
        <w:t xml:space="preserve">via HTTPS </w:t>
      </w:r>
      <w:r w:rsidRPr="00FF0E69">
        <w:t>to retrieve the human readable description of the interfaces and presents them to the admin.</w:t>
      </w:r>
      <w:ins w:id="1231" w:author="Author" w:date="2015-05-01T14:25:00Z">
        <w:r w:rsidR="0064407A">
          <w:t xml:space="preserve">  Note that the HTTPS server location is not yet defined.</w:t>
        </w:r>
      </w:ins>
    </w:p>
    <w:p w14:paraId="61D3F6BE" w14:textId="67543185" w:rsidR="00FF0E69" w:rsidRDefault="00FF0E69" w:rsidP="00781B28">
      <w:pPr>
        <w:pStyle w:val="body"/>
        <w:numPr>
          <w:ilvl w:val="0"/>
          <w:numId w:val="119"/>
        </w:numPr>
      </w:pPr>
      <w:r w:rsidRPr="00FF0E69">
        <w:t xml:space="preserve">The admin accepts (or rejects) the description of the manifest. When the admin rejects the manifest, the application will not receive a </w:t>
      </w:r>
      <w:r w:rsidR="00FD66CD">
        <w:t>manifest</w:t>
      </w:r>
      <w:r w:rsidRPr="00FF0E69">
        <w:t>.</w:t>
      </w:r>
    </w:p>
    <w:p w14:paraId="41EEAD20" w14:textId="6E27A0F8" w:rsidR="00FF0E69" w:rsidRDefault="00FF0E69" w:rsidP="00781B28">
      <w:pPr>
        <w:pStyle w:val="body"/>
        <w:numPr>
          <w:ilvl w:val="0"/>
          <w:numId w:val="119"/>
        </w:numPr>
      </w:pPr>
      <w:r w:rsidRPr="00FF0E69">
        <w:t xml:space="preserve">The security manager </w:t>
      </w:r>
      <w:r w:rsidR="00AB72D0">
        <w:t xml:space="preserve">reissues a new identity certificate with </w:t>
      </w:r>
      <w:r w:rsidR="00FD66CD">
        <w:t xml:space="preserve">the digest of </w:t>
      </w:r>
      <w:r w:rsidRPr="00FF0E69">
        <w:t>the requested (&amp; accepted) permissions.</w:t>
      </w:r>
    </w:p>
    <w:p w14:paraId="11BC044B" w14:textId="2DE43AD5" w:rsidR="00FF0E69" w:rsidRPr="00FF0E69" w:rsidRDefault="00FF0E69" w:rsidP="00781B28">
      <w:pPr>
        <w:pStyle w:val="body"/>
        <w:numPr>
          <w:ilvl w:val="0"/>
          <w:numId w:val="119"/>
        </w:numPr>
      </w:pPr>
      <w:r w:rsidRPr="00FF0E69">
        <w:t xml:space="preserve">The security manager installs the </w:t>
      </w:r>
      <w:r w:rsidR="00FD66CD">
        <w:t xml:space="preserve">new identity certificate and manifest </w:t>
      </w:r>
      <w:r w:rsidRPr="00FF0E69">
        <w:t>on the application.</w:t>
      </w:r>
    </w:p>
    <w:p w14:paraId="7FE3891A" w14:textId="27B1C05E" w:rsidR="002F6854" w:rsidRDefault="00FD66CD">
      <w:pPr>
        <w:pStyle w:val="Heading4"/>
        <w:numPr>
          <w:ilvl w:val="0"/>
          <w:numId w:val="0"/>
        </w:numPr>
      </w:pPr>
      <w:r>
        <w:object w:dxaOrig="11158" w:dyaOrig="8160" w14:anchorId="57D4DF6E">
          <v:shape id="_x0000_i1051" type="#_x0000_t75" style="width:467.25pt;height:342pt" o:ole="">
            <v:imagedata r:id="rId77" o:title=""/>
          </v:shape>
          <o:OLEObject Type="Embed" ProgID="Visio.Drawing.11" ShapeID="_x0000_i1051" DrawAspect="Content" ObjectID="_1492505945" r:id="rId78"/>
        </w:object>
      </w:r>
    </w:p>
    <w:p w14:paraId="570FB61C" w14:textId="6D959F70" w:rsidR="002F6854" w:rsidRDefault="002F6854">
      <w:pPr>
        <w:pStyle w:val="Caption"/>
      </w:pPr>
      <w:bookmarkStart w:id="1232" w:name="_Toc418259483"/>
      <w:r>
        <w:t xml:space="preserve">Figure </w:t>
      </w:r>
      <w:ins w:id="1233" w:author="Author" w:date="2015-04-30T14:17:00Z">
        <w:r w:rsidR="00454D3D">
          <w:fldChar w:fldCharType="begin"/>
        </w:r>
        <w:r w:rsidR="00454D3D">
          <w:instrText xml:space="preserve"> STYLEREF 1 \s </w:instrText>
        </w:r>
      </w:ins>
      <w:r w:rsidR="00454D3D">
        <w:fldChar w:fldCharType="separate"/>
      </w:r>
      <w:r w:rsidR="00454D3D">
        <w:rPr>
          <w:noProof/>
        </w:rPr>
        <w:t>2</w:t>
      </w:r>
      <w:ins w:id="123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235" w:author="Author" w:date="2015-04-30T14:17:00Z">
        <w:r w:rsidR="00454D3D">
          <w:rPr>
            <w:noProof/>
          </w:rPr>
          <w:t>11</w:t>
        </w:r>
        <w:r w:rsidR="00454D3D">
          <w:fldChar w:fldCharType="end"/>
        </w:r>
      </w:ins>
      <w:del w:id="123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10</w:delText>
        </w:r>
        <w:r w:rsidR="00F26384" w:rsidDel="00454D3D">
          <w:rPr>
            <w:noProof/>
          </w:rPr>
          <w:fldChar w:fldCharType="end"/>
        </w:r>
      </w:del>
      <w:r>
        <w:t>: Building Policy using manifest</w:t>
      </w:r>
      <w:bookmarkEnd w:id="1232"/>
    </w:p>
    <w:p w14:paraId="10CA4031" w14:textId="51C1BB30" w:rsidR="00492DAE" w:rsidRDefault="005C38D3" w:rsidP="00781B28">
      <w:pPr>
        <w:pStyle w:val="Heading5"/>
      </w:pPr>
      <w:r>
        <w:t>Application</w:t>
      </w:r>
    </w:p>
    <w:p w14:paraId="0700191F" w14:textId="01573B51" w:rsidR="005C38D3" w:rsidRPr="005C38D3" w:rsidRDefault="005C38D3" w:rsidP="00781B28">
      <w:pPr>
        <w:pStyle w:val="body"/>
      </w:pPr>
      <w:r w:rsidRPr="005C38D3">
        <w:t>The application developer needs to embed the manifest</w:t>
      </w:r>
      <w:r w:rsidR="009C541B">
        <w:t xml:space="preserve"> template</w:t>
      </w:r>
      <w:r w:rsidRPr="005C38D3">
        <w:t xml:space="preserve"> in his application. There should be a platform specific callback function to retrieve the manifest </w:t>
      </w:r>
      <w:r w:rsidR="009C541B">
        <w:t xml:space="preserve">template </w:t>
      </w:r>
      <w:r w:rsidRPr="005C38D3">
        <w:t xml:space="preserve">that belongs to an application. For </w:t>
      </w:r>
      <w:r w:rsidR="009C541B">
        <w:t>app store applications</w:t>
      </w:r>
      <w:r w:rsidRPr="005C38D3">
        <w:t xml:space="preserve">, it could be based on convention, providing the manifest </w:t>
      </w:r>
      <w:r w:rsidR="009C541B">
        <w:t xml:space="preserve">template </w:t>
      </w:r>
      <w:r w:rsidRPr="005C38D3">
        <w:t>as a file inside the application package. For small embedded devices, the manifest</w:t>
      </w:r>
      <w:r w:rsidR="009C541B">
        <w:t xml:space="preserve"> template</w:t>
      </w:r>
      <w:r w:rsidRPr="005C38D3">
        <w:t xml:space="preserve"> could be part of the application.</w:t>
      </w:r>
    </w:p>
    <w:p w14:paraId="29D05E4E" w14:textId="18EC244A" w:rsidR="005C38D3" w:rsidRPr="005C38D3" w:rsidRDefault="005C38D3" w:rsidP="00781B28">
      <w:pPr>
        <w:pStyle w:val="body"/>
      </w:pPr>
      <w:r w:rsidRPr="005C38D3">
        <w:t xml:space="preserve">To ease the generation of membership certificates by the security manager, the manifest format </w:t>
      </w:r>
      <w:r w:rsidR="00BA4DE5">
        <w:t xml:space="preserve">is the same </w:t>
      </w:r>
      <w:r w:rsidRPr="005C38D3">
        <w:t>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17589DA1" w:rsidR="005C38D3" w:rsidRDefault="005C38D3" w:rsidP="00781B28">
      <w:pPr>
        <w:pStyle w:val="body"/>
        <w:numPr>
          <w:ilvl w:val="0"/>
          <w:numId w:val="121"/>
        </w:numPr>
      </w:pPr>
      <w:r w:rsidRPr="005C38D3">
        <w:t xml:space="preserve">Hosted by the application developer for application specific interfaces. To prevent spoofing attacks, </w:t>
      </w:r>
      <w:r w:rsidR="00607E87">
        <w:t xml:space="preserve">this server must be contacted via HTTPS and its </w:t>
      </w:r>
      <w:r w:rsidRPr="005C38D3">
        <w:t>URL </w:t>
      </w:r>
      <w:r w:rsidR="00607E87">
        <w:t>must</w:t>
      </w:r>
      <w:r w:rsidRPr="005C38D3">
        <w:t xml:space="preserve"> be based on the reverse domain name of the interface name.</w:t>
      </w:r>
    </w:p>
    <w:p w14:paraId="3EACEAAC" w14:textId="581461F0" w:rsidR="005C38D3" w:rsidRPr="005C38D3" w:rsidRDefault="005C38D3" w:rsidP="00781B28">
      <w:pPr>
        <w:pStyle w:val="body"/>
        <w:numPr>
          <w:ilvl w:val="0"/>
          <w:numId w:val="121"/>
        </w:numPr>
      </w:pPr>
      <w:r w:rsidRPr="005C38D3">
        <w:lastRenderedPageBreak/>
        <w:t>Hosted by the AllSeen Alliance for common AllSeen interfaces</w:t>
      </w:r>
      <w:del w:id="1237" w:author="Author" w:date="2015-05-01T14:28:00Z">
        <w:r w:rsidRPr="005C38D3" w:rsidDel="0064407A">
          <w:delText>. This server MUST be hosted on a predefined URL</w:delText>
        </w:r>
      </w:del>
      <w:r w:rsidRPr="005C38D3">
        <w:t>. This server MUST be contacted over HTTPS.</w:t>
      </w:r>
      <w:ins w:id="1238" w:author="Author" w:date="2015-05-01T14:27:00Z">
        <w:r w:rsidR="0064407A">
          <w:t xml:space="preserve">  </w:t>
        </w:r>
      </w:ins>
      <w:ins w:id="1239" w:author="Author" w:date="2015-05-01T14:28:00Z">
        <w:r w:rsidR="0064407A">
          <w:t>Howeer, t</w:t>
        </w:r>
      </w:ins>
      <w:ins w:id="1240" w:author="Author" w:date="2015-05-01T14:27:00Z">
        <w:r w:rsidR="0064407A">
          <w:t>he URL for this server is not yet defined.</w:t>
        </w:r>
      </w:ins>
    </w:p>
    <w:p w14:paraId="1AC34A87" w14:textId="709315FF" w:rsidR="005C38D3" w:rsidRDefault="005C38D3" w:rsidP="00781B28">
      <w:pPr>
        <w:pStyle w:val="Heading5"/>
      </w:pPr>
      <w:r>
        <w:t>Manifest Enforcement</w:t>
      </w:r>
    </w:p>
    <w:p w14:paraId="4CFBE3AD" w14:textId="04DA0E63" w:rsidR="005C38D3" w:rsidRPr="005C38D3" w:rsidRDefault="00E962AB">
      <w:pPr>
        <w:pStyle w:val="body"/>
      </w:pPr>
      <w:r>
        <w:t>When applying the specific policy rules, the remote peer will enforce the rules specified in the manifest</w:t>
      </w:r>
      <w:r w:rsidR="00E95C1E">
        <w:t xml:space="preserve"> since the </w:t>
      </w:r>
      <w:r w:rsidR="005C38D3" w:rsidRPr="005C38D3">
        <w:t xml:space="preserve">manifest </w:t>
      </w:r>
      <w:r w:rsidR="00E95C1E">
        <w:t>is</w:t>
      </w:r>
      <w:r w:rsidR="00E95C1E" w:rsidRPr="005C38D3">
        <w:t xml:space="preserve"> </w:t>
      </w:r>
      <w:r>
        <w:t>associated with</w:t>
      </w:r>
      <w:r w:rsidRPr="005C38D3">
        <w:t xml:space="preserve"> </w:t>
      </w:r>
      <w:r w:rsidR="005C38D3" w:rsidRPr="005C38D3">
        <w:t xml:space="preserve">the </w:t>
      </w:r>
      <w:r>
        <w:t>identity</w:t>
      </w:r>
      <w:r w:rsidRPr="005C38D3">
        <w:t xml:space="preserve"> </w:t>
      </w:r>
      <w:r w:rsidR="005C38D3" w:rsidRPr="005C38D3">
        <w:t>certificate.</w:t>
      </w:r>
    </w:p>
    <w:p w14:paraId="3A0D607B" w14:textId="3FAF3EA0" w:rsidR="00A309EA" w:rsidRDefault="00EB3E29" w:rsidP="00EB3E29">
      <w:pPr>
        <w:pStyle w:val="Heading2"/>
      </w:pPr>
      <w:bookmarkStart w:id="1241" w:name="_Toc414362649"/>
      <w:bookmarkStart w:id="1242" w:name="_Toc414364154"/>
      <w:bookmarkStart w:id="1243" w:name="_Toc418259397"/>
      <w:bookmarkEnd w:id="1241"/>
      <w:bookmarkEnd w:id="1242"/>
      <w:r>
        <w:t>Access validation</w:t>
      </w:r>
      <w:bookmarkEnd w:id="1243"/>
    </w:p>
    <w:p w14:paraId="2E3B2FDE" w14:textId="657292A6" w:rsidR="00EB3E29" w:rsidRDefault="00EB3E29" w:rsidP="00EB3E29">
      <w:pPr>
        <w:pStyle w:val="Heading3"/>
      </w:pPr>
      <w:bookmarkStart w:id="1244" w:name="_Toc418259398"/>
      <w:r>
        <w:t>Validati</w:t>
      </w:r>
      <w:r w:rsidR="005E6361">
        <w:t xml:space="preserve">ng </w:t>
      </w:r>
      <w:r w:rsidR="00361A9C">
        <w:t>policy on a producer</w:t>
      </w:r>
      <w:bookmarkEnd w:id="1244"/>
    </w:p>
    <w:p w14:paraId="2FA821AE" w14:textId="1DF2B5AA" w:rsidR="00EB3E29" w:rsidRDefault="009C429A" w:rsidP="00EB3E29">
      <w:pPr>
        <w:pStyle w:val="body"/>
      </w:pPr>
      <w:r>
        <w:t>This is a</w:t>
      </w:r>
      <w:r w:rsidR="00EB3E29" w:rsidRPr="00EB3E29">
        <w:t xml:space="preserve"> typical pro</w:t>
      </w:r>
      <w:r>
        <w:t>ducer</w:t>
      </w:r>
      <w:r w:rsidR="00EB3E29" w:rsidRPr="00EB3E29">
        <w:t xml:space="preserve"> validation of </w:t>
      </w:r>
      <w:r w:rsidR="00361A9C">
        <w:t xml:space="preserve">a </w:t>
      </w:r>
      <w:r w:rsidR="00EB3E29" w:rsidRPr="00EB3E29">
        <w:t>consumer</w:t>
      </w:r>
      <w:r w:rsidR="0031648D">
        <w:t>’s</w:t>
      </w:r>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5B30B0C4" w:rsidR="00DE249D" w:rsidRDefault="0057002A" w:rsidP="003522EA">
      <w:pPr>
        <w:pStyle w:val="figureanchor"/>
        <w:ind w:left="0"/>
      </w:pPr>
      <w:ins w:id="1245" w:author="Author" w:date="2015-05-01T15:30:00Z">
        <w:r>
          <w:object w:dxaOrig="10386" w:dyaOrig="7747" w14:anchorId="7B7FCD58">
            <v:shape id="_x0000_i1052" type="#_x0000_t75" style="width:468pt;height:348.75pt" o:ole="">
              <v:imagedata r:id="rId79" o:title=""/>
            </v:shape>
            <o:OLEObject Type="Embed" ProgID="Visio.Drawing.11" ShapeID="_x0000_i1052" DrawAspect="Content" ObjectID="_1492505946" r:id="rId80"/>
          </w:object>
        </w:r>
      </w:ins>
      <w:del w:id="1246" w:author="Author" w:date="2015-05-01T15:30:00Z">
        <w:r w:rsidR="00534C18" w:rsidDel="0057002A">
          <w:object w:dxaOrig="10136" w:dyaOrig="7747" w14:anchorId="1D8A29E5">
            <v:shape id="_x0000_i1053" type="#_x0000_t75" style="width:468pt;height:357.75pt" o:ole="">
              <v:imagedata r:id="rId81" o:title=""/>
            </v:shape>
            <o:OLEObject Type="Embed" ProgID="Visio.Drawing.11" ShapeID="_x0000_i1053" DrawAspect="Content" ObjectID="_1492505947" r:id="rId82"/>
          </w:object>
        </w:r>
      </w:del>
      <w:r w:rsidR="00534C18" w:rsidDel="00534C18">
        <w:t xml:space="preserve"> </w:t>
      </w:r>
    </w:p>
    <w:p w14:paraId="66A66A16" w14:textId="36171FAD" w:rsidR="00EE4B77" w:rsidRDefault="00EE4B77" w:rsidP="00EE4B77">
      <w:pPr>
        <w:pStyle w:val="Caption"/>
      </w:pPr>
      <w:bookmarkStart w:id="1247" w:name="_Toc418259484"/>
      <w:r>
        <w:t xml:space="preserve">Figure </w:t>
      </w:r>
      <w:ins w:id="1248" w:author="Author" w:date="2015-04-30T14:17:00Z">
        <w:r w:rsidR="00454D3D">
          <w:fldChar w:fldCharType="begin"/>
        </w:r>
        <w:r w:rsidR="00454D3D">
          <w:instrText xml:space="preserve"> STYLEREF 1 \s </w:instrText>
        </w:r>
      </w:ins>
      <w:r w:rsidR="00454D3D">
        <w:fldChar w:fldCharType="separate"/>
      </w:r>
      <w:r w:rsidR="00454D3D">
        <w:rPr>
          <w:noProof/>
        </w:rPr>
        <w:t>2</w:t>
      </w:r>
      <w:ins w:id="1249"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250" w:author="Author" w:date="2015-04-30T14:17:00Z">
        <w:r w:rsidR="00454D3D">
          <w:rPr>
            <w:noProof/>
          </w:rPr>
          <w:t>12</w:t>
        </w:r>
        <w:r w:rsidR="00454D3D">
          <w:fldChar w:fldCharType="end"/>
        </w:r>
      </w:ins>
      <w:del w:id="1251"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11</w:delText>
        </w:r>
        <w:r w:rsidR="00F26384" w:rsidDel="00454D3D">
          <w:rPr>
            <w:noProof/>
          </w:rPr>
          <w:fldChar w:fldCharType="end"/>
        </w:r>
      </w:del>
      <w:r>
        <w:t xml:space="preserve">. </w:t>
      </w:r>
      <w:r w:rsidRPr="00EE4B77">
        <w:t>Validati</w:t>
      </w:r>
      <w:r w:rsidR="00F01EBD">
        <w:t>ng policy</w:t>
      </w:r>
      <w:r w:rsidR="00361A9C">
        <w:t xml:space="preserve"> on a producer</w:t>
      </w:r>
      <w:bookmarkEnd w:id="1247"/>
    </w:p>
    <w:p w14:paraId="1940C043" w14:textId="207EF36D" w:rsidR="00EE4B77" w:rsidRDefault="00EE4B77" w:rsidP="00EE4B77">
      <w:pPr>
        <w:pStyle w:val="Heading3"/>
      </w:pPr>
      <w:bookmarkStart w:id="1252" w:name="_Toc418259399"/>
      <w:r>
        <w:lastRenderedPageBreak/>
        <w:t>Validating policy</w:t>
      </w:r>
      <w:r w:rsidR="00361A9C">
        <w:t xml:space="preserve"> on a consumer</w:t>
      </w:r>
      <w:bookmarkEnd w:id="1252"/>
    </w:p>
    <w:p w14:paraId="641C7DE3" w14:textId="423238DD"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r w:rsidR="00B121E6">
        <w:t xml:space="preserve"> </w:t>
      </w:r>
      <w:r w:rsidR="00EE4B77" w:rsidRPr="00EE4B77">
        <w:t>method call.</w:t>
      </w:r>
    </w:p>
    <w:p w14:paraId="34166C78" w14:textId="3B720252" w:rsidR="00EE4B77" w:rsidRDefault="0057002A" w:rsidP="003522EA">
      <w:pPr>
        <w:pStyle w:val="figureanchor"/>
        <w:ind w:left="0"/>
      </w:pPr>
      <w:ins w:id="1253" w:author="Author" w:date="2015-05-01T15:32:00Z">
        <w:r>
          <w:object w:dxaOrig="10981" w:dyaOrig="9658" w14:anchorId="1FE112C8">
            <v:shape id="_x0000_i1054" type="#_x0000_t75" style="width:468pt;height:411.75pt" o:ole="">
              <v:imagedata r:id="rId83" o:title=""/>
            </v:shape>
            <o:OLEObject Type="Embed" ProgID="Visio.Drawing.11" ShapeID="_x0000_i1054" DrawAspect="Content" ObjectID="_1492505948" r:id="rId84"/>
          </w:object>
        </w:r>
      </w:ins>
      <w:del w:id="1254" w:author="Author" w:date="2015-05-01T15:32:00Z">
        <w:r w:rsidR="00534C18" w:rsidDel="0057002A">
          <w:object w:dxaOrig="10659" w:dyaOrig="9658" w14:anchorId="450BDF45">
            <v:shape id="_x0000_i1055" type="#_x0000_t75" style="width:468pt;height:423.75pt" o:ole="">
              <v:imagedata r:id="rId85" o:title=""/>
            </v:shape>
            <o:OLEObject Type="Embed" ProgID="Visio.Drawing.11" ShapeID="_x0000_i1055" DrawAspect="Content" ObjectID="_1492505949" r:id="rId86"/>
          </w:object>
        </w:r>
      </w:del>
      <w:r w:rsidR="00534C18" w:rsidDel="00534C18">
        <w:t xml:space="preserve"> </w:t>
      </w:r>
    </w:p>
    <w:p w14:paraId="5B4C0CDC" w14:textId="528392AA" w:rsidR="00EE4B77" w:rsidRDefault="00EE4B77" w:rsidP="00EE4B77">
      <w:pPr>
        <w:pStyle w:val="Caption"/>
      </w:pPr>
      <w:bookmarkStart w:id="1255" w:name="_Toc418259485"/>
      <w:r>
        <w:t xml:space="preserve">Figure </w:t>
      </w:r>
      <w:ins w:id="1256" w:author="Author" w:date="2015-04-30T14:17:00Z">
        <w:r w:rsidR="00454D3D">
          <w:fldChar w:fldCharType="begin"/>
        </w:r>
        <w:r w:rsidR="00454D3D">
          <w:instrText xml:space="preserve"> STYLEREF 1 \s </w:instrText>
        </w:r>
      </w:ins>
      <w:r w:rsidR="00454D3D">
        <w:fldChar w:fldCharType="separate"/>
      </w:r>
      <w:r w:rsidR="00454D3D">
        <w:rPr>
          <w:noProof/>
        </w:rPr>
        <w:t>2</w:t>
      </w:r>
      <w:ins w:id="1257"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258" w:author="Author" w:date="2015-04-30T14:17:00Z">
        <w:r w:rsidR="00454D3D">
          <w:rPr>
            <w:noProof/>
          </w:rPr>
          <w:t>13</w:t>
        </w:r>
        <w:r w:rsidR="00454D3D">
          <w:fldChar w:fldCharType="end"/>
        </w:r>
      </w:ins>
      <w:del w:id="1259"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12</w:delText>
        </w:r>
        <w:r w:rsidR="00F26384" w:rsidDel="00454D3D">
          <w:rPr>
            <w:noProof/>
          </w:rPr>
          <w:fldChar w:fldCharType="end"/>
        </w:r>
      </w:del>
      <w:r>
        <w:t xml:space="preserve">. </w:t>
      </w:r>
      <w:r w:rsidRPr="00EE4B77">
        <w:t xml:space="preserve">Validating </w:t>
      </w:r>
      <w:r w:rsidR="005E6BED">
        <w:t>p</w:t>
      </w:r>
      <w:r w:rsidRPr="00EE4B77">
        <w:t>olicy</w:t>
      </w:r>
      <w:r w:rsidR="00361A9C">
        <w:t xml:space="preserve"> for a consumer</w:t>
      </w:r>
      <w:bookmarkEnd w:id="1255"/>
    </w:p>
    <w:p w14:paraId="5A00DC7C" w14:textId="4DC05077" w:rsidR="00B121E6" w:rsidRDefault="00B121E6" w:rsidP="00B121E6">
      <w:pPr>
        <w:pStyle w:val="Heading3"/>
      </w:pPr>
      <w:bookmarkStart w:id="1260" w:name="_Toc418259400"/>
      <w:r>
        <w:t xml:space="preserve">Validating policy on a consumer that requires </w:t>
      </w:r>
      <w:ins w:id="1261" w:author="Author" w:date="2015-05-01T14:29:00Z">
        <w:r w:rsidR="0064407A">
          <w:t xml:space="preserve">a </w:t>
        </w:r>
      </w:ins>
      <w:r>
        <w:t>producer</w:t>
      </w:r>
      <w:ins w:id="1262" w:author="Author" w:date="2015-05-01T14:29:00Z">
        <w:r w:rsidR="0064407A">
          <w:t xml:space="preserve"> belong to </w:t>
        </w:r>
      </w:ins>
      <w:del w:id="1263" w:author="Author" w:date="2015-05-01T14:29:00Z">
        <w:r w:rsidR="004E4364" w:rsidDel="0064407A">
          <w:delText xml:space="preserve">s </w:delText>
        </w:r>
        <w:r w:rsidDel="0064407A">
          <w:delText xml:space="preserve">membership </w:delText>
        </w:r>
        <w:r w:rsidR="004E4364" w:rsidDel="0064407A">
          <w:delText xml:space="preserve">in </w:delText>
        </w:r>
      </w:del>
      <w:r w:rsidR="004E4364">
        <w:t xml:space="preserve">a </w:t>
      </w:r>
      <w:r>
        <w:t>security group</w:t>
      </w:r>
      <w:bookmarkEnd w:id="1260"/>
    </w:p>
    <w:p w14:paraId="6E176F90" w14:textId="30930A95" w:rsidR="00B121E6" w:rsidDel="0064407A" w:rsidRDefault="00B121E6" w:rsidP="007F5D86">
      <w:pPr>
        <w:pStyle w:val="body"/>
        <w:rPr>
          <w:del w:id="1264" w:author="Author" w:date="2015-05-01T14:29:00Z"/>
        </w:rPr>
      </w:pPr>
      <w:r>
        <w:t xml:space="preserve">The following flow shows a policy enforcement on the consumer that requires the producer belong to a security group. </w:t>
      </w:r>
      <w:ins w:id="1265" w:author="Author" w:date="2015-05-01T15:34:00Z">
        <w:r w:rsidR="00812A63">
          <w:object w:dxaOrig="10981" w:dyaOrig="9658" w14:anchorId="1AE18DB9">
            <v:shape id="_x0000_i1056" type="#_x0000_t75" style="width:468pt;height:411.75pt" o:ole="">
              <v:imagedata r:id="rId87" o:title=""/>
            </v:shape>
            <o:OLEObject Type="Embed" ProgID="Visio.Drawing.11" ShapeID="_x0000_i1056" DrawAspect="Content" ObjectID="_1492505950" r:id="rId88"/>
          </w:object>
        </w:r>
      </w:ins>
    </w:p>
    <w:p w14:paraId="7B9D4E5D" w14:textId="1409CFAC" w:rsidR="004E4364" w:rsidRDefault="00B46137">
      <w:pPr>
        <w:pStyle w:val="body"/>
        <w:pPrChange w:id="1266" w:author="Author" w:date="2015-05-01T14:29:00Z">
          <w:pPr>
            <w:pStyle w:val="figureanchor"/>
            <w:ind w:left="0"/>
          </w:pPr>
        </w:pPrChange>
      </w:pPr>
      <w:del w:id="1267" w:author="Author" w:date="2015-05-01T15:34:00Z">
        <w:r w:rsidDel="00812A63">
          <w:object w:dxaOrig="10659" w:dyaOrig="9658" w14:anchorId="62E441E7">
            <v:shape id="_x0000_i1057" type="#_x0000_t75" style="width:468pt;height:423.75pt" o:ole="">
              <v:imagedata r:id="rId89" o:title=""/>
            </v:shape>
            <o:OLEObject Type="Embed" ProgID="Visio.Drawing.11" ShapeID="_x0000_i1057" DrawAspect="Content" ObjectID="_1492505951" r:id="rId90"/>
          </w:object>
        </w:r>
        <w:r w:rsidDel="00812A63">
          <w:delText xml:space="preserve"> </w:delText>
        </w:r>
      </w:del>
    </w:p>
    <w:p w14:paraId="5CD44D8E" w14:textId="3AA375EF" w:rsidR="004E4364" w:rsidRDefault="004E4364">
      <w:pPr>
        <w:pStyle w:val="Caption"/>
      </w:pPr>
      <w:bookmarkStart w:id="1268" w:name="_Toc418259486"/>
      <w:r>
        <w:t xml:space="preserve">Figure </w:t>
      </w:r>
      <w:ins w:id="1269" w:author="Author" w:date="2015-04-30T14:17:00Z">
        <w:r w:rsidR="00454D3D">
          <w:fldChar w:fldCharType="begin"/>
        </w:r>
        <w:r w:rsidR="00454D3D">
          <w:instrText xml:space="preserve"> STYLEREF 1 \s </w:instrText>
        </w:r>
      </w:ins>
      <w:r w:rsidR="00454D3D">
        <w:fldChar w:fldCharType="separate"/>
      </w:r>
      <w:r w:rsidR="00454D3D">
        <w:rPr>
          <w:noProof/>
        </w:rPr>
        <w:t>2</w:t>
      </w:r>
      <w:ins w:id="127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271" w:author="Author" w:date="2015-04-30T14:17:00Z">
        <w:r w:rsidR="00454D3D">
          <w:rPr>
            <w:noProof/>
          </w:rPr>
          <w:t>14</w:t>
        </w:r>
        <w:r w:rsidR="00454D3D">
          <w:fldChar w:fldCharType="end"/>
        </w:r>
      </w:ins>
      <w:del w:id="127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13</w:delText>
        </w:r>
        <w:r w:rsidR="00F26384" w:rsidDel="00454D3D">
          <w:rPr>
            <w:noProof/>
          </w:rPr>
          <w:fldChar w:fldCharType="end"/>
        </w:r>
      </w:del>
      <w:r>
        <w:t>: Consumer policy requires producer belong to a security group</w:t>
      </w:r>
      <w:bookmarkEnd w:id="1268"/>
    </w:p>
    <w:p w14:paraId="28520B75" w14:textId="34D5A6D1" w:rsidR="00EE4B77" w:rsidRDefault="004E4364" w:rsidP="004A05BD">
      <w:pPr>
        <w:pStyle w:val="Heading3"/>
      </w:pPr>
      <w:r w:rsidDel="00817DEF">
        <w:t xml:space="preserve"> </w:t>
      </w:r>
      <w:bookmarkStart w:id="1273" w:name="_Toc414630544"/>
      <w:bookmarkStart w:id="1274" w:name="_Toc414881065"/>
      <w:bookmarkStart w:id="1275" w:name="_Toc414884885"/>
      <w:bookmarkStart w:id="1276" w:name="_Toc414630545"/>
      <w:bookmarkStart w:id="1277" w:name="_Toc414881066"/>
      <w:bookmarkStart w:id="1278" w:name="_Toc414884886"/>
      <w:bookmarkStart w:id="1279" w:name="_Toc414630546"/>
      <w:bookmarkStart w:id="1280" w:name="_Toc414881067"/>
      <w:bookmarkStart w:id="1281" w:name="_Toc414884887"/>
      <w:bookmarkStart w:id="1282" w:name="_Toc414630547"/>
      <w:bookmarkStart w:id="1283" w:name="_Toc414881068"/>
      <w:bookmarkStart w:id="1284" w:name="_Toc414884888"/>
      <w:bookmarkStart w:id="1285" w:name="_Toc414630548"/>
      <w:bookmarkStart w:id="1286" w:name="_Toc414881069"/>
      <w:bookmarkStart w:id="1287" w:name="_Toc414884889"/>
      <w:bookmarkStart w:id="1288" w:name="_Toc414630549"/>
      <w:bookmarkStart w:id="1289" w:name="_Toc414881070"/>
      <w:bookmarkStart w:id="1290" w:name="_Toc414884890"/>
      <w:bookmarkStart w:id="1291" w:name="_Toc414630550"/>
      <w:bookmarkStart w:id="1292" w:name="_Toc414881071"/>
      <w:bookmarkStart w:id="1293" w:name="_Toc414884891"/>
      <w:bookmarkStart w:id="1294" w:name="_Toc414630551"/>
      <w:bookmarkStart w:id="1295" w:name="_Toc414881072"/>
      <w:bookmarkStart w:id="1296" w:name="_Toc414884892"/>
      <w:bookmarkStart w:id="1297" w:name="_Toc418259401"/>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r w:rsidR="004A05BD">
        <w:t>Anonymous session</w:t>
      </w:r>
      <w:bookmarkEnd w:id="1297"/>
    </w:p>
    <w:p w14:paraId="1C03A79B" w14:textId="5A7E3403"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 xml:space="preserve">are ACLs specified for </w:t>
      </w:r>
      <w:del w:id="1298" w:author="Author" w:date="2015-05-01T14:30:00Z">
        <w:r w:rsidR="00DB460D" w:rsidDel="0064407A">
          <w:delText>ANONYMOUS</w:delText>
        </w:r>
      </w:del>
      <w:ins w:id="1299" w:author="Author" w:date="2015-05-01T14:30:00Z">
        <w:r w:rsidR="0064407A">
          <w:t>ALL</w:t>
        </w:r>
      </w:ins>
      <w:del w:id="1300" w:author="Author" w:date="2015-05-01T14:30:00Z">
        <w:r w:rsidR="004A05BD" w:rsidRPr="004A05BD" w:rsidDel="0064407A">
          <w:delText>_USER</w:delText>
        </w:r>
      </w:del>
      <w:r w:rsidR="004A05BD" w:rsidRPr="004A05BD">
        <w:t xml:space="preserve"> installed on these device</w:t>
      </w:r>
      <w:r>
        <w:t>s</w:t>
      </w:r>
      <w:r w:rsidR="006B26D9" w:rsidRPr="004A05BD">
        <w:t>.</w:t>
      </w:r>
    </w:p>
    <w:p w14:paraId="6E8E5726" w14:textId="7FE14A34" w:rsidR="004A05BD" w:rsidRDefault="00DB460D" w:rsidP="004A05BD">
      <w:pPr>
        <w:pStyle w:val="body"/>
      </w:pPr>
      <w:r>
        <w:t>Note that ANY_</w:t>
      </w:r>
      <w:ins w:id="1301" w:author="Author" w:date="2015-05-01T14:30:00Z">
        <w:r w:rsidR="0064407A">
          <w:t>TRUSTED</w:t>
        </w:r>
      </w:ins>
      <w:del w:id="1302" w:author="Author" w:date="2015-05-01T14:30:00Z">
        <w:r w:rsidDel="0064407A">
          <w:delText>USER</w:delText>
        </w:r>
      </w:del>
      <w:r>
        <w:t xml:space="preserve"> </w:t>
      </w:r>
      <w:del w:id="1303" w:author="Author" w:date="2015-05-01T14:31:00Z">
        <w:r w:rsidDel="0064407A">
          <w:delText xml:space="preserve">refers </w:delText>
        </w:r>
      </w:del>
      <w:ins w:id="1304" w:author="Author" w:date="2015-05-01T14:31:00Z">
        <w:r w:rsidR="0064407A">
          <w:t>includes only</w:t>
        </w:r>
      </w:ins>
      <w:del w:id="1305" w:author="Author" w:date="2015-05-01T14:31:00Z">
        <w:r w:rsidDel="0064407A">
          <w:delText>to</w:delText>
        </w:r>
      </w:del>
      <w:r>
        <w:t xml:space="preserve"> authenticated peers while </w:t>
      </w:r>
      <w:del w:id="1306" w:author="Author" w:date="2015-05-01T14:30:00Z">
        <w:r w:rsidDel="0064407A">
          <w:delText>ANON</w:delText>
        </w:r>
        <w:r w:rsidR="00A32437" w:rsidDel="0064407A">
          <w:delText>Y</w:delText>
        </w:r>
        <w:r w:rsidDel="0064407A">
          <w:delText>MOUS</w:delText>
        </w:r>
      </w:del>
      <w:ins w:id="1307" w:author="Author" w:date="2015-05-01T14:30:00Z">
        <w:r w:rsidR="0064407A">
          <w:t>ALL</w:t>
        </w:r>
      </w:ins>
      <w:del w:id="1308" w:author="Author" w:date="2015-05-01T14:30:00Z">
        <w:r w:rsidDel="0064407A">
          <w:delText>_USER</w:delText>
        </w:r>
      </w:del>
      <w:r>
        <w:t xml:space="preserve"> </w:t>
      </w:r>
      <w:ins w:id="1309" w:author="Author" w:date="2015-05-01T14:31:00Z">
        <w:r w:rsidR="0064407A">
          <w:t xml:space="preserve">includes </w:t>
        </w:r>
      </w:ins>
      <w:del w:id="1310" w:author="Author" w:date="2015-05-01T14:31:00Z">
        <w:r w:rsidDel="0064407A">
          <w:delText xml:space="preserve">refers to </w:delText>
        </w:r>
      </w:del>
      <w:r>
        <w:t xml:space="preserve">unauthenticated </w:t>
      </w:r>
      <w:ins w:id="1311" w:author="Author" w:date="2015-05-01T14:32:00Z">
        <w:r w:rsidR="009A3758">
          <w:t xml:space="preserve">(anomymous) </w:t>
        </w:r>
      </w:ins>
      <w:r>
        <w:t>peers.</w:t>
      </w:r>
    </w:p>
    <w:p w14:paraId="06615A68" w14:textId="79BB1E16" w:rsidR="009D6FA6" w:rsidRDefault="009A3758" w:rsidP="004A05BD">
      <w:pPr>
        <w:pStyle w:val="body"/>
      </w:pPr>
      <w:ins w:id="1312" w:author="Author" w:date="2015-05-01T14:31:00Z">
        <w:r>
          <w:t>Accessing secured interfaces, t</w:t>
        </w:r>
      </w:ins>
      <w:del w:id="1313" w:author="Author" w:date="2015-05-01T14:32:00Z">
        <w:r w:rsidR="009D6FA6" w:rsidDel="009A3758">
          <w:delText>T</w:delText>
        </w:r>
      </w:del>
      <w:r w:rsidR="009D6FA6">
        <w:t>he consumer always use</w:t>
      </w:r>
      <w:r w:rsidR="00142A8C">
        <w:t xml:space="preserve"> ECDHE_ECDSA to contact a</w:t>
      </w:r>
      <w:r w:rsidR="00AD1B08">
        <w:t xml:space="preserve"> </w:t>
      </w:r>
      <w:r w:rsidR="00142A8C">
        <w:t>peer.  If the key exchange fail</w:t>
      </w:r>
      <w:r w:rsidR="00AD1B08">
        <w:t>s</w:t>
      </w:r>
      <w:r w:rsidR="00142A8C">
        <w:t>, it can fallback to ECDHE_NULL and contact the peer as an anonymous user.</w:t>
      </w:r>
      <w:r w:rsidR="006779B0">
        <w:t xml:space="preserve">  This process is automated so the application developer does not need to drive the key exchange process.</w:t>
      </w:r>
    </w:p>
    <w:p w14:paraId="65B2503A" w14:textId="688D6110" w:rsidR="004A05BD" w:rsidRDefault="00812A63" w:rsidP="003522EA">
      <w:pPr>
        <w:pStyle w:val="figureanchor"/>
        <w:ind w:left="0"/>
      </w:pPr>
      <w:ins w:id="1314" w:author="Author" w:date="2015-05-01T15:36:00Z">
        <w:r>
          <w:object w:dxaOrig="11034" w:dyaOrig="10234" w14:anchorId="18D23D2E">
            <v:shape id="_x0000_i1058" type="#_x0000_t75" style="width:468pt;height:434.25pt" o:ole="">
              <v:imagedata r:id="rId91" o:title=""/>
            </v:shape>
            <o:OLEObject Type="Embed" ProgID="Visio.Drawing.11" ShapeID="_x0000_i1058" DrawAspect="Content" ObjectID="_1492505952" r:id="rId92"/>
          </w:object>
        </w:r>
      </w:ins>
      <w:del w:id="1315" w:author="Author" w:date="2015-05-01T15:36:00Z">
        <w:r w:rsidR="005E6084" w:rsidDel="00812A63">
          <w:object w:dxaOrig="10999" w:dyaOrig="10234" w14:anchorId="7C08C936">
            <v:shape id="_x0000_i1059" type="#_x0000_t75" style="width:467.25pt;height:435pt" o:ole="">
              <v:imagedata r:id="rId93" o:title=""/>
            </v:shape>
            <o:OLEObject Type="Embed" ProgID="Visio.Drawing.11" ShapeID="_x0000_i1059" DrawAspect="Content" ObjectID="_1492505953" r:id="rId94"/>
          </w:object>
        </w:r>
      </w:del>
    </w:p>
    <w:p w14:paraId="04BCB1FE" w14:textId="7AA081FD" w:rsidR="004A05BD" w:rsidRDefault="004A05BD" w:rsidP="004A05BD">
      <w:pPr>
        <w:pStyle w:val="Caption"/>
      </w:pPr>
      <w:bookmarkStart w:id="1316" w:name="_Toc418259487"/>
      <w:r>
        <w:t xml:space="preserve">Figure </w:t>
      </w:r>
      <w:ins w:id="1317" w:author="Author" w:date="2015-04-30T14:17:00Z">
        <w:r w:rsidR="00454D3D">
          <w:fldChar w:fldCharType="begin"/>
        </w:r>
        <w:r w:rsidR="00454D3D">
          <w:instrText xml:space="preserve"> STYLEREF 1 \s </w:instrText>
        </w:r>
      </w:ins>
      <w:r w:rsidR="00454D3D">
        <w:fldChar w:fldCharType="separate"/>
      </w:r>
      <w:r w:rsidR="00454D3D">
        <w:rPr>
          <w:noProof/>
        </w:rPr>
        <w:t>2</w:t>
      </w:r>
      <w:ins w:id="131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319" w:author="Author" w:date="2015-04-30T14:17:00Z">
        <w:r w:rsidR="00454D3D">
          <w:rPr>
            <w:noProof/>
          </w:rPr>
          <w:t>15</w:t>
        </w:r>
        <w:r w:rsidR="00454D3D">
          <w:fldChar w:fldCharType="end"/>
        </w:r>
      </w:ins>
      <w:del w:id="132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14</w:delText>
        </w:r>
        <w:r w:rsidR="00F26384" w:rsidDel="00454D3D">
          <w:rPr>
            <w:noProof/>
          </w:rPr>
          <w:fldChar w:fldCharType="end"/>
        </w:r>
      </w:del>
      <w:r>
        <w:t xml:space="preserve">. Anonymous </w:t>
      </w:r>
      <w:r w:rsidR="005E6BED">
        <w:t>access</w:t>
      </w:r>
      <w:bookmarkEnd w:id="1316"/>
    </w:p>
    <w:p w14:paraId="5605067C" w14:textId="23EFE818" w:rsidR="004A05BD" w:rsidRDefault="004A05BD" w:rsidP="004A05BD">
      <w:pPr>
        <w:pStyle w:val="Heading3"/>
      </w:pPr>
      <w:bookmarkStart w:id="1321" w:name="_Toc418259402"/>
      <w:r>
        <w:lastRenderedPageBreak/>
        <w:t>V</w:t>
      </w:r>
      <w:r w:rsidRPr="004A05BD">
        <w:t>alidating a</w:t>
      </w:r>
      <w:r w:rsidR="00BA2BB6">
        <w:t>n admin</w:t>
      </w:r>
      <w:bookmarkEnd w:id="1321"/>
    </w:p>
    <w:p w14:paraId="19D69924" w14:textId="1131131B" w:rsidR="00473EB4" w:rsidRDefault="00812A63" w:rsidP="003522EA">
      <w:pPr>
        <w:pStyle w:val="figureanchor"/>
        <w:ind w:left="0"/>
      </w:pPr>
      <w:ins w:id="1322" w:author="Author" w:date="2015-05-01T15:37:00Z">
        <w:r>
          <w:object w:dxaOrig="11193" w:dyaOrig="9046" w14:anchorId="48237AF9">
            <v:shape id="_x0000_i1060" type="#_x0000_t75" style="width:468pt;height:378pt" o:ole="">
              <v:imagedata r:id="rId95" o:title=""/>
            </v:shape>
            <o:OLEObject Type="Embed" ProgID="Visio.Drawing.11" ShapeID="_x0000_i1060" DrawAspect="Content" ObjectID="_1492505954" r:id="rId96"/>
          </w:object>
        </w:r>
      </w:ins>
      <w:del w:id="1323" w:author="Author" w:date="2015-05-01T15:37:00Z">
        <w:r w:rsidR="0051065B" w:rsidDel="00812A63">
          <w:object w:dxaOrig="11193" w:dyaOrig="9046" w14:anchorId="01DD11E6">
            <v:shape id="_x0000_i1061" type="#_x0000_t75" style="width:468pt;height:378pt" o:ole="">
              <v:imagedata r:id="rId97" o:title=""/>
            </v:shape>
            <o:OLEObject Type="Embed" ProgID="Visio.Drawing.11" ShapeID="_x0000_i1061" DrawAspect="Content" ObjectID="_1492505955" r:id="rId98"/>
          </w:object>
        </w:r>
      </w:del>
    </w:p>
    <w:p w14:paraId="58BDC89A" w14:textId="605C7A16" w:rsidR="004A05BD" w:rsidRDefault="00473EB4" w:rsidP="00473EB4">
      <w:pPr>
        <w:pStyle w:val="Caption"/>
      </w:pPr>
      <w:bookmarkStart w:id="1324" w:name="_Toc418259488"/>
      <w:r>
        <w:t xml:space="preserve">Figure </w:t>
      </w:r>
      <w:ins w:id="1325" w:author="Author" w:date="2015-04-30T14:17:00Z">
        <w:r w:rsidR="00454D3D">
          <w:fldChar w:fldCharType="begin"/>
        </w:r>
        <w:r w:rsidR="00454D3D">
          <w:instrText xml:space="preserve"> STYLEREF 1 \s </w:instrText>
        </w:r>
      </w:ins>
      <w:r w:rsidR="00454D3D">
        <w:fldChar w:fldCharType="separate"/>
      </w:r>
      <w:r w:rsidR="00454D3D">
        <w:rPr>
          <w:noProof/>
        </w:rPr>
        <w:t>2</w:t>
      </w:r>
      <w:ins w:id="132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327" w:author="Author" w:date="2015-04-30T14:17:00Z">
        <w:r w:rsidR="00454D3D">
          <w:rPr>
            <w:noProof/>
          </w:rPr>
          <w:t>16</w:t>
        </w:r>
        <w:r w:rsidR="00454D3D">
          <w:fldChar w:fldCharType="end"/>
        </w:r>
      </w:ins>
      <w:del w:id="132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15</w:delText>
        </w:r>
        <w:r w:rsidR="00F26384" w:rsidDel="00454D3D">
          <w:rPr>
            <w:noProof/>
          </w:rPr>
          <w:fldChar w:fldCharType="end"/>
        </w:r>
      </w:del>
      <w:r>
        <w:t>. Validating a</w:t>
      </w:r>
      <w:r w:rsidR="00BA2BB6">
        <w:t>n admin</w:t>
      </w:r>
      <w:bookmarkEnd w:id="1324"/>
    </w:p>
    <w:p w14:paraId="03C5A393" w14:textId="77777777" w:rsidR="00473EB4" w:rsidRDefault="00473EB4" w:rsidP="00473EB4">
      <w:pPr>
        <w:pStyle w:val="Heading3"/>
      </w:pPr>
      <w:bookmarkStart w:id="1329" w:name="_Toc418259403"/>
      <w:r>
        <w:t xml:space="preserve">Emitting </w:t>
      </w:r>
      <w:r w:rsidR="005E6BED">
        <w:t>a</w:t>
      </w:r>
      <w:r>
        <w:t xml:space="preserve"> </w:t>
      </w:r>
      <w:r w:rsidR="005E6BED">
        <w:t>s</w:t>
      </w:r>
      <w:r>
        <w:t xml:space="preserve">ession-based </w:t>
      </w:r>
      <w:r w:rsidR="005E6BED">
        <w:t>s</w:t>
      </w:r>
      <w:r>
        <w:t>ignal</w:t>
      </w:r>
      <w:bookmarkEnd w:id="1329"/>
    </w:p>
    <w:p w14:paraId="5020F9E5" w14:textId="50134943"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 xml:space="preserve">checks whether it has the authorization to accept the given signal.  </w:t>
      </w:r>
      <w:r w:rsidR="0029531D">
        <w:t>T</w:t>
      </w:r>
      <w:r w:rsidR="00FF7CAB">
        <w:t xml:space="preserve">he consumer verifies the producer’s </w:t>
      </w:r>
      <w:r w:rsidR="0029531D">
        <w:t xml:space="preserve">manifest </w:t>
      </w:r>
      <w:r w:rsidR="00FF7CAB">
        <w:t>for proper authorization</w:t>
      </w:r>
      <w:r w:rsidR="00513DA9">
        <w:t>.</w:t>
      </w:r>
    </w:p>
    <w:p w14:paraId="1C1FA893" w14:textId="316079C9" w:rsidR="00473EB4" w:rsidRDefault="00812A63" w:rsidP="003522EA">
      <w:pPr>
        <w:pStyle w:val="figureanchor"/>
        <w:ind w:left="0"/>
      </w:pPr>
      <w:ins w:id="1330" w:author="Author" w:date="2015-05-01T15:39:00Z">
        <w:r>
          <w:object w:dxaOrig="11066" w:dyaOrig="11386" w14:anchorId="7B4AF0E8">
            <v:shape id="_x0000_i1062" type="#_x0000_t75" style="width:467.25pt;height:480.75pt" o:ole="">
              <v:imagedata r:id="rId99" o:title=""/>
            </v:shape>
            <o:OLEObject Type="Embed" ProgID="Visio.Drawing.11" ShapeID="_x0000_i1062" DrawAspect="Content" ObjectID="_1492505956" r:id="rId100"/>
          </w:object>
        </w:r>
      </w:ins>
      <w:del w:id="1331" w:author="Author" w:date="2015-05-01T15:39:00Z">
        <w:r w:rsidR="005E6084" w:rsidDel="00812A63">
          <w:object w:dxaOrig="11066" w:dyaOrig="11386" w14:anchorId="0D6E3785">
            <v:shape id="_x0000_i1063" type="#_x0000_t75" style="width:467.25pt;height:480.75pt" o:ole="">
              <v:imagedata r:id="rId101" o:title=""/>
            </v:shape>
            <o:OLEObject Type="Embed" ProgID="Visio.Drawing.11" ShapeID="_x0000_i1063" DrawAspect="Content" ObjectID="_1492505957" r:id="rId102"/>
          </w:object>
        </w:r>
      </w:del>
    </w:p>
    <w:p w14:paraId="0592D5D7" w14:textId="63EBE405" w:rsidR="00473EB4" w:rsidRPr="00473EB4" w:rsidRDefault="00473EB4" w:rsidP="00473EB4">
      <w:pPr>
        <w:pStyle w:val="Caption"/>
      </w:pPr>
      <w:bookmarkStart w:id="1332" w:name="_Toc418259489"/>
      <w:r>
        <w:t xml:space="preserve">Figure </w:t>
      </w:r>
      <w:ins w:id="1333" w:author="Author" w:date="2015-04-30T14:17:00Z">
        <w:r w:rsidR="00454D3D">
          <w:fldChar w:fldCharType="begin"/>
        </w:r>
        <w:r w:rsidR="00454D3D">
          <w:instrText xml:space="preserve"> STYLEREF 1 \s </w:instrText>
        </w:r>
      </w:ins>
      <w:r w:rsidR="00454D3D">
        <w:fldChar w:fldCharType="separate"/>
      </w:r>
      <w:r w:rsidR="00454D3D">
        <w:rPr>
          <w:noProof/>
        </w:rPr>
        <w:t>2</w:t>
      </w:r>
      <w:ins w:id="133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335" w:author="Author" w:date="2015-04-30T14:17:00Z">
        <w:r w:rsidR="00454D3D">
          <w:rPr>
            <w:noProof/>
          </w:rPr>
          <w:t>17</w:t>
        </w:r>
        <w:r w:rsidR="00454D3D">
          <w:fldChar w:fldCharType="end"/>
        </w:r>
      </w:ins>
      <w:del w:id="133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16</w:delText>
        </w:r>
        <w:r w:rsidR="00F26384" w:rsidDel="00454D3D">
          <w:rPr>
            <w:noProof/>
          </w:rPr>
          <w:fldChar w:fldCharType="end"/>
        </w:r>
      </w:del>
      <w:r>
        <w:t xml:space="preserve">. </w:t>
      </w:r>
      <w:r w:rsidRPr="00473EB4">
        <w:t>Validating</w:t>
      </w:r>
      <w:r w:rsidR="005E6BED">
        <w:t xml:space="preserve"> a</w:t>
      </w:r>
      <w:r w:rsidRPr="00473EB4">
        <w:t xml:space="preserve"> session-based signal</w:t>
      </w:r>
      <w:bookmarkEnd w:id="1332"/>
    </w:p>
    <w:p w14:paraId="6D2242B0" w14:textId="7C6B7180" w:rsidR="006D2D6C" w:rsidRDefault="00473EB4" w:rsidP="006D2D6C">
      <w:pPr>
        <w:pStyle w:val="Heading2"/>
      </w:pPr>
      <w:bookmarkStart w:id="1337" w:name="_Ref393891371"/>
      <w:del w:id="1338" w:author="Author" w:date="2015-05-01T14:33:00Z">
        <w:r w:rsidDel="009A3758">
          <w:delText>Authorization data</w:delText>
        </w:r>
      </w:del>
      <w:bookmarkStart w:id="1339" w:name="_Toc418259404"/>
      <w:ins w:id="1340" w:author="Author" w:date="2015-05-01T14:33:00Z">
        <w:r w:rsidR="009A3758">
          <w:t>Policy ACL</w:t>
        </w:r>
      </w:ins>
      <w:r>
        <w:t xml:space="preserve"> format</w:t>
      </w:r>
      <w:bookmarkEnd w:id="1337"/>
      <w:bookmarkEnd w:id="1339"/>
    </w:p>
    <w:p w14:paraId="566552DF" w14:textId="2C27EB47" w:rsidR="000E1906" w:rsidRDefault="000E1906" w:rsidP="002B7CB7">
      <w:pPr>
        <w:pStyle w:val="Heading3"/>
      </w:pPr>
      <w:bookmarkStart w:id="1341" w:name="_Toc418259405"/>
      <w:r>
        <w:t xml:space="preserve">The </w:t>
      </w:r>
      <w:r w:rsidR="002B7CB7">
        <w:t>format is binary and exchanged between peers using AllJoyn marshalling</w:t>
      </w:r>
      <w:bookmarkEnd w:id="1341"/>
    </w:p>
    <w:p w14:paraId="08291573" w14:textId="37F4ED02" w:rsidR="002B7CB7" w:rsidRDefault="000E1906" w:rsidP="007851A4">
      <w:pPr>
        <w:pStyle w:val="body"/>
      </w:pPr>
      <w:r>
        <w:t xml:space="preserve">The </w:t>
      </w:r>
      <w:del w:id="1342" w:author="Author" w:date="2015-05-01T14:33:00Z">
        <w:r w:rsidR="002B7CB7" w:rsidDel="009A3758">
          <w:delText xml:space="preserve">authorization </w:delText>
        </w:r>
      </w:del>
      <w:ins w:id="1343" w:author="Author" w:date="2015-05-01T14:33:00Z">
        <w:r w:rsidR="009A3758">
          <w:t xml:space="preserve">policy </w:t>
        </w:r>
      </w:ins>
      <w:r w:rsidR="002B7CB7">
        <w:t xml:space="preserve">data will be in binary format.  The following guidelines are used for exchanging and persisting the </w:t>
      </w:r>
      <w:del w:id="1344" w:author="Author" w:date="2015-05-01T14:34:00Z">
        <w:r w:rsidR="002B7CB7" w:rsidDel="009A3758">
          <w:delText xml:space="preserve">authorization </w:delText>
        </w:r>
      </w:del>
      <w:ins w:id="1345" w:author="Author" w:date="2015-05-01T14:34:00Z">
        <w:r w:rsidR="009A3758">
          <w:t xml:space="preserve">policy </w:t>
        </w:r>
      </w:ins>
      <w:r w:rsidR="002B7CB7">
        <w:t>data:</w:t>
      </w:r>
    </w:p>
    <w:p w14:paraId="2B28877D" w14:textId="258A1ADF" w:rsidR="002B7CB7" w:rsidRDefault="009A3758" w:rsidP="007851A4">
      <w:pPr>
        <w:pStyle w:val="body"/>
        <w:numPr>
          <w:ilvl w:val="0"/>
          <w:numId w:val="83"/>
        </w:numPr>
      </w:pPr>
      <w:ins w:id="1346" w:author="Author" w:date="2015-05-01T14:36:00Z">
        <w:r>
          <w:lastRenderedPageBreak/>
          <w:t xml:space="preserve">The </w:t>
        </w:r>
      </w:ins>
      <w:del w:id="1347" w:author="Author" w:date="2015-05-01T14:35:00Z">
        <w:r w:rsidR="002B7CB7" w:rsidDel="009A3758">
          <w:delText xml:space="preserve">The </w:delText>
        </w:r>
      </w:del>
      <w:del w:id="1348" w:author="Author" w:date="2015-05-01T14:34:00Z">
        <w:r w:rsidR="002B7CB7" w:rsidDel="009A3758">
          <w:delText xml:space="preserve">authorization </w:delText>
        </w:r>
      </w:del>
      <w:del w:id="1349" w:author="Author" w:date="2015-05-01T14:35:00Z">
        <w:r w:rsidR="002B7CB7" w:rsidDel="009A3758">
          <w:delText xml:space="preserve">data will use </w:delText>
        </w:r>
      </w:del>
      <w:r w:rsidR="002B7CB7">
        <w:t xml:space="preserve">AllJoyn marshalling </w:t>
      </w:r>
      <w:ins w:id="1350" w:author="Author" w:date="2015-05-01T14:35:00Z">
        <w:r>
          <w:t>will be use to encode the policy data when send from security manager to application</w:t>
        </w:r>
      </w:ins>
      <w:del w:id="1351" w:author="Author" w:date="2015-05-01T14:35:00Z">
        <w:r w:rsidR="002B7CB7" w:rsidDel="009A3758">
          <w:delText>to exchange with other peers</w:delText>
        </w:r>
        <w:r w:rsidR="00B116B0" w:rsidDel="009A3758">
          <w:delText>.</w:delText>
        </w:r>
      </w:del>
    </w:p>
    <w:p w14:paraId="4CE28E6A" w14:textId="472DAF3B" w:rsidR="002B7CB7" w:rsidRDefault="002B7CB7" w:rsidP="007851A4">
      <w:pPr>
        <w:pStyle w:val="body"/>
        <w:numPr>
          <w:ilvl w:val="0"/>
          <w:numId w:val="83"/>
        </w:numPr>
      </w:pPr>
      <w:r>
        <w:t>The AllJoyn marshalling will be used to generate buffer</w:t>
      </w:r>
      <w:r w:rsidR="00C10D26">
        <w:t>s</w:t>
      </w:r>
      <w:r w:rsidR="00B21C7C">
        <w:t xml:space="preserve"> to be signed</w:t>
      </w:r>
      <w:r w:rsidR="00B116B0">
        <w:t>.</w:t>
      </w:r>
    </w:p>
    <w:p w14:paraId="2A7E67B4" w14:textId="1CCC81E1" w:rsidR="002B7CB7" w:rsidRDefault="002B7CB7" w:rsidP="007851A4">
      <w:pPr>
        <w:pStyle w:val="body"/>
        <w:numPr>
          <w:ilvl w:val="0"/>
          <w:numId w:val="83"/>
        </w:numPr>
      </w:pPr>
      <w:r>
        <w:t>The AllJoyn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1352" w:name="_Toc397606009"/>
      <w:bookmarkStart w:id="1353" w:name="_Toc397607375"/>
      <w:bookmarkStart w:id="1354" w:name="_Toc397675095"/>
      <w:bookmarkStart w:id="1355" w:name="_Toc402426205"/>
      <w:bookmarkStart w:id="1356" w:name="_Toc407091993"/>
      <w:bookmarkStart w:id="1357" w:name="_Toc407106162"/>
      <w:bookmarkStart w:id="1358" w:name="_Toc407107262"/>
      <w:bookmarkStart w:id="1359" w:name="_Toc408820890"/>
      <w:bookmarkStart w:id="1360" w:name="_Toc408922051"/>
      <w:bookmarkStart w:id="1361" w:name="_Toc409079283"/>
      <w:bookmarkStart w:id="1362" w:name="_Toc397606010"/>
      <w:bookmarkStart w:id="1363" w:name="_Toc397607376"/>
      <w:bookmarkStart w:id="1364" w:name="_Toc397675096"/>
      <w:bookmarkStart w:id="1365" w:name="_Toc402426206"/>
      <w:bookmarkStart w:id="1366" w:name="_Toc407091994"/>
      <w:bookmarkStart w:id="1367" w:name="_Toc407106163"/>
      <w:bookmarkStart w:id="1368" w:name="_Toc407107263"/>
      <w:bookmarkStart w:id="1369" w:name="_Toc408820891"/>
      <w:bookmarkStart w:id="1370" w:name="_Toc408922052"/>
      <w:bookmarkStart w:id="1371" w:name="_Toc409079284"/>
      <w:bookmarkStart w:id="1372" w:name="_Toc418259406"/>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r>
        <w:t>Format</w:t>
      </w:r>
      <w:r w:rsidR="00AE3393">
        <w:t xml:space="preserve"> Structure</w:t>
      </w:r>
      <w:bookmarkEnd w:id="1372"/>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41933E04" w:rsidR="0011033B" w:rsidRDefault="007D15DE" w:rsidP="00B453FF">
      <w:pPr>
        <w:pStyle w:val="body"/>
        <w:keepNext/>
      </w:pPr>
      <w:r>
        <w:object w:dxaOrig="9934" w:dyaOrig="6170" w14:anchorId="78DF461D">
          <v:shape id="_x0000_i1064" type="#_x0000_t75" style="width:467.25pt;height:290.25pt" o:ole="">
            <v:imagedata r:id="rId103" o:title=""/>
          </v:shape>
          <o:OLEObject Type="Embed" ProgID="Visio.Drawing.11" ShapeID="_x0000_i1064" DrawAspect="Content" ObjectID="_1492505958" r:id="rId104"/>
        </w:object>
      </w:r>
    </w:p>
    <w:p w14:paraId="5A9FA317" w14:textId="08F3E7BC" w:rsidR="0011033B" w:rsidRDefault="0011033B">
      <w:pPr>
        <w:pStyle w:val="Caption"/>
      </w:pPr>
      <w:bookmarkStart w:id="1373" w:name="_Toc418259490"/>
      <w:r>
        <w:t xml:space="preserve">Figure </w:t>
      </w:r>
      <w:ins w:id="1374" w:author="Author" w:date="2015-04-30T14:17:00Z">
        <w:r w:rsidR="00454D3D">
          <w:fldChar w:fldCharType="begin"/>
        </w:r>
        <w:r w:rsidR="00454D3D">
          <w:instrText xml:space="preserve"> STYLEREF 1 \s </w:instrText>
        </w:r>
      </w:ins>
      <w:r w:rsidR="00454D3D">
        <w:fldChar w:fldCharType="separate"/>
      </w:r>
      <w:r w:rsidR="00454D3D">
        <w:rPr>
          <w:noProof/>
        </w:rPr>
        <w:t>2</w:t>
      </w:r>
      <w:ins w:id="1375"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376" w:author="Author" w:date="2015-04-30T14:17:00Z">
        <w:r w:rsidR="00454D3D">
          <w:rPr>
            <w:noProof/>
          </w:rPr>
          <w:t>18</w:t>
        </w:r>
        <w:r w:rsidR="00454D3D">
          <w:fldChar w:fldCharType="end"/>
        </w:r>
      </w:ins>
      <w:del w:id="1377"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17</w:delText>
        </w:r>
        <w:r w:rsidR="00F26384" w:rsidDel="00454D3D">
          <w:rPr>
            <w:noProof/>
          </w:rPr>
          <w:fldChar w:fldCharType="end"/>
        </w:r>
      </w:del>
      <w:r>
        <w:t>: Authorization Data Format Structure</w:t>
      </w:r>
      <w:bookmarkEnd w:id="1373"/>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lastRenderedPageBreak/>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Change w:id="1378" w:author="Author" w:date="2015-04-30T15:29:00Z">
          <w:tblPr>
            <w:tblStyle w:val="TableGrid"/>
            <w:tblW w:w="8640" w:type="dxa"/>
            <w:tblInd w:w="835" w:type="dxa"/>
            <w:tblLayout w:type="fixed"/>
            <w:tblLook w:val="04A0" w:firstRow="1" w:lastRow="0" w:firstColumn="1" w:lastColumn="0" w:noHBand="0" w:noVBand="1"/>
          </w:tblPr>
        </w:tblPrChange>
      </w:tblPr>
      <w:tblGrid>
        <w:gridCol w:w="777"/>
        <w:gridCol w:w="900"/>
        <w:gridCol w:w="1080"/>
        <w:gridCol w:w="5883"/>
        <w:tblGridChange w:id="1379">
          <w:tblGrid>
            <w:gridCol w:w="777"/>
            <w:gridCol w:w="990"/>
            <w:gridCol w:w="1080"/>
            <w:gridCol w:w="5793"/>
          </w:tblGrid>
        </w:tblGridChange>
      </w:tblGrid>
      <w:tr w:rsidR="00473EB4" w14:paraId="41D6D923" w14:textId="77777777" w:rsidTr="00101A8D">
        <w:trPr>
          <w:cnfStyle w:val="100000000000" w:firstRow="1" w:lastRow="0" w:firstColumn="0" w:lastColumn="0" w:oddVBand="0" w:evenVBand="0" w:oddHBand="0" w:evenHBand="0" w:firstRowFirstColumn="0" w:firstRowLastColumn="0" w:lastRowFirstColumn="0" w:lastRowLastColumn="0"/>
          <w:tblHeader/>
          <w:trPrChange w:id="1380" w:author="Author" w:date="2015-04-30T15:29:00Z">
            <w:trPr>
              <w:tblHeader/>
            </w:trPr>
          </w:trPrChange>
        </w:trPr>
        <w:tc>
          <w:tcPr>
            <w:tcW w:w="777" w:type="dxa"/>
            <w:tcPrChange w:id="1381" w:author="Author" w:date="2015-04-30T15:29:00Z">
              <w:tcPr>
                <w:tcW w:w="777" w:type="dxa"/>
              </w:tcPr>
            </w:tcPrChange>
          </w:tcPr>
          <w:p w14:paraId="075AC3BD"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Name</w:t>
            </w:r>
          </w:p>
        </w:tc>
        <w:tc>
          <w:tcPr>
            <w:tcW w:w="900" w:type="dxa"/>
            <w:tcPrChange w:id="1382" w:author="Author" w:date="2015-04-30T15:29:00Z">
              <w:tcPr>
                <w:tcW w:w="990" w:type="dxa"/>
              </w:tcPr>
            </w:tcPrChange>
          </w:tcPr>
          <w:p w14:paraId="4013DE8F"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Data type</w:t>
            </w:r>
          </w:p>
        </w:tc>
        <w:tc>
          <w:tcPr>
            <w:tcW w:w="1080" w:type="dxa"/>
            <w:tcPrChange w:id="1383" w:author="Author" w:date="2015-04-30T15:29:00Z">
              <w:tcPr>
                <w:tcW w:w="1080" w:type="dxa"/>
              </w:tcPr>
            </w:tcPrChange>
          </w:tcPr>
          <w:p w14:paraId="554DF6EE"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Required</w:t>
            </w:r>
          </w:p>
        </w:tc>
        <w:tc>
          <w:tcPr>
            <w:tcW w:w="5883" w:type="dxa"/>
            <w:tcPrChange w:id="1384" w:author="Author" w:date="2015-04-30T15:29:00Z">
              <w:tcPr>
                <w:tcW w:w="5793" w:type="dxa"/>
              </w:tcPr>
            </w:tcPrChange>
          </w:tcPr>
          <w:p w14:paraId="2B06E047"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Description</w:t>
            </w:r>
          </w:p>
        </w:tc>
      </w:tr>
      <w:tr w:rsidR="00473EB4" w14:paraId="02724EAC" w14:textId="77777777" w:rsidTr="00101A8D">
        <w:trPr>
          <w:trHeight w:val="7287"/>
          <w:trPrChange w:id="1385" w:author="Author" w:date="2015-04-30T15:29:00Z">
            <w:trPr>
              <w:trHeight w:val="7287"/>
            </w:trPr>
          </w:trPrChange>
        </w:trPr>
        <w:tc>
          <w:tcPr>
            <w:tcW w:w="777" w:type="dxa"/>
            <w:tcPrChange w:id="1386" w:author="Author" w:date="2015-04-30T15:29:00Z">
              <w:tcPr>
                <w:tcW w:w="777" w:type="dxa"/>
              </w:tcPr>
            </w:tcPrChange>
          </w:tcPr>
          <w:p w14:paraId="6A54E948" w14:textId="5C4EC633" w:rsidR="00473EB4" w:rsidRPr="00C854D0" w:rsidRDefault="00473EB4" w:rsidP="00473EB4">
            <w:pPr>
              <w:pStyle w:val="tableentry"/>
            </w:pPr>
            <w:r w:rsidRPr="00C854D0">
              <w:t>peer</w:t>
            </w:r>
            <w:r w:rsidR="001B16E3">
              <w:t>s</w:t>
            </w:r>
          </w:p>
        </w:tc>
        <w:tc>
          <w:tcPr>
            <w:tcW w:w="900" w:type="dxa"/>
            <w:tcPrChange w:id="1387" w:author="Author" w:date="2015-04-30T15:29:00Z">
              <w:tcPr>
                <w:tcW w:w="990" w:type="dxa"/>
              </w:tcPr>
            </w:tcPrChange>
          </w:tcPr>
          <w:p w14:paraId="568659A1" w14:textId="77777777" w:rsidR="00473EB4" w:rsidRPr="00C854D0" w:rsidRDefault="008E1E87">
            <w:pPr>
              <w:pStyle w:val="tableentry"/>
            </w:pPr>
            <w:r>
              <w:t>ar</w:t>
            </w:r>
            <w:r w:rsidR="00473EB4" w:rsidRPr="00C854D0">
              <w:t xml:space="preserve">ray of </w:t>
            </w:r>
            <w:r>
              <w:t>objects</w:t>
            </w:r>
          </w:p>
        </w:tc>
        <w:tc>
          <w:tcPr>
            <w:tcW w:w="1080" w:type="dxa"/>
            <w:tcPrChange w:id="1388" w:author="Author" w:date="2015-04-30T15:29:00Z">
              <w:tcPr>
                <w:tcW w:w="1080" w:type="dxa"/>
              </w:tcPr>
            </w:tcPrChange>
          </w:tcPr>
          <w:p w14:paraId="7B295398" w14:textId="77777777" w:rsidR="00473EB4" w:rsidRPr="00C854D0" w:rsidRDefault="00473EB4" w:rsidP="00473EB4">
            <w:pPr>
              <w:pStyle w:val="tableentry"/>
            </w:pPr>
            <w:r w:rsidRPr="00C854D0">
              <w:t>no</w:t>
            </w:r>
          </w:p>
        </w:tc>
        <w:tc>
          <w:tcPr>
            <w:tcW w:w="5883" w:type="dxa"/>
            <w:tcPrChange w:id="1389" w:author="Author" w:date="2015-04-30T15:29:00Z">
              <w:tcPr>
                <w:tcW w:w="5793" w:type="dxa"/>
              </w:tcPr>
            </w:tcPrChange>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5727" w:type="dxa"/>
              <w:tblInd w:w="0" w:type="dxa"/>
              <w:tblLayout w:type="fixed"/>
              <w:tblLook w:val="04A0" w:firstRow="1" w:lastRow="0" w:firstColumn="1" w:lastColumn="0" w:noHBand="0" w:noVBand="1"/>
              <w:tblPrChange w:id="1390" w:author="Author" w:date="2015-04-30T15:29:00Z">
                <w:tblPr>
                  <w:tblStyle w:val="TableGrid"/>
                  <w:tblW w:w="5580" w:type="dxa"/>
                  <w:tblInd w:w="0" w:type="dxa"/>
                  <w:tblLayout w:type="fixed"/>
                  <w:tblLook w:val="04A0" w:firstRow="1" w:lastRow="0" w:firstColumn="1" w:lastColumn="0" w:noHBand="0" w:noVBand="1"/>
                </w:tblPr>
              </w:tblPrChange>
            </w:tblPr>
            <w:tblGrid>
              <w:gridCol w:w="1047"/>
              <w:gridCol w:w="900"/>
              <w:gridCol w:w="1080"/>
              <w:gridCol w:w="2700"/>
              <w:tblGridChange w:id="1391">
                <w:tblGrid>
                  <w:gridCol w:w="1047"/>
                  <w:gridCol w:w="900"/>
                  <w:gridCol w:w="1080"/>
                  <w:gridCol w:w="2553"/>
                </w:tblGrid>
              </w:tblGridChange>
            </w:tblGrid>
            <w:tr w:rsidR="008E1E87" w:rsidRPr="001D32B6" w14:paraId="2E52B5CA" w14:textId="77777777" w:rsidTr="00101A8D">
              <w:trPr>
                <w:cnfStyle w:val="100000000000" w:firstRow="1" w:lastRow="0" w:firstColumn="0" w:lastColumn="0" w:oddVBand="0" w:evenVBand="0" w:oddHBand="0" w:evenHBand="0" w:firstRowFirstColumn="0" w:firstRowLastColumn="0" w:lastRowFirstColumn="0" w:lastRowLastColumn="0"/>
              </w:trPr>
              <w:tc>
                <w:tcPr>
                  <w:tcW w:w="1047" w:type="dxa"/>
                  <w:tcPrChange w:id="1392" w:author="Author" w:date="2015-04-30T15:29:00Z">
                    <w:tcPr>
                      <w:tcW w:w="1047" w:type="dxa"/>
                    </w:tcPr>
                  </w:tcPrChange>
                </w:tcPr>
                <w:p w14:paraId="123223BF"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Name</w:t>
                  </w:r>
                </w:p>
              </w:tc>
              <w:tc>
                <w:tcPr>
                  <w:tcW w:w="900" w:type="dxa"/>
                  <w:tcPrChange w:id="1393" w:author="Author" w:date="2015-04-30T15:29:00Z">
                    <w:tcPr>
                      <w:tcW w:w="900" w:type="dxa"/>
                    </w:tcPr>
                  </w:tcPrChange>
                </w:tcPr>
                <w:p w14:paraId="28921C12"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 xml:space="preserve">Data </w:t>
                  </w:r>
                </w:p>
                <w:p w14:paraId="084BB589"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Type</w:t>
                  </w:r>
                </w:p>
              </w:tc>
              <w:tc>
                <w:tcPr>
                  <w:tcW w:w="1080" w:type="dxa"/>
                  <w:tcPrChange w:id="1394" w:author="Author" w:date="2015-04-30T15:29:00Z">
                    <w:tcPr>
                      <w:tcW w:w="1080" w:type="dxa"/>
                    </w:tcPr>
                  </w:tcPrChange>
                </w:tcPr>
                <w:p w14:paraId="5B7FF7D3"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Required</w:t>
                  </w:r>
                </w:p>
              </w:tc>
              <w:tc>
                <w:tcPr>
                  <w:tcW w:w="2700" w:type="dxa"/>
                  <w:tcPrChange w:id="1395" w:author="Author" w:date="2015-04-30T15:29:00Z">
                    <w:tcPr>
                      <w:tcW w:w="2553" w:type="dxa"/>
                    </w:tcPr>
                  </w:tcPrChange>
                </w:tcPr>
                <w:p w14:paraId="57533630"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Description</w:t>
                  </w:r>
                </w:p>
              </w:tc>
            </w:tr>
            <w:tr w:rsidR="008E1E87" w:rsidRPr="001D32B6" w14:paraId="52F8D7F0" w14:textId="77777777" w:rsidTr="00101A8D">
              <w:tc>
                <w:tcPr>
                  <w:tcW w:w="1047" w:type="dxa"/>
                  <w:tcPrChange w:id="1396" w:author="Author" w:date="2015-04-30T15:29:00Z">
                    <w:tcPr>
                      <w:tcW w:w="1047" w:type="dxa"/>
                    </w:tcPr>
                  </w:tcPrChange>
                </w:tcPr>
                <w:p w14:paraId="3614E4DE" w14:textId="77777777" w:rsidR="008E1E87" w:rsidRPr="001D32B6" w:rsidRDefault="008E1E87" w:rsidP="005E6BED">
                  <w:pPr>
                    <w:pStyle w:val="tableentry"/>
                  </w:pPr>
                  <w:r w:rsidRPr="001D32B6">
                    <w:t>type</w:t>
                  </w:r>
                </w:p>
              </w:tc>
              <w:tc>
                <w:tcPr>
                  <w:tcW w:w="900" w:type="dxa"/>
                  <w:tcPrChange w:id="1397" w:author="Author" w:date="2015-04-30T15:29:00Z">
                    <w:tcPr>
                      <w:tcW w:w="900" w:type="dxa"/>
                    </w:tcPr>
                  </w:tcPrChange>
                </w:tcPr>
                <w:p w14:paraId="5A9CF45C" w14:textId="691A1995" w:rsidR="008E1E87" w:rsidRPr="001D32B6" w:rsidRDefault="00B116B0" w:rsidP="005E6BED">
                  <w:pPr>
                    <w:pStyle w:val="tableentry"/>
                  </w:pPr>
                  <w:r>
                    <w:t>number</w:t>
                  </w:r>
                </w:p>
              </w:tc>
              <w:tc>
                <w:tcPr>
                  <w:tcW w:w="1080" w:type="dxa"/>
                  <w:tcPrChange w:id="1398" w:author="Author" w:date="2015-04-30T15:29:00Z">
                    <w:tcPr>
                      <w:tcW w:w="1080" w:type="dxa"/>
                    </w:tcPr>
                  </w:tcPrChange>
                </w:tcPr>
                <w:p w14:paraId="525753D9" w14:textId="77777777" w:rsidR="008E1E87" w:rsidRPr="001D32B6" w:rsidRDefault="008E1E87" w:rsidP="005E6BED">
                  <w:pPr>
                    <w:pStyle w:val="tableentry"/>
                  </w:pPr>
                  <w:r w:rsidRPr="001D32B6">
                    <w:t>yes</w:t>
                  </w:r>
                </w:p>
              </w:tc>
              <w:tc>
                <w:tcPr>
                  <w:tcW w:w="2700" w:type="dxa"/>
                  <w:tcPrChange w:id="1399" w:author="Author" w:date="2015-04-30T15:29:00Z">
                    <w:tcPr>
                      <w:tcW w:w="2553" w:type="dxa"/>
                    </w:tcPr>
                  </w:tcPrChange>
                </w:tcPr>
                <w:p w14:paraId="7B389148" w14:textId="77777777" w:rsidR="008E1E87" w:rsidRPr="001D32B6" w:rsidRDefault="008E1E87" w:rsidP="005E6BED">
                  <w:pPr>
                    <w:pStyle w:val="tableentry"/>
                  </w:pPr>
                  <w:r w:rsidRPr="001D32B6">
                    <w:t>The peer type.  The followings are the valid type of peers:</w:t>
                  </w:r>
                </w:p>
                <w:p w14:paraId="442A751C" w14:textId="1A8D212F" w:rsidR="008E1E87" w:rsidRDefault="00072A00" w:rsidP="00373FF5">
                  <w:pPr>
                    <w:pStyle w:val="tableentry"/>
                    <w:numPr>
                      <w:ilvl w:val="0"/>
                      <w:numId w:val="77"/>
                    </w:numPr>
                  </w:pPr>
                  <w:ins w:id="1400" w:author="Author" w:date="2015-04-30T15:24:00Z">
                    <w:r>
                      <w:t xml:space="preserve">ALL </w:t>
                    </w:r>
                  </w:ins>
                  <w:ins w:id="1401" w:author="Author" w:date="2015-04-30T15:25:00Z">
                    <w:r>
                      <w:t>–</w:t>
                    </w:r>
                  </w:ins>
                  <w:ins w:id="1402" w:author="Author" w:date="2015-04-30T15:24:00Z">
                    <w:r>
                      <w:t xml:space="preserve"> </w:t>
                    </w:r>
                  </w:ins>
                  <w:ins w:id="1403" w:author="Author" w:date="2015-04-30T15:25:00Z">
                    <w:r>
                      <w:t>matches all peers including anonymous peers</w:t>
                    </w:r>
                  </w:ins>
                  <w:del w:id="1404" w:author="Author" w:date="2015-04-30T15:24:00Z">
                    <w:r w:rsidR="008E1E87" w:rsidRPr="001D32B6" w:rsidDel="00072A00">
                      <w:delText>AN</w:delText>
                    </w:r>
                    <w:r w:rsidR="00E95EC0" w:rsidDel="00072A00">
                      <w:delText>ONYMOUS</w:delText>
                    </w:r>
                    <w:r w:rsidR="00447BF2" w:rsidDel="00072A00">
                      <w:delText>_USER</w:delText>
                    </w:r>
                  </w:del>
                  <w:del w:id="1405" w:author="Author" w:date="2015-04-30T15:25:00Z">
                    <w:r w:rsidR="00F01EBD" w:rsidDel="00072A00">
                      <w:delText xml:space="preserve">  (unauthenticated peer)</w:delText>
                    </w:r>
                  </w:del>
                </w:p>
                <w:p w14:paraId="0302B343" w14:textId="0BD97C6B" w:rsidR="00E95EC0" w:rsidRDefault="00E95EC0" w:rsidP="00373FF5">
                  <w:pPr>
                    <w:pStyle w:val="tableentry"/>
                    <w:numPr>
                      <w:ilvl w:val="0"/>
                      <w:numId w:val="77"/>
                    </w:numPr>
                  </w:pPr>
                  <w:r>
                    <w:t>ANY</w:t>
                  </w:r>
                  <w:r w:rsidR="00F01EBD">
                    <w:t>_</w:t>
                  </w:r>
                  <w:ins w:id="1406" w:author="Author" w:date="2015-04-30T15:26:00Z">
                    <w:r w:rsidR="00072A00">
                      <w:t>TRUSTED – matches any peer trusted by the application</w:t>
                    </w:r>
                  </w:ins>
                  <w:del w:id="1407" w:author="Author" w:date="2015-04-30T15:26:00Z">
                    <w:r w:rsidR="00F01EBD" w:rsidDel="00072A00">
                      <w:delText>USER (authenticated peer)</w:delText>
                    </w:r>
                  </w:del>
                </w:p>
                <w:p w14:paraId="70B166E6" w14:textId="44CBFE6B" w:rsidR="006A5C87" w:rsidRPr="001D32B6" w:rsidDel="00072A00" w:rsidRDefault="00072A00" w:rsidP="00486FA3">
                  <w:pPr>
                    <w:pStyle w:val="tableentry"/>
                    <w:numPr>
                      <w:ilvl w:val="0"/>
                      <w:numId w:val="77"/>
                    </w:numPr>
                    <w:rPr>
                      <w:del w:id="1408" w:author="Author" w:date="2015-04-30T15:27:00Z"/>
                    </w:rPr>
                  </w:pPr>
                  <w:ins w:id="1409" w:author="Author" w:date="2015-04-30T15:26:00Z">
                    <w:r>
                      <w:t xml:space="preserve">FROM_CERTIFICATE_AUTHORITY -- </w:t>
                    </w:r>
                  </w:ins>
                  <w:ins w:id="1410" w:author="Author" w:date="2015-04-30T15:27:00Z">
                    <w:r>
                      <w:t>matches all peers with certificates issued by the specified certificate authority</w:t>
                    </w:r>
                  </w:ins>
                  <w:del w:id="1411" w:author="Author" w:date="2015-04-30T15:26:00Z">
                    <w:r w:rsidR="006A5C87" w:rsidDel="00072A00">
                      <w:delText>RESTRICTED_USER</w:delText>
                    </w:r>
                  </w:del>
                  <w:del w:id="1412" w:author="Author" w:date="2015-04-30T15:27:00Z">
                    <w:r w:rsidR="006A5C87" w:rsidDel="00072A00">
                      <w:delText xml:space="preserve"> (authenticated user validated by a specific certificate authority)</w:delText>
                    </w:r>
                  </w:del>
                </w:p>
                <w:p w14:paraId="22B1A743" w14:textId="57F353B1" w:rsidR="008E1E87" w:rsidRPr="001D32B6" w:rsidRDefault="00E95EC0" w:rsidP="007B3887">
                  <w:pPr>
                    <w:pStyle w:val="tableentry"/>
                    <w:numPr>
                      <w:ilvl w:val="0"/>
                      <w:numId w:val="77"/>
                    </w:numPr>
                  </w:pPr>
                  <w:del w:id="1413" w:author="Author" w:date="2015-04-30T15:29:00Z">
                    <w:r w:rsidDel="00072A00">
                      <w:delText>PUBLIC_KEY</w:delText>
                    </w:r>
                  </w:del>
                </w:p>
                <w:p w14:paraId="5BF2CD26" w14:textId="05D439A6" w:rsidR="00072A00" w:rsidRDefault="00072A00" w:rsidP="00373FF5">
                  <w:pPr>
                    <w:pStyle w:val="tableentry"/>
                    <w:numPr>
                      <w:ilvl w:val="0"/>
                      <w:numId w:val="77"/>
                    </w:numPr>
                    <w:rPr>
                      <w:ins w:id="1414" w:author="Author" w:date="2015-04-30T15:28:00Z"/>
                    </w:rPr>
                  </w:pPr>
                  <w:ins w:id="1415" w:author="Author" w:date="2015-04-30T15:28:00Z">
                    <w:r>
                      <w:t xml:space="preserve">WITH_PUBLIC_KEY </w:t>
                    </w:r>
                  </w:ins>
                  <w:ins w:id="1416" w:author="Author" w:date="2015-04-30T15:31:00Z">
                    <w:r>
                      <w:t>–</w:t>
                    </w:r>
                  </w:ins>
                  <w:ins w:id="1417" w:author="Author" w:date="2015-04-30T15:28:00Z">
                    <w:r>
                      <w:t xml:space="preserve"> </w:t>
                    </w:r>
                  </w:ins>
                  <w:ins w:id="1418" w:author="Author" w:date="2015-04-30T15:31:00Z">
                    <w:r>
                      <w:t>a single peer identified by the public key</w:t>
                    </w:r>
                  </w:ins>
                </w:p>
                <w:p w14:paraId="146A7435" w14:textId="53114112" w:rsidR="008E1E87" w:rsidRPr="001D32B6" w:rsidRDefault="00072A00" w:rsidP="00373FF5">
                  <w:pPr>
                    <w:pStyle w:val="tableentry"/>
                    <w:numPr>
                      <w:ilvl w:val="0"/>
                      <w:numId w:val="77"/>
                    </w:numPr>
                  </w:pPr>
                  <w:ins w:id="1419" w:author="Author" w:date="2015-04-30T15:32:00Z">
                    <w:r>
                      <w:t>WITH_MEMBERSHIP</w:t>
                    </w:r>
                  </w:ins>
                  <w:del w:id="1420" w:author="Author" w:date="2015-04-30T15:32:00Z">
                    <w:r w:rsidR="00E95EC0" w:rsidDel="00072A00">
                      <w:delText>SECURITY_GROUP</w:delText>
                    </w:r>
                  </w:del>
                  <w:ins w:id="1421" w:author="Author" w:date="2015-04-30T15:32:00Z">
                    <w:r>
                      <w:t xml:space="preserve">  -- all members of the security group</w:t>
                    </w:r>
                  </w:ins>
                </w:p>
              </w:tc>
            </w:tr>
            <w:tr w:rsidR="008E1E87" w:rsidRPr="001D32B6" w14:paraId="275B847F" w14:textId="77777777" w:rsidTr="00101A8D">
              <w:tc>
                <w:tcPr>
                  <w:tcW w:w="1047" w:type="dxa"/>
                  <w:tcPrChange w:id="1422" w:author="Author" w:date="2015-04-30T15:29:00Z">
                    <w:tcPr>
                      <w:tcW w:w="1047" w:type="dxa"/>
                    </w:tcPr>
                  </w:tcPrChange>
                </w:tcPr>
                <w:p w14:paraId="2F81055B" w14:textId="0AD78AEB" w:rsidR="008E1E87" w:rsidRPr="001D32B6" w:rsidRDefault="00F76756" w:rsidP="005E6BED">
                  <w:pPr>
                    <w:pStyle w:val="tableentry"/>
                  </w:pPr>
                  <w:r>
                    <w:t>publicKey</w:t>
                  </w:r>
                </w:p>
              </w:tc>
              <w:tc>
                <w:tcPr>
                  <w:tcW w:w="900" w:type="dxa"/>
                  <w:tcPrChange w:id="1423" w:author="Author" w:date="2015-04-30T15:29:00Z">
                    <w:tcPr>
                      <w:tcW w:w="900" w:type="dxa"/>
                    </w:tcPr>
                  </w:tcPrChange>
                </w:tcPr>
                <w:p w14:paraId="03B72E82" w14:textId="1EFA85AC" w:rsidR="008E1E87" w:rsidRPr="001D32B6" w:rsidRDefault="00377EAF" w:rsidP="005E6BED">
                  <w:pPr>
                    <w:pStyle w:val="tableentry"/>
                  </w:pPr>
                  <w:r>
                    <w:t>Public Key</w:t>
                  </w:r>
                </w:p>
              </w:tc>
              <w:tc>
                <w:tcPr>
                  <w:tcW w:w="1080" w:type="dxa"/>
                  <w:tcPrChange w:id="1424" w:author="Author" w:date="2015-04-30T15:29:00Z">
                    <w:tcPr>
                      <w:tcW w:w="1080" w:type="dxa"/>
                    </w:tcPr>
                  </w:tcPrChange>
                </w:tcPr>
                <w:p w14:paraId="257FD86A" w14:textId="77777777" w:rsidR="008E1E87" w:rsidRPr="001D32B6" w:rsidRDefault="008E1E87" w:rsidP="005E6BED">
                  <w:pPr>
                    <w:pStyle w:val="tableentry"/>
                  </w:pPr>
                  <w:r w:rsidRPr="001D32B6">
                    <w:t>no</w:t>
                  </w:r>
                </w:p>
              </w:tc>
              <w:tc>
                <w:tcPr>
                  <w:tcW w:w="2700" w:type="dxa"/>
                  <w:tcPrChange w:id="1425" w:author="Author" w:date="2015-04-30T15:29:00Z">
                    <w:tcPr>
                      <w:tcW w:w="2553" w:type="dxa"/>
                    </w:tcPr>
                  </w:tcPrChange>
                </w:tcPr>
                <w:p w14:paraId="349E3446" w14:textId="31DC7BD5"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r w:rsidR="00943425">
                    <w:t>publicKey</w:t>
                  </w:r>
                  <w:r w:rsidR="00943425" w:rsidRPr="001D32B6">
                    <w:t xml:space="preserve"> </w:t>
                  </w:r>
                  <w:r w:rsidR="001D32B6" w:rsidRPr="001D32B6">
                    <w:t>is:</w:t>
                  </w:r>
                </w:p>
                <w:p w14:paraId="66AAD981" w14:textId="37C220B6" w:rsidR="00E95EC0" w:rsidRDefault="00E95EC0" w:rsidP="00373FF5">
                  <w:pPr>
                    <w:pStyle w:val="tableentry"/>
                    <w:numPr>
                      <w:ilvl w:val="0"/>
                      <w:numId w:val="78"/>
                    </w:numPr>
                  </w:pPr>
                  <w:del w:id="1426" w:author="Author" w:date="2015-04-30T15:32:00Z">
                    <w:r w:rsidDel="00072A00">
                      <w:delText>ANONYMOUS</w:delText>
                    </w:r>
                  </w:del>
                  <w:ins w:id="1427" w:author="Author" w:date="2015-04-30T15:32:00Z">
                    <w:r w:rsidR="00072A00">
                      <w:t>ALL</w:t>
                    </w:r>
                  </w:ins>
                  <w:del w:id="1428" w:author="Author" w:date="2015-04-30T15:32:00Z">
                    <w:r w:rsidR="00447BF2" w:rsidDel="00072A00">
                      <w:delText>_USER</w:delText>
                    </w:r>
                  </w:del>
                  <w:r>
                    <w:t xml:space="preserve"> – not </w:t>
                  </w:r>
                  <w:r w:rsidR="00F01EBD">
                    <w:t>applicable</w:t>
                  </w:r>
                </w:p>
                <w:p w14:paraId="3A9E2ED4" w14:textId="2D6DBCBC" w:rsidR="00F76756" w:rsidRDefault="001D32B6">
                  <w:pPr>
                    <w:pStyle w:val="tableentry"/>
                    <w:numPr>
                      <w:ilvl w:val="0"/>
                      <w:numId w:val="78"/>
                    </w:numPr>
                  </w:pPr>
                  <w:r w:rsidRPr="001D32B6">
                    <w:t>ANY</w:t>
                  </w:r>
                  <w:r w:rsidR="00F01EBD">
                    <w:t>_</w:t>
                  </w:r>
                  <w:ins w:id="1429" w:author="Author" w:date="2015-04-30T15:32:00Z">
                    <w:r w:rsidR="00072A00">
                      <w:t>TRUSTED</w:t>
                    </w:r>
                  </w:ins>
                  <w:del w:id="1430" w:author="Author" w:date="2015-04-30T15:32:00Z">
                    <w:r w:rsidR="00F01EBD" w:rsidDel="00072A00">
                      <w:delText>USER</w:delText>
                    </w:r>
                  </w:del>
                  <w:r w:rsidRPr="001D32B6">
                    <w:t xml:space="preserve"> – not applicable</w:t>
                  </w:r>
                </w:p>
                <w:p w14:paraId="028A51B1" w14:textId="6156FA3C" w:rsidR="00F76756" w:rsidRPr="001D32B6" w:rsidRDefault="00F76756">
                  <w:pPr>
                    <w:pStyle w:val="tableentry"/>
                    <w:numPr>
                      <w:ilvl w:val="0"/>
                      <w:numId w:val="78"/>
                    </w:numPr>
                  </w:pPr>
                  <w:del w:id="1431" w:author="Author" w:date="2015-04-30T15:32:00Z">
                    <w:r w:rsidDel="00072A00">
                      <w:delText>RESTRICTED</w:delText>
                    </w:r>
                  </w:del>
                  <w:ins w:id="1432" w:author="Author" w:date="2015-04-30T15:32:00Z">
                    <w:r w:rsidR="00072A00">
                      <w:t>FROM_CERTIFICATE_AUTHORITY</w:t>
                    </w:r>
                  </w:ins>
                  <w:del w:id="1433" w:author="Author" w:date="2015-04-30T15:33:00Z">
                    <w:r w:rsidDel="00072A00">
                      <w:delText>_USER</w:delText>
                    </w:r>
                  </w:del>
                  <w:r>
                    <w:t xml:space="preserve"> </w:t>
                  </w:r>
                  <w:r w:rsidRPr="001D32B6">
                    <w:t>– the public key</w:t>
                  </w:r>
                  <w:r>
                    <w:t xml:space="preserve"> of the certificate authority</w:t>
                  </w:r>
                </w:p>
                <w:p w14:paraId="44387923" w14:textId="60CABB78" w:rsidR="001D32B6" w:rsidRPr="001D32B6" w:rsidRDefault="00072A00" w:rsidP="00373FF5">
                  <w:pPr>
                    <w:pStyle w:val="tableentry"/>
                    <w:numPr>
                      <w:ilvl w:val="0"/>
                      <w:numId w:val="78"/>
                    </w:numPr>
                  </w:pPr>
                  <w:ins w:id="1434" w:author="Author" w:date="2015-04-30T15:33:00Z">
                    <w:r>
                      <w:t>WITH_</w:t>
                    </w:r>
                  </w:ins>
                  <w:r w:rsidR="00E95EC0">
                    <w:t>PUBLIC_KEY</w:t>
                  </w:r>
                  <w:r w:rsidR="00E95EC0" w:rsidRPr="001D32B6">
                    <w:t xml:space="preserve"> </w:t>
                  </w:r>
                  <w:r w:rsidR="001D32B6" w:rsidRPr="001D32B6">
                    <w:t>– the public key</w:t>
                  </w:r>
                  <w:r w:rsidR="00377EAF">
                    <w:t xml:space="preserve"> of the peer</w:t>
                  </w:r>
                </w:p>
                <w:p w14:paraId="458C02FD" w14:textId="560B69C0" w:rsidR="001D32B6" w:rsidRPr="001D32B6" w:rsidRDefault="00E95EC0" w:rsidP="00486FA3">
                  <w:pPr>
                    <w:pStyle w:val="tableentry"/>
                    <w:numPr>
                      <w:ilvl w:val="0"/>
                      <w:numId w:val="78"/>
                    </w:numPr>
                  </w:pPr>
                  <w:del w:id="1435" w:author="Author" w:date="2015-04-30T15:33:00Z">
                    <w:r w:rsidDel="00072A00">
                      <w:delText>SECURITY</w:delText>
                    </w:r>
                  </w:del>
                  <w:ins w:id="1436" w:author="Author" w:date="2015-04-30T15:33:00Z">
                    <w:r w:rsidR="00072A00">
                      <w:t>WITH_MEMBERSHIP</w:t>
                    </w:r>
                  </w:ins>
                  <w:del w:id="1437" w:author="Author" w:date="2015-04-30T15:33:00Z">
                    <w:r w:rsidDel="00072A00">
                      <w:delText>_GROUP</w:delText>
                    </w:r>
                  </w:del>
                  <w:r w:rsidRPr="001D32B6">
                    <w:t xml:space="preserve"> </w:t>
                  </w:r>
                  <w:r w:rsidR="001D32B6" w:rsidRPr="001D32B6">
                    <w:t xml:space="preserve">– </w:t>
                  </w:r>
                  <w:r w:rsidR="00377EAF">
                    <w:t xml:space="preserve">the public key of the </w:t>
                  </w:r>
                  <w:r>
                    <w:t xml:space="preserve">security group </w:t>
                  </w:r>
                  <w:r w:rsidR="00377EAF">
                    <w:t>authority</w:t>
                  </w:r>
                </w:p>
              </w:tc>
            </w:tr>
            <w:tr w:rsidR="00F01EBD" w:rsidRPr="001D32B6" w14:paraId="537EAD33" w14:textId="77777777" w:rsidTr="00101A8D">
              <w:tc>
                <w:tcPr>
                  <w:tcW w:w="1047" w:type="dxa"/>
                  <w:tcPrChange w:id="1438" w:author="Author" w:date="2015-04-30T15:29:00Z">
                    <w:tcPr>
                      <w:tcW w:w="1047" w:type="dxa"/>
                    </w:tcPr>
                  </w:tcPrChange>
                </w:tcPr>
                <w:p w14:paraId="04758F00" w14:textId="13BBD91A" w:rsidR="00F01EBD" w:rsidRDefault="00F01EBD" w:rsidP="005E6BED">
                  <w:pPr>
                    <w:pStyle w:val="tableentry"/>
                  </w:pPr>
                  <w:r>
                    <w:t>sgID</w:t>
                  </w:r>
                </w:p>
              </w:tc>
              <w:tc>
                <w:tcPr>
                  <w:tcW w:w="900" w:type="dxa"/>
                  <w:tcPrChange w:id="1439" w:author="Author" w:date="2015-04-30T15:29:00Z">
                    <w:tcPr>
                      <w:tcW w:w="900" w:type="dxa"/>
                    </w:tcPr>
                  </w:tcPrChange>
                </w:tcPr>
                <w:p w14:paraId="2CFBA6ED" w14:textId="288476EA" w:rsidR="00F01EBD" w:rsidRDefault="00F01EBD" w:rsidP="005E6BED">
                  <w:pPr>
                    <w:pStyle w:val="tableentry"/>
                  </w:pPr>
                  <w:r>
                    <w:t>GUID</w:t>
                  </w:r>
                </w:p>
              </w:tc>
              <w:tc>
                <w:tcPr>
                  <w:tcW w:w="1080" w:type="dxa"/>
                  <w:tcPrChange w:id="1440" w:author="Author" w:date="2015-04-30T15:29:00Z">
                    <w:tcPr>
                      <w:tcW w:w="1080" w:type="dxa"/>
                    </w:tcPr>
                  </w:tcPrChange>
                </w:tcPr>
                <w:p w14:paraId="4D3FA737" w14:textId="627419DF" w:rsidR="00F01EBD" w:rsidRPr="001D32B6" w:rsidRDefault="00012833" w:rsidP="005E6BED">
                  <w:pPr>
                    <w:pStyle w:val="tableentry"/>
                  </w:pPr>
                  <w:ins w:id="1441" w:author="Author" w:date="2015-04-30T15:40:00Z">
                    <w:r>
                      <w:t>n</w:t>
                    </w:r>
                  </w:ins>
                  <w:del w:id="1442" w:author="Author" w:date="2015-04-30T15:40:00Z">
                    <w:r w:rsidR="00F01EBD" w:rsidDel="00012833">
                      <w:delText>N</w:delText>
                    </w:r>
                  </w:del>
                  <w:r w:rsidR="00F01EBD">
                    <w:t>o</w:t>
                  </w:r>
                </w:p>
              </w:tc>
              <w:tc>
                <w:tcPr>
                  <w:tcW w:w="2700" w:type="dxa"/>
                  <w:tcPrChange w:id="1443" w:author="Author" w:date="2015-04-30T15:29:00Z">
                    <w:tcPr>
                      <w:tcW w:w="2553" w:type="dxa"/>
                    </w:tcPr>
                  </w:tcPrChange>
                </w:tcPr>
                <w:p w14:paraId="1DFED002" w14:textId="78459F2C" w:rsidR="00F01EBD" w:rsidRPr="001D32B6" w:rsidRDefault="00F01EBD" w:rsidP="00486FA3">
                  <w:pPr>
                    <w:pStyle w:val="tableentry"/>
                  </w:pPr>
                  <w:r>
                    <w:t>Security group ID.  This is applica</w:t>
                  </w:r>
                  <w:r w:rsidR="00447BF2">
                    <w:t xml:space="preserve">ble </w:t>
                  </w:r>
                  <w:r>
                    <w:t xml:space="preserve">only the type </w:t>
                  </w:r>
                  <w:del w:id="1444" w:author="Author" w:date="2015-04-30T15:35:00Z">
                    <w:r w:rsidDel="00101A8D">
                      <w:delText>SECURITY</w:delText>
                    </w:r>
                  </w:del>
                  <w:ins w:id="1445" w:author="Author" w:date="2015-04-30T15:35:00Z">
                    <w:r w:rsidR="00101A8D">
                      <w:t>WITH_MEMBERSHIP</w:t>
                    </w:r>
                  </w:ins>
                  <w:del w:id="1446" w:author="Author" w:date="2015-04-30T15:35:00Z">
                    <w:r w:rsidDel="00101A8D">
                      <w:delText>_GROUP</w:delText>
                    </w:r>
                  </w:del>
                  <w:r>
                    <w:t>.</w:t>
                  </w:r>
                </w:p>
              </w:tc>
            </w:tr>
          </w:tbl>
          <w:p w14:paraId="4303C390" w14:textId="77777777" w:rsidR="00473EB4" w:rsidRPr="00373FF5" w:rsidRDefault="00473EB4" w:rsidP="005E6BED">
            <w:pPr>
              <w:pStyle w:val="tableentry"/>
              <w:rPr>
                <w:i/>
              </w:rPr>
            </w:pPr>
          </w:p>
        </w:tc>
      </w:tr>
      <w:tr w:rsidR="00473EB4" w14:paraId="498A4B1F" w14:textId="77777777" w:rsidTr="00101A8D">
        <w:tc>
          <w:tcPr>
            <w:tcW w:w="777" w:type="dxa"/>
            <w:tcPrChange w:id="1447" w:author="Author" w:date="2015-04-30T15:29:00Z">
              <w:tcPr>
                <w:tcW w:w="777" w:type="dxa"/>
              </w:tcPr>
            </w:tcPrChange>
          </w:tcPr>
          <w:p w14:paraId="7640CA6A" w14:textId="22728847" w:rsidR="00473EB4" w:rsidRPr="00763A7A" w:rsidRDefault="001B16E3" w:rsidP="00473EB4">
            <w:pPr>
              <w:pStyle w:val="tableentry"/>
            </w:pPr>
            <w:r>
              <w:lastRenderedPageBreak/>
              <w:t>rules</w:t>
            </w:r>
          </w:p>
        </w:tc>
        <w:tc>
          <w:tcPr>
            <w:tcW w:w="900" w:type="dxa"/>
            <w:tcPrChange w:id="1448" w:author="Author" w:date="2015-04-30T15:29:00Z">
              <w:tcPr>
                <w:tcW w:w="990" w:type="dxa"/>
              </w:tcPr>
            </w:tcPrChange>
          </w:tcPr>
          <w:p w14:paraId="2EA22B9D" w14:textId="77777777" w:rsidR="00473EB4" w:rsidRPr="00763A7A" w:rsidRDefault="008E1E87" w:rsidP="00C07A1B">
            <w:pPr>
              <w:pStyle w:val="tableentry"/>
            </w:pPr>
            <w:r>
              <w:t>a</w:t>
            </w:r>
            <w:r w:rsidR="00473EB4" w:rsidRPr="00763A7A">
              <w:t>rray of rules</w:t>
            </w:r>
          </w:p>
        </w:tc>
        <w:tc>
          <w:tcPr>
            <w:tcW w:w="1080" w:type="dxa"/>
            <w:tcPrChange w:id="1449" w:author="Author" w:date="2015-04-30T15:29:00Z">
              <w:tcPr>
                <w:tcW w:w="1080" w:type="dxa"/>
              </w:tcPr>
            </w:tcPrChange>
          </w:tcPr>
          <w:p w14:paraId="1E6FEE32" w14:textId="77777777" w:rsidR="00473EB4" w:rsidRPr="00763A7A" w:rsidRDefault="00473EB4" w:rsidP="00473EB4">
            <w:pPr>
              <w:pStyle w:val="tableentry"/>
            </w:pPr>
            <w:r w:rsidRPr="00763A7A">
              <w:t>no</w:t>
            </w:r>
          </w:p>
        </w:tc>
        <w:tc>
          <w:tcPr>
            <w:tcW w:w="5883" w:type="dxa"/>
            <w:tcPrChange w:id="1450" w:author="Author" w:date="2015-04-30T15:29:00Z">
              <w:tcPr>
                <w:tcW w:w="5793" w:type="dxa"/>
              </w:tcPr>
            </w:tcPrChange>
          </w:tcPr>
          <w:p w14:paraId="4711A491" w14:textId="3E35B521" w:rsidR="00473EB4" w:rsidRDefault="005E6BED" w:rsidP="00A851F1">
            <w:pPr>
              <w:pStyle w:val="tableentry"/>
            </w:pPr>
            <w:r>
              <w:t>L</w:t>
            </w:r>
            <w:r w:rsidR="00473EB4" w:rsidRPr="00FC5926">
              <w:t xml:space="preserve">ist of allowed rules. The </w:t>
            </w:r>
            <w:ins w:id="1451" w:author="Author" w:date="2015-05-01T14:37:00Z">
              <w:r w:rsidR="009A3758">
                <w:t xml:space="preserve">peer </w:t>
              </w:r>
            </w:ins>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r w:rsidR="00176D2F">
              <w:t xml:space="preserve"> at the end</w:t>
            </w:r>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2796F266" w:rsidR="00BD54B2" w:rsidRPr="009D2DDB" w:rsidRDefault="005E6BED" w:rsidP="00BD54B2">
            <w:pPr>
              <w:pStyle w:val="tableentry"/>
            </w:pPr>
            <w:r>
              <w:t xml:space="preserve">Interface name. </w:t>
            </w:r>
            <w:r w:rsidR="00BD54B2" w:rsidRPr="009D2DDB">
              <w:t>A *</w:t>
            </w:r>
            <w:r w:rsidR="00447BF2">
              <w:t xml:space="preserve"> at the end </w:t>
            </w:r>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r w:rsidR="00447BF2">
              <w:t xml:space="preserve">at the end </w:t>
            </w:r>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pPr>
            <w:r>
              <w:t>0: any</w:t>
            </w:r>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64DE05EC" w:rsidR="00EB2CFA" w:rsidRPr="00073BE6" w:rsidRDefault="009C3615" w:rsidP="003522EA">
            <w:pPr>
              <w:pStyle w:val="tableentry"/>
            </w:pPr>
            <w:r>
              <w:t xml:space="preserve">Default is </w:t>
            </w:r>
            <w:r w:rsidR="00447BF2">
              <w:t>any</w:t>
            </w:r>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1B5C81F0" w14:textId="5788397F" w:rsidR="00EB2CFA" w:rsidRPr="007E404E" w:rsidRDefault="00EB2CFA" w:rsidP="00A95CB9">
            <w:pPr>
              <w:ind w:left="0"/>
              <w:rPr>
                <w:szCs w:val="18"/>
              </w:rPr>
            </w:pPr>
            <w:r w:rsidRPr="007851A4">
              <w:rPr>
                <w:sz w:val="18"/>
                <w:szCs w:val="18"/>
              </w:rPr>
              <w:t>The action mask flag. The list of valid masks:</w:t>
            </w:r>
          </w:p>
          <w:p w14:paraId="28ADBCF9" w14:textId="2012AFC7" w:rsidR="00EB2CFA" w:rsidRPr="009F7B80" w:rsidRDefault="00EB2CFA" w:rsidP="007851A4">
            <w:pPr>
              <w:pStyle w:val="ListParagraph"/>
              <w:numPr>
                <w:ilvl w:val="0"/>
                <w:numId w:val="86"/>
              </w:numPr>
              <w:rPr>
                <w:szCs w:val="18"/>
              </w:rPr>
            </w:pPr>
            <w:r w:rsidRPr="007851A4">
              <w:rPr>
                <w:rFonts w:ascii="Arial" w:hAnsi="Arial" w:cs="Arial"/>
                <w:sz w:val="18"/>
                <w:szCs w:val="18"/>
              </w:rPr>
              <w:t>0x0</w:t>
            </w:r>
            <w:r w:rsidR="006D5768">
              <w:rPr>
                <w:rFonts w:ascii="Arial" w:hAnsi="Arial" w:cs="Arial"/>
                <w:sz w:val="18"/>
                <w:szCs w:val="18"/>
              </w:rPr>
              <w:t>1</w:t>
            </w:r>
            <w:r w:rsidRPr="007851A4">
              <w:rPr>
                <w:rFonts w:ascii="Arial" w:hAnsi="Arial" w:cs="Arial"/>
                <w:sz w:val="18"/>
                <w:szCs w:val="18"/>
              </w:rPr>
              <w:t>: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07EE3BB0" w:rsidR="00EB2CFA" w:rsidRPr="009F7B80" w:rsidRDefault="00EB2CFA" w:rsidP="007851A4">
            <w:pPr>
              <w:pStyle w:val="ListParagraph"/>
              <w:numPr>
                <w:ilvl w:val="0"/>
                <w:numId w:val="86"/>
              </w:numPr>
              <w:rPr>
                <w:szCs w:val="18"/>
              </w:rPr>
            </w:pPr>
            <w:r w:rsidRPr="007851A4">
              <w:rPr>
                <w:rFonts w:ascii="Arial" w:hAnsi="Arial" w:cs="Arial"/>
                <w:sz w:val="18"/>
                <w:szCs w:val="18"/>
              </w:rPr>
              <w:t>0x0</w:t>
            </w:r>
            <w:r w:rsidR="006D5768">
              <w:rPr>
                <w:rFonts w:ascii="Arial" w:hAnsi="Arial" w:cs="Arial"/>
                <w:sz w:val="18"/>
                <w:szCs w:val="18"/>
              </w:rPr>
              <w:t>2</w:t>
            </w:r>
            <w:r w:rsidRPr="007851A4">
              <w:rPr>
                <w:rFonts w:ascii="Arial" w:hAnsi="Arial" w:cs="Arial"/>
                <w:sz w:val="18"/>
                <w:szCs w:val="18"/>
              </w:rPr>
              <w:t>: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6D454C31" w14:textId="597492F9" w:rsidR="006D5768" w:rsidRPr="00A95CB9" w:rsidDel="009A3758" w:rsidRDefault="00EB2CFA" w:rsidP="007F5D86">
            <w:pPr>
              <w:pStyle w:val="ListParagraph"/>
              <w:numPr>
                <w:ilvl w:val="0"/>
                <w:numId w:val="86"/>
              </w:numPr>
              <w:rPr>
                <w:del w:id="1452" w:author="Author" w:date="2015-05-01T14:37:00Z"/>
                <w:szCs w:val="18"/>
              </w:rPr>
            </w:pPr>
            <w:r w:rsidRPr="007851A4">
              <w:rPr>
                <w:rFonts w:ascii="Arial" w:hAnsi="Arial" w:cs="Arial"/>
                <w:sz w:val="18"/>
                <w:szCs w:val="18"/>
              </w:rPr>
              <w:t>0x0</w:t>
            </w:r>
            <w:r w:rsidR="006D5768">
              <w:rPr>
                <w:rFonts w:ascii="Arial" w:hAnsi="Arial" w:cs="Arial"/>
                <w:sz w:val="18"/>
                <w:szCs w:val="18"/>
              </w:rPr>
              <w:t>4</w:t>
            </w:r>
            <w:r w:rsidRPr="007851A4">
              <w:rPr>
                <w:rFonts w:ascii="Arial" w:hAnsi="Arial" w:cs="Arial"/>
                <w:sz w:val="18"/>
                <w:szCs w:val="18"/>
              </w:rPr>
              <w:t xml:space="preserve">: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p w14:paraId="70C307A6" w14:textId="0C07BFFC" w:rsidR="006D5768" w:rsidRPr="007F5D86" w:rsidRDefault="006D5768">
            <w:pPr>
              <w:pStyle w:val="ListParagraph"/>
              <w:numPr>
                <w:ilvl w:val="0"/>
                <w:numId w:val="86"/>
              </w:numPr>
              <w:rPr>
                <w:sz w:val="18"/>
                <w:szCs w:val="18"/>
                <w:rPrChange w:id="1453" w:author="Author" w:date="2015-05-01T14:37:00Z">
                  <w:rPr/>
                </w:rPrChange>
              </w:rPr>
              <w:pPrChange w:id="1454" w:author="Author" w:date="2015-05-01T14:37:00Z">
                <w:pPr>
                  <w:ind w:left="0"/>
                </w:pPr>
              </w:pPrChange>
            </w:pPr>
            <w:del w:id="1455" w:author="Author" w:date="2015-05-01T14:37:00Z">
              <w:r w:rsidRPr="007F5D86" w:rsidDel="009A3758">
                <w:rPr>
                  <w:sz w:val="18"/>
                  <w:szCs w:val="18"/>
                  <w:rPrChange w:id="1456" w:author="Author" w:date="2015-05-01T14:37:00Z">
                    <w:rPr/>
                  </w:rPrChange>
                </w:rPr>
                <w:delText>A value 0 indicates an explicit deny action.</w:delText>
              </w:r>
            </w:del>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lastRenderedPageBreak/>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1457" w:name="_Ref409079083"/>
      <w:bookmarkStart w:id="1458" w:name="_Toc418260713"/>
      <w:r>
        <w:t xml:space="preserve">Table </w:t>
      </w:r>
      <w:r w:rsidR="00B11535">
        <w:fldChar w:fldCharType="begin"/>
      </w:r>
      <w:r w:rsidR="00B11535">
        <w:instrText xml:space="preserve"> SEQ Table \* ARABIC </w:instrText>
      </w:r>
      <w:r w:rsidR="00B11535">
        <w:fldChar w:fldCharType="separate"/>
      </w:r>
      <w:r w:rsidR="00497D04">
        <w:rPr>
          <w:noProof/>
        </w:rPr>
        <w:t>2</w:t>
      </w:r>
      <w:r w:rsidR="00B11535">
        <w:rPr>
          <w:noProof/>
        </w:rPr>
        <w:fldChar w:fldCharType="end"/>
      </w:r>
      <w:r>
        <w:t xml:space="preserve">-2: </w:t>
      </w:r>
      <w:r w:rsidR="00144F5E">
        <w:t xml:space="preserve">Action Mask </w:t>
      </w:r>
      <w:r>
        <w:t>Matrix</w:t>
      </w:r>
      <w:bookmarkEnd w:id="1457"/>
      <w:bookmarkEnd w:id="1458"/>
    </w:p>
    <w:tbl>
      <w:tblPr>
        <w:tblStyle w:val="TableGrid"/>
        <w:tblW w:w="0" w:type="auto"/>
        <w:tblInd w:w="720" w:type="dxa"/>
        <w:tblLook w:val="04A0" w:firstRow="1" w:lastRow="0" w:firstColumn="1" w:lastColumn="0" w:noHBand="0" w:noVBand="1"/>
        <w:tblPrChange w:id="1459" w:author="Author" w:date="2015-05-01T14:39:00Z">
          <w:tblPr>
            <w:tblStyle w:val="TableGrid"/>
            <w:tblW w:w="0" w:type="auto"/>
            <w:tblInd w:w="720" w:type="dxa"/>
            <w:tblLook w:val="04A0" w:firstRow="1" w:lastRow="0" w:firstColumn="1" w:lastColumn="0" w:noHBand="0" w:noVBand="1"/>
          </w:tblPr>
        </w:tblPrChange>
      </w:tblPr>
      <w:tblGrid>
        <w:gridCol w:w="2864"/>
        <w:gridCol w:w="4958"/>
        <w:tblGridChange w:id="1460">
          <w:tblGrid>
            <w:gridCol w:w="2864"/>
            <w:gridCol w:w="2847"/>
          </w:tblGrid>
        </w:tblGridChange>
      </w:tblGrid>
      <w:tr w:rsidR="009A3758" w14:paraId="776FE8A9" w14:textId="77777777" w:rsidTr="007F5D86">
        <w:trPr>
          <w:cnfStyle w:val="100000000000" w:firstRow="1" w:lastRow="0" w:firstColumn="0" w:lastColumn="0" w:oddVBand="0" w:evenVBand="0" w:oddHBand="0" w:evenHBand="0" w:firstRowFirstColumn="0" w:firstRowLastColumn="0" w:lastRowFirstColumn="0" w:lastRowLastColumn="0"/>
        </w:trPr>
        <w:tc>
          <w:tcPr>
            <w:tcW w:w="2864" w:type="dxa"/>
            <w:tcPrChange w:id="1461" w:author="Author" w:date="2015-05-01T14:39:00Z">
              <w:tcPr>
                <w:tcW w:w="2864" w:type="dxa"/>
              </w:tcPr>
            </w:tcPrChange>
          </w:tcPr>
          <w:p w14:paraId="40E8C314" w14:textId="2510C553"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r w:rsidRPr="003522EA">
              <w:rPr>
                <w:b/>
                <w:sz w:val="18"/>
                <w:szCs w:val="18"/>
              </w:rPr>
              <w:t>Message Action</w:t>
            </w:r>
          </w:p>
        </w:tc>
        <w:tc>
          <w:tcPr>
            <w:tcW w:w="4958" w:type="dxa"/>
            <w:tcPrChange w:id="1462" w:author="Author" w:date="2015-05-01T14:39:00Z">
              <w:tcPr>
                <w:tcW w:w="2847" w:type="dxa"/>
              </w:tcPr>
            </w:tcPrChange>
          </w:tcPr>
          <w:p w14:paraId="0F6EB694" w14:textId="77777777"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r w:rsidRPr="003522EA">
              <w:rPr>
                <w:b/>
                <w:sz w:val="18"/>
                <w:szCs w:val="18"/>
              </w:rPr>
              <w:t>Local Policy</w:t>
            </w:r>
          </w:p>
          <w:p w14:paraId="3C90A82A" w14:textId="04230AF0"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ins w:id="1463" w:author="Author" w:date="2015-05-01T14:39:00Z">
              <w:r>
                <w:rPr>
                  <w:b/>
                  <w:sz w:val="18"/>
                  <w:szCs w:val="18"/>
                </w:rPr>
                <w:t>Remote peer’s manifest</w:t>
              </w:r>
            </w:ins>
          </w:p>
        </w:tc>
      </w:tr>
      <w:tr w:rsidR="009A3758" w14:paraId="0D066E4B" w14:textId="77777777" w:rsidTr="007F5D86">
        <w:tc>
          <w:tcPr>
            <w:tcW w:w="2864" w:type="dxa"/>
            <w:tcPrChange w:id="1464" w:author="Author" w:date="2015-05-01T14:39:00Z">
              <w:tcPr>
                <w:tcW w:w="2864" w:type="dxa"/>
              </w:tcPr>
            </w:tcPrChange>
          </w:tcPr>
          <w:p w14:paraId="1B3D8EA3" w14:textId="09DA4A8F" w:rsidR="009A3758" w:rsidRPr="003522EA" w:rsidRDefault="009A3758" w:rsidP="00DF0AF6">
            <w:pPr>
              <w:pStyle w:val="body"/>
              <w:ind w:left="0"/>
              <w:rPr>
                <w:sz w:val="18"/>
                <w:szCs w:val="18"/>
              </w:rPr>
            </w:pPr>
            <w:r w:rsidRPr="003522EA">
              <w:rPr>
                <w:sz w:val="18"/>
                <w:szCs w:val="18"/>
              </w:rPr>
              <w:t>send GetProperty</w:t>
            </w:r>
          </w:p>
        </w:tc>
        <w:tc>
          <w:tcPr>
            <w:tcW w:w="4958" w:type="dxa"/>
            <w:tcPrChange w:id="1465" w:author="Author" w:date="2015-05-01T14:39:00Z">
              <w:tcPr>
                <w:tcW w:w="2847" w:type="dxa"/>
              </w:tcPr>
            </w:tcPrChange>
          </w:tcPr>
          <w:p w14:paraId="2395C4C7" w14:textId="388519D7" w:rsidR="009A3758" w:rsidRPr="003522EA" w:rsidRDefault="009A3758" w:rsidP="00DF0AF6">
            <w:pPr>
              <w:pStyle w:val="body"/>
              <w:ind w:left="0"/>
              <w:rPr>
                <w:sz w:val="18"/>
                <w:szCs w:val="18"/>
              </w:rPr>
            </w:pPr>
            <w:r>
              <w:rPr>
                <w:sz w:val="18"/>
                <w:szCs w:val="18"/>
              </w:rPr>
              <w:t>Remote peer</w:t>
            </w:r>
            <w:r w:rsidRPr="003522EA">
              <w:rPr>
                <w:sz w:val="18"/>
                <w:szCs w:val="18"/>
              </w:rPr>
              <w:t xml:space="preserve"> has PROVIDE permission for this property</w:t>
            </w:r>
          </w:p>
        </w:tc>
      </w:tr>
      <w:tr w:rsidR="009A3758" w14:paraId="2313CC92" w14:textId="77777777" w:rsidTr="007F5D86">
        <w:tc>
          <w:tcPr>
            <w:tcW w:w="2864" w:type="dxa"/>
            <w:tcPrChange w:id="1466" w:author="Author" w:date="2015-05-01T14:39:00Z">
              <w:tcPr>
                <w:tcW w:w="2864" w:type="dxa"/>
              </w:tcPr>
            </w:tcPrChange>
          </w:tcPr>
          <w:p w14:paraId="4AC1FB2D" w14:textId="68A03698" w:rsidR="009A3758" w:rsidRPr="003522EA" w:rsidRDefault="009A3758" w:rsidP="00DF0AF6">
            <w:pPr>
              <w:pStyle w:val="body"/>
              <w:ind w:left="0"/>
              <w:rPr>
                <w:sz w:val="18"/>
                <w:szCs w:val="18"/>
              </w:rPr>
            </w:pPr>
            <w:r w:rsidRPr="003522EA">
              <w:rPr>
                <w:sz w:val="18"/>
                <w:szCs w:val="18"/>
              </w:rPr>
              <w:t>receive GetProperty</w:t>
            </w:r>
          </w:p>
        </w:tc>
        <w:tc>
          <w:tcPr>
            <w:tcW w:w="4958" w:type="dxa"/>
            <w:tcPrChange w:id="1467" w:author="Author" w:date="2015-05-01T14:39:00Z">
              <w:tcPr>
                <w:tcW w:w="2847" w:type="dxa"/>
              </w:tcPr>
            </w:tcPrChange>
          </w:tcPr>
          <w:p w14:paraId="0ECDD594" w14:textId="734023C9"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OBSERVE permission for this property</w:t>
            </w:r>
          </w:p>
        </w:tc>
      </w:tr>
      <w:tr w:rsidR="009A3758" w14:paraId="5B4299BD" w14:textId="77777777" w:rsidTr="007F5D86">
        <w:tc>
          <w:tcPr>
            <w:tcW w:w="2864" w:type="dxa"/>
            <w:tcPrChange w:id="1468" w:author="Author" w:date="2015-05-01T14:39:00Z">
              <w:tcPr>
                <w:tcW w:w="2864" w:type="dxa"/>
              </w:tcPr>
            </w:tcPrChange>
          </w:tcPr>
          <w:p w14:paraId="499BC678" w14:textId="655B4C78" w:rsidR="009A3758" w:rsidRPr="003522EA" w:rsidRDefault="009A3758" w:rsidP="00DF0AF6">
            <w:pPr>
              <w:pStyle w:val="body"/>
              <w:ind w:left="0"/>
              <w:rPr>
                <w:sz w:val="18"/>
                <w:szCs w:val="18"/>
              </w:rPr>
            </w:pPr>
            <w:r w:rsidRPr="003522EA">
              <w:rPr>
                <w:sz w:val="18"/>
                <w:szCs w:val="18"/>
              </w:rPr>
              <w:t>send SetProperty</w:t>
            </w:r>
          </w:p>
        </w:tc>
        <w:tc>
          <w:tcPr>
            <w:tcW w:w="4958" w:type="dxa"/>
            <w:tcPrChange w:id="1469" w:author="Author" w:date="2015-05-01T14:39:00Z">
              <w:tcPr>
                <w:tcW w:w="2847" w:type="dxa"/>
              </w:tcPr>
            </w:tcPrChange>
          </w:tcPr>
          <w:p w14:paraId="7819C3BB" w14:textId="53080BD6"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PROVIDE permission for this property</w:t>
            </w:r>
          </w:p>
        </w:tc>
      </w:tr>
      <w:tr w:rsidR="009A3758" w14:paraId="3D57E3DF" w14:textId="77777777" w:rsidTr="007F5D86">
        <w:tc>
          <w:tcPr>
            <w:tcW w:w="2864" w:type="dxa"/>
            <w:tcPrChange w:id="1470" w:author="Author" w:date="2015-05-01T14:39:00Z">
              <w:tcPr>
                <w:tcW w:w="2864" w:type="dxa"/>
              </w:tcPr>
            </w:tcPrChange>
          </w:tcPr>
          <w:p w14:paraId="0A0869FF" w14:textId="6FCDC2BE" w:rsidR="009A3758" w:rsidRPr="003522EA" w:rsidRDefault="009A3758" w:rsidP="00DF0AF6">
            <w:pPr>
              <w:pStyle w:val="body"/>
              <w:ind w:left="0"/>
              <w:rPr>
                <w:sz w:val="18"/>
                <w:szCs w:val="18"/>
              </w:rPr>
            </w:pPr>
            <w:r w:rsidRPr="003522EA">
              <w:rPr>
                <w:sz w:val="18"/>
                <w:szCs w:val="18"/>
              </w:rPr>
              <w:t>receive SetProperty</w:t>
            </w:r>
          </w:p>
        </w:tc>
        <w:tc>
          <w:tcPr>
            <w:tcW w:w="4958" w:type="dxa"/>
            <w:tcPrChange w:id="1471" w:author="Author" w:date="2015-05-01T14:39:00Z">
              <w:tcPr>
                <w:tcW w:w="2847" w:type="dxa"/>
              </w:tcPr>
            </w:tcPrChange>
          </w:tcPr>
          <w:p w14:paraId="7FD72224" w14:textId="7E9A8735"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MODIFY permission for this property</w:t>
            </w:r>
          </w:p>
        </w:tc>
      </w:tr>
      <w:tr w:rsidR="009A3758" w14:paraId="527DF0EB" w14:textId="77777777" w:rsidTr="007F5D86">
        <w:tc>
          <w:tcPr>
            <w:tcW w:w="2864" w:type="dxa"/>
            <w:tcPrChange w:id="1472" w:author="Author" w:date="2015-05-01T14:39:00Z">
              <w:tcPr>
                <w:tcW w:w="2864" w:type="dxa"/>
              </w:tcPr>
            </w:tcPrChange>
          </w:tcPr>
          <w:p w14:paraId="44799B67" w14:textId="44903E70" w:rsidR="009A3758" w:rsidRPr="003522EA" w:rsidRDefault="009A3758" w:rsidP="00DF0AF6">
            <w:pPr>
              <w:pStyle w:val="body"/>
              <w:ind w:left="0"/>
              <w:rPr>
                <w:sz w:val="18"/>
                <w:szCs w:val="18"/>
              </w:rPr>
            </w:pPr>
            <w:r w:rsidRPr="003522EA">
              <w:rPr>
                <w:sz w:val="18"/>
                <w:szCs w:val="18"/>
              </w:rPr>
              <w:t>send method call</w:t>
            </w:r>
          </w:p>
        </w:tc>
        <w:tc>
          <w:tcPr>
            <w:tcW w:w="4958" w:type="dxa"/>
            <w:tcPrChange w:id="1473" w:author="Author" w:date="2015-05-01T14:39:00Z">
              <w:tcPr>
                <w:tcW w:w="2847" w:type="dxa"/>
              </w:tcPr>
            </w:tcPrChange>
          </w:tcPr>
          <w:p w14:paraId="084BA1B4" w14:textId="3B5379FB"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PROVIDE permission for this </w:t>
            </w:r>
            <w:r>
              <w:rPr>
                <w:sz w:val="18"/>
                <w:szCs w:val="18"/>
              </w:rPr>
              <w:t>method call</w:t>
            </w:r>
          </w:p>
        </w:tc>
      </w:tr>
      <w:tr w:rsidR="009A3758" w14:paraId="68ED8E58" w14:textId="77777777" w:rsidTr="007F5D86">
        <w:tc>
          <w:tcPr>
            <w:tcW w:w="2864" w:type="dxa"/>
            <w:tcPrChange w:id="1474" w:author="Author" w:date="2015-05-01T14:39:00Z">
              <w:tcPr>
                <w:tcW w:w="2864" w:type="dxa"/>
              </w:tcPr>
            </w:tcPrChange>
          </w:tcPr>
          <w:p w14:paraId="00D72536" w14:textId="7C7AC472" w:rsidR="009A3758" w:rsidRPr="003522EA" w:rsidRDefault="009A3758" w:rsidP="00DF0AF6">
            <w:pPr>
              <w:pStyle w:val="body"/>
              <w:ind w:left="0"/>
              <w:rPr>
                <w:sz w:val="18"/>
                <w:szCs w:val="18"/>
              </w:rPr>
            </w:pPr>
            <w:r w:rsidRPr="003522EA">
              <w:rPr>
                <w:sz w:val="18"/>
                <w:szCs w:val="18"/>
              </w:rPr>
              <w:t>receive method call</w:t>
            </w:r>
          </w:p>
        </w:tc>
        <w:tc>
          <w:tcPr>
            <w:tcW w:w="4958" w:type="dxa"/>
            <w:tcPrChange w:id="1475" w:author="Author" w:date="2015-05-01T14:39:00Z">
              <w:tcPr>
                <w:tcW w:w="2847" w:type="dxa"/>
              </w:tcPr>
            </w:tcPrChange>
          </w:tcPr>
          <w:p w14:paraId="58BB3054" w14:textId="2254FC7A"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MODIFY permission for this </w:t>
            </w:r>
            <w:r>
              <w:rPr>
                <w:sz w:val="18"/>
                <w:szCs w:val="18"/>
              </w:rPr>
              <w:t>method call</w:t>
            </w:r>
          </w:p>
        </w:tc>
      </w:tr>
      <w:tr w:rsidR="009A3758" w14:paraId="1F27BCB1" w14:textId="77777777" w:rsidTr="007F5D86">
        <w:tc>
          <w:tcPr>
            <w:tcW w:w="2864" w:type="dxa"/>
            <w:tcPrChange w:id="1476" w:author="Author" w:date="2015-05-01T14:39:00Z">
              <w:tcPr>
                <w:tcW w:w="2864" w:type="dxa"/>
              </w:tcPr>
            </w:tcPrChange>
          </w:tcPr>
          <w:p w14:paraId="779EDD05" w14:textId="527EA0E6" w:rsidR="009A3758" w:rsidRPr="003522EA" w:rsidRDefault="009A3758" w:rsidP="00DF0AF6">
            <w:pPr>
              <w:pStyle w:val="body"/>
              <w:ind w:left="0"/>
              <w:rPr>
                <w:sz w:val="18"/>
                <w:szCs w:val="18"/>
              </w:rPr>
            </w:pPr>
            <w:r w:rsidRPr="003522EA">
              <w:rPr>
                <w:sz w:val="18"/>
                <w:szCs w:val="18"/>
              </w:rPr>
              <w:t>send signal</w:t>
            </w:r>
          </w:p>
        </w:tc>
        <w:tc>
          <w:tcPr>
            <w:tcW w:w="4958" w:type="dxa"/>
            <w:tcPrChange w:id="1477" w:author="Author" w:date="2015-05-01T14:39:00Z">
              <w:tcPr>
                <w:tcW w:w="2847" w:type="dxa"/>
              </w:tcPr>
            </w:tcPrChange>
          </w:tcPr>
          <w:p w14:paraId="24920918" w14:textId="5E45A16C"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OBSERVE permission for this </w:t>
            </w:r>
            <w:r>
              <w:rPr>
                <w:sz w:val="18"/>
                <w:szCs w:val="18"/>
              </w:rPr>
              <w:t>signal</w:t>
            </w:r>
          </w:p>
        </w:tc>
      </w:tr>
      <w:tr w:rsidR="009A3758" w14:paraId="104415F9" w14:textId="77777777" w:rsidTr="007F5D86">
        <w:tc>
          <w:tcPr>
            <w:tcW w:w="2864" w:type="dxa"/>
            <w:tcPrChange w:id="1478" w:author="Author" w:date="2015-05-01T14:39:00Z">
              <w:tcPr>
                <w:tcW w:w="2864" w:type="dxa"/>
              </w:tcPr>
            </w:tcPrChange>
          </w:tcPr>
          <w:p w14:paraId="1F0BA143" w14:textId="77777777" w:rsidR="009A3758" w:rsidRPr="003A5B30" w:rsidRDefault="009A3758" w:rsidP="002848E6">
            <w:pPr>
              <w:pStyle w:val="tableentry"/>
              <w:rPr>
                <w:szCs w:val="18"/>
              </w:rPr>
            </w:pPr>
          </w:p>
          <w:p w14:paraId="054322BE" w14:textId="1C365CD6" w:rsidR="009A3758" w:rsidRPr="003522EA" w:rsidRDefault="009A3758" w:rsidP="00DF0AF6">
            <w:pPr>
              <w:pStyle w:val="body"/>
              <w:ind w:left="0"/>
              <w:rPr>
                <w:sz w:val="18"/>
                <w:szCs w:val="18"/>
              </w:rPr>
            </w:pPr>
            <w:r w:rsidRPr="003522EA">
              <w:rPr>
                <w:sz w:val="18"/>
                <w:szCs w:val="18"/>
              </w:rPr>
              <w:t>receive signal</w:t>
            </w:r>
          </w:p>
        </w:tc>
        <w:tc>
          <w:tcPr>
            <w:tcW w:w="4958" w:type="dxa"/>
            <w:tcPrChange w:id="1479" w:author="Author" w:date="2015-05-01T14:39:00Z">
              <w:tcPr>
                <w:tcW w:w="2847" w:type="dxa"/>
              </w:tcPr>
            </w:tcPrChange>
          </w:tcPr>
          <w:p w14:paraId="7B988E5D" w14:textId="58664E60"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PROVIDE permission for this </w:t>
            </w:r>
            <w:r>
              <w:rPr>
                <w:sz w:val="18"/>
                <w:szCs w:val="18"/>
              </w:rPr>
              <w:t>signal</w:t>
            </w:r>
          </w:p>
        </w:tc>
      </w:tr>
    </w:tbl>
    <w:p w14:paraId="4B37497E" w14:textId="77777777" w:rsidR="002848E6" w:rsidRDefault="002848E6" w:rsidP="003522EA">
      <w:pPr>
        <w:pStyle w:val="body"/>
      </w:pPr>
    </w:p>
    <w:p w14:paraId="60731F6D" w14:textId="01E9A9E0" w:rsidR="00FA1337" w:rsidRDefault="00FA1337" w:rsidP="00FE2AB1">
      <w:pPr>
        <w:pStyle w:val="Heading5"/>
      </w:pPr>
      <w:del w:id="1480" w:author="Author" w:date="2015-05-01T14:40:00Z">
        <w:r w:rsidDel="009A3758">
          <w:delText xml:space="preserve">Initial </w:delText>
        </w:r>
      </w:del>
      <w:ins w:id="1481" w:author="Author" w:date="2015-05-01T14:40:00Z">
        <w:r w:rsidR="009A3758">
          <w:t xml:space="preserve">Default </w:t>
        </w:r>
      </w:ins>
      <w:r>
        <w:t>policy after claim</w:t>
      </w:r>
    </w:p>
    <w:p w14:paraId="70D3FD7B" w14:textId="6F804233" w:rsidR="00FA1337" w:rsidRDefault="00FA1337">
      <w:pPr>
        <w:pStyle w:val="body"/>
      </w:pPr>
      <w:r>
        <w:t xml:space="preserve">Right after the application is claimed, </w:t>
      </w:r>
      <w:ins w:id="1482" w:author="Author" w:date="2015-05-01T14:40:00Z">
        <w:r w:rsidR="009A3758">
          <w:t xml:space="preserve">the default </w:t>
        </w:r>
      </w:ins>
      <w:del w:id="1483" w:author="Author" w:date="2015-05-01T14:40:00Z">
        <w:r w:rsidDel="009A3758">
          <w:delText xml:space="preserve">an initial </w:delText>
        </w:r>
      </w:del>
      <w:r>
        <w:t>policy is created automatically with the following feature:</w:t>
      </w:r>
    </w:p>
    <w:p w14:paraId="7B92CC59" w14:textId="3DD6EEED" w:rsidR="00FA1337" w:rsidRDefault="00FA1337" w:rsidP="00FE2AB1">
      <w:pPr>
        <w:pStyle w:val="body"/>
        <w:numPr>
          <w:ilvl w:val="0"/>
          <w:numId w:val="123"/>
        </w:numPr>
      </w:pPr>
      <w:r>
        <w:t>Admin group has full access</w:t>
      </w:r>
    </w:p>
    <w:p w14:paraId="1E18F0B4" w14:textId="693226B4" w:rsidR="00FA1337" w:rsidRDefault="00FA1337" w:rsidP="00FE2AB1">
      <w:pPr>
        <w:pStyle w:val="body"/>
        <w:numPr>
          <w:ilvl w:val="0"/>
          <w:numId w:val="123"/>
        </w:numPr>
      </w:pPr>
      <w:r>
        <w:t>Outgoing messages are authorized</w:t>
      </w:r>
    </w:p>
    <w:p w14:paraId="478D1AA3" w14:textId="77777777" w:rsidR="00C516DA" w:rsidRDefault="00FA1337" w:rsidP="00FE2AB1">
      <w:pPr>
        <w:pStyle w:val="body"/>
        <w:numPr>
          <w:ilvl w:val="0"/>
          <w:numId w:val="123"/>
        </w:numPr>
        <w:rPr>
          <w:ins w:id="1484" w:author="Author" w:date="2015-05-06T10:26:00Z"/>
        </w:rPr>
      </w:pPr>
      <w:r>
        <w:t>Incoming messages are</w:t>
      </w:r>
      <w:ins w:id="1485" w:author="Author" w:date="2015-04-30T14:49:00Z">
        <w:r w:rsidR="00544F3B">
          <w:t xml:space="preserve"> denied</w:t>
        </w:r>
      </w:ins>
    </w:p>
    <w:p w14:paraId="7998C326" w14:textId="5FB9FCB5" w:rsidR="00FA1337" w:rsidRPr="00FA1337" w:rsidRDefault="00C516DA" w:rsidP="00FE2AB1">
      <w:pPr>
        <w:pStyle w:val="body"/>
        <w:numPr>
          <w:ilvl w:val="0"/>
          <w:numId w:val="123"/>
        </w:numPr>
      </w:pPr>
      <w:ins w:id="1486" w:author="Author" w:date="2015-05-06T10:26:00Z">
        <w:r>
          <w:t>Allow for self-installation of membership certificates</w:t>
        </w:r>
      </w:ins>
      <w:del w:id="1487" w:author="Author" w:date="2015-04-30T14:49:00Z">
        <w:r w:rsidR="00FA1337" w:rsidDel="00544F3B">
          <w:delText xml:space="preserve"> not authorized</w:delText>
        </w:r>
      </w:del>
    </w:p>
    <w:p w14:paraId="1437E3DC" w14:textId="626B5935" w:rsidR="00BC6B0D" w:rsidRDefault="00BC6B0D" w:rsidP="003522EA">
      <w:pPr>
        <w:pStyle w:val="body"/>
      </w:pPr>
      <w:r>
        <w:t xml:space="preserve">An example of </w:t>
      </w:r>
      <w:r w:rsidR="00FA1337">
        <w:t>the initial policy</w:t>
      </w:r>
      <w:r>
        <w:t xml:space="preserve"> is:</w:t>
      </w:r>
    </w:p>
    <w:p w14:paraId="433249A4" w14:textId="4EE91C88" w:rsidR="00FA1337" w:rsidRDefault="00BC6B0D" w:rsidP="003522EA">
      <w:pPr>
        <w:pStyle w:val="body"/>
      </w:pPr>
      <w:r>
        <w:tab/>
      </w:r>
      <w:r w:rsidR="00FA1337">
        <w:t xml:space="preserve">peer: </w:t>
      </w:r>
      <w:ins w:id="1488" w:author="Author" w:date="2015-04-30T15:35:00Z">
        <w:r w:rsidR="00101A8D">
          <w:t>WITH_MEMBERSHIP</w:t>
        </w:r>
      </w:ins>
      <w:del w:id="1489" w:author="Author" w:date="2015-04-30T15:35:00Z">
        <w:r w:rsidR="00FA1337" w:rsidDel="00101A8D">
          <w:delText>SECURITY_GROUP</w:delText>
        </w:r>
      </w:del>
    </w:p>
    <w:p w14:paraId="6D07CD72" w14:textId="51BCDB45" w:rsidR="00FA1337" w:rsidRDefault="00FA1337" w:rsidP="003522EA">
      <w:pPr>
        <w:pStyle w:val="body"/>
      </w:pPr>
      <w:r>
        <w:t xml:space="preserve">            pubKey: admin authority key</w:t>
      </w:r>
    </w:p>
    <w:p w14:paraId="3A225252" w14:textId="482DE611" w:rsidR="00FA1337" w:rsidRDefault="00FA1337" w:rsidP="003522EA">
      <w:pPr>
        <w:pStyle w:val="body"/>
        <w:rPr>
          <w:ins w:id="1490" w:author="Author" w:date="2015-05-06T10:16:00Z"/>
        </w:rPr>
      </w:pPr>
      <w:r>
        <w:tab/>
        <w:t>sgID: admin group ID</w:t>
      </w:r>
    </w:p>
    <w:p w14:paraId="081F5786" w14:textId="45AA3DAB" w:rsidR="0058326B" w:rsidRDefault="0058326B" w:rsidP="0058326B">
      <w:pPr>
        <w:pStyle w:val="body"/>
        <w:rPr>
          <w:ins w:id="1491" w:author="Author" w:date="2015-05-06T10:16:00Z"/>
        </w:rPr>
      </w:pPr>
      <w:ins w:id="1492" w:author="Author" w:date="2015-05-06T10:16:00Z">
        <w:r>
          <w:t xml:space="preserve">           </w:t>
        </w:r>
      </w:ins>
      <w:ins w:id="1493" w:author="Author" w:date="2015-05-06T10:22:00Z">
        <w:r w:rsidR="00C516DA">
          <w:tab/>
        </w:r>
        <w:r w:rsidR="00C516DA">
          <w:tab/>
        </w:r>
      </w:ins>
      <w:ins w:id="1494" w:author="Author" w:date="2015-05-06T10:16:00Z">
        <w:r>
          <w:t>ifn: *</w:t>
        </w:r>
      </w:ins>
    </w:p>
    <w:p w14:paraId="356D5273" w14:textId="2A04F01F" w:rsidR="0058326B" w:rsidRDefault="0058326B" w:rsidP="0058326B">
      <w:pPr>
        <w:pStyle w:val="body"/>
        <w:rPr>
          <w:ins w:id="1495" w:author="Author" w:date="2015-05-06T10:16:00Z"/>
        </w:rPr>
      </w:pPr>
      <w:ins w:id="1496" w:author="Author" w:date="2015-05-06T10:16:00Z">
        <w:r>
          <w:tab/>
        </w:r>
      </w:ins>
      <w:ins w:id="1497" w:author="Author" w:date="2015-05-06T10:22:00Z">
        <w:r w:rsidR="00C516DA">
          <w:tab/>
        </w:r>
      </w:ins>
      <w:ins w:id="1498" w:author="Author" w:date="2015-05-06T11:02:00Z">
        <w:r w:rsidR="0050265D">
          <w:tab/>
        </w:r>
      </w:ins>
      <w:ins w:id="1499" w:author="Author" w:date="2015-05-06T10:16:00Z">
        <w:r>
          <w:t>mbr: *</w:t>
        </w:r>
      </w:ins>
    </w:p>
    <w:p w14:paraId="3E00C40B" w14:textId="1A7C9195" w:rsidR="0058326B" w:rsidRDefault="0058326B" w:rsidP="0058326B">
      <w:pPr>
        <w:pStyle w:val="body"/>
        <w:rPr>
          <w:ins w:id="1500" w:author="Author" w:date="2015-05-06T10:21:00Z"/>
        </w:rPr>
      </w:pPr>
      <w:ins w:id="1501" w:author="Author" w:date="2015-05-06T10:16:00Z">
        <w:r>
          <w:tab/>
        </w:r>
      </w:ins>
      <w:ins w:id="1502" w:author="Author" w:date="2015-05-06T10:22:00Z">
        <w:r w:rsidR="00C516DA">
          <w:tab/>
        </w:r>
      </w:ins>
      <w:ins w:id="1503" w:author="Author" w:date="2015-05-06T11:02:00Z">
        <w:r w:rsidR="0050265D">
          <w:tab/>
        </w:r>
      </w:ins>
      <w:ins w:id="1504" w:author="Author" w:date="2015-05-06T10:16:00Z">
        <w:r>
          <w:t>action: 0x07 (PROVIDE | OBSERVE | MODIFY)</w:t>
        </w:r>
      </w:ins>
    </w:p>
    <w:p w14:paraId="5476AFDA" w14:textId="3E6DB1AA" w:rsidR="0058326B" w:rsidRDefault="0058326B" w:rsidP="0058326B">
      <w:pPr>
        <w:pStyle w:val="body"/>
        <w:rPr>
          <w:ins w:id="1505" w:author="Author" w:date="2015-05-06T10:16:00Z"/>
        </w:rPr>
      </w:pPr>
      <w:ins w:id="1506" w:author="Author" w:date="2015-05-06T10:17:00Z">
        <w:r>
          <w:t xml:space="preserve">            </w:t>
        </w:r>
      </w:ins>
      <w:ins w:id="1507" w:author="Author" w:date="2015-05-06T10:16:00Z">
        <w:r>
          <w:t>peer: WITH_PUBLIC_KEY</w:t>
        </w:r>
      </w:ins>
    </w:p>
    <w:p w14:paraId="6845304F" w14:textId="77777777" w:rsidR="0058326B" w:rsidRDefault="0058326B" w:rsidP="0058326B">
      <w:pPr>
        <w:pStyle w:val="body"/>
        <w:rPr>
          <w:ins w:id="1508" w:author="Author" w:date="2015-05-06T10:16:00Z"/>
        </w:rPr>
      </w:pPr>
      <w:ins w:id="1509" w:author="Author" w:date="2015-05-06T10:16:00Z">
        <w:r>
          <w:t xml:space="preserve">            pubKey: the application’s public key</w:t>
        </w:r>
      </w:ins>
    </w:p>
    <w:p w14:paraId="415B390A" w14:textId="1C7B59FF" w:rsidR="0058326B" w:rsidRDefault="0058326B" w:rsidP="0058326B">
      <w:pPr>
        <w:pStyle w:val="body"/>
        <w:rPr>
          <w:ins w:id="1510" w:author="Author" w:date="2015-05-06T10:16:00Z"/>
        </w:rPr>
      </w:pPr>
      <w:ins w:id="1511" w:author="Author" w:date="2015-05-06T10:16:00Z">
        <w:r>
          <w:lastRenderedPageBreak/>
          <w:tab/>
        </w:r>
      </w:ins>
      <w:ins w:id="1512" w:author="Author" w:date="2015-05-06T10:22:00Z">
        <w:r w:rsidR="00C516DA">
          <w:tab/>
        </w:r>
      </w:ins>
      <w:ins w:id="1513" w:author="Author" w:date="2015-05-06T10:16:00Z">
        <w:r w:rsidR="00C516DA">
          <w:t xml:space="preserve">ifn: </w:t>
        </w:r>
      </w:ins>
      <w:ins w:id="1514" w:author="Author" w:date="2015-05-06T10:25:00Z">
        <w:r w:rsidR="00C516DA">
          <w:t>org.alljoyn.Bus.Security.ManagedApplication</w:t>
        </w:r>
      </w:ins>
    </w:p>
    <w:p w14:paraId="63A81583" w14:textId="37E9BD13" w:rsidR="0058326B" w:rsidRDefault="0058326B" w:rsidP="0058326B">
      <w:pPr>
        <w:pStyle w:val="body"/>
        <w:rPr>
          <w:ins w:id="1515" w:author="Author" w:date="2015-05-06T10:16:00Z"/>
        </w:rPr>
      </w:pPr>
      <w:ins w:id="1516" w:author="Author" w:date="2015-05-06T10:16:00Z">
        <w:r>
          <w:tab/>
        </w:r>
      </w:ins>
      <w:ins w:id="1517" w:author="Author" w:date="2015-05-06T10:22:00Z">
        <w:r w:rsidR="00C516DA">
          <w:tab/>
        </w:r>
      </w:ins>
      <w:ins w:id="1518" w:author="Author" w:date="2015-05-06T11:03:00Z">
        <w:r w:rsidR="0050265D">
          <w:tab/>
        </w:r>
      </w:ins>
      <w:ins w:id="1519" w:author="Author" w:date="2015-05-06T10:16:00Z">
        <w:r w:rsidR="00C516DA">
          <w:t>mbr: InstallMembership</w:t>
        </w:r>
      </w:ins>
    </w:p>
    <w:p w14:paraId="424E3D79" w14:textId="1D07415E" w:rsidR="0058326B" w:rsidRDefault="0058326B" w:rsidP="0058326B">
      <w:pPr>
        <w:pStyle w:val="body"/>
        <w:rPr>
          <w:ins w:id="1520" w:author="Author" w:date="2015-05-06T10:16:00Z"/>
        </w:rPr>
      </w:pPr>
      <w:ins w:id="1521" w:author="Author" w:date="2015-05-06T10:16:00Z">
        <w:r>
          <w:tab/>
        </w:r>
      </w:ins>
      <w:ins w:id="1522" w:author="Author" w:date="2015-05-06T10:22:00Z">
        <w:r w:rsidR="00C516DA">
          <w:tab/>
        </w:r>
      </w:ins>
      <w:ins w:id="1523" w:author="Author" w:date="2015-05-06T11:03:00Z">
        <w:r w:rsidR="0050265D">
          <w:tab/>
        </w:r>
      </w:ins>
      <w:ins w:id="1524" w:author="Author" w:date="2015-05-06T10:16:00Z">
        <w:r>
          <w:t>ac</w:t>
        </w:r>
        <w:r w:rsidR="00C516DA">
          <w:t>tion: 0x04 (</w:t>
        </w:r>
        <w:r>
          <w:t>MODIFY)</w:t>
        </w:r>
      </w:ins>
    </w:p>
    <w:p w14:paraId="5B9DEC14" w14:textId="5BBEDD23" w:rsidR="0058326B" w:rsidDel="00C516DA" w:rsidRDefault="0058326B" w:rsidP="00C516DA">
      <w:pPr>
        <w:pStyle w:val="body"/>
        <w:rPr>
          <w:ins w:id="1525" w:author="Author" w:date="2015-04-30T14:53:00Z"/>
          <w:del w:id="1526" w:author="Author" w:date="2015-05-06T10:22:00Z"/>
        </w:rPr>
      </w:pPr>
    </w:p>
    <w:p w14:paraId="54BC501A" w14:textId="11458E2B" w:rsidR="00544F3B" w:rsidDel="0058326B" w:rsidRDefault="00544F3B" w:rsidP="00C516DA">
      <w:pPr>
        <w:pStyle w:val="body"/>
        <w:rPr>
          <w:ins w:id="1527" w:author="Author" w:date="2015-04-30T14:53:00Z"/>
          <w:del w:id="1528" w:author="Author" w:date="2015-05-06T10:18:00Z"/>
        </w:rPr>
      </w:pPr>
      <w:ins w:id="1529" w:author="Author" w:date="2015-04-30T14:53:00Z">
        <w:r>
          <w:t xml:space="preserve">            peer: </w:t>
        </w:r>
      </w:ins>
      <w:ins w:id="1530" w:author="Author" w:date="2015-05-06T10:18:00Z">
        <w:r w:rsidR="0058326B">
          <w:t>ANY_TRUSTED</w:t>
        </w:r>
      </w:ins>
      <w:ins w:id="1531" w:author="Author" w:date="2015-04-30T15:35:00Z">
        <w:del w:id="1532" w:author="Author" w:date="2015-05-06T10:18:00Z">
          <w:r w:rsidR="00101A8D" w:rsidDel="0058326B">
            <w:delText>WITH_</w:delText>
          </w:r>
        </w:del>
      </w:ins>
      <w:ins w:id="1533" w:author="Author" w:date="2015-04-30T14:53:00Z">
        <w:del w:id="1534" w:author="Author" w:date="2015-05-06T10:18:00Z">
          <w:r w:rsidDel="0058326B">
            <w:delText>PUBLIC_KEY</w:delText>
          </w:r>
        </w:del>
      </w:ins>
    </w:p>
    <w:p w14:paraId="10744E13" w14:textId="248DD8E7" w:rsidR="00544F3B" w:rsidRDefault="00544F3B">
      <w:pPr>
        <w:pStyle w:val="body"/>
      </w:pPr>
      <w:ins w:id="1535" w:author="Author" w:date="2015-04-30T14:53:00Z">
        <w:del w:id="1536" w:author="Author" w:date="2015-05-06T10:18:00Z">
          <w:r w:rsidDel="0058326B">
            <w:delText xml:space="preserve">            pubKey: the application’s public key</w:delText>
          </w:r>
        </w:del>
      </w:ins>
    </w:p>
    <w:p w14:paraId="6556A612" w14:textId="03AB4111" w:rsidR="00FA1337" w:rsidRDefault="00FA1337" w:rsidP="003522EA">
      <w:pPr>
        <w:pStyle w:val="body"/>
      </w:pPr>
      <w:r>
        <w:tab/>
      </w:r>
      <w:ins w:id="1537" w:author="Author" w:date="2015-05-06T10:20:00Z">
        <w:r w:rsidR="00C516DA">
          <w:tab/>
        </w:r>
      </w:ins>
      <w:r>
        <w:t>ifn: *</w:t>
      </w:r>
    </w:p>
    <w:p w14:paraId="625626FA" w14:textId="60D8A991" w:rsidR="00FA1337" w:rsidRDefault="00FA1337" w:rsidP="003522EA">
      <w:pPr>
        <w:pStyle w:val="body"/>
      </w:pPr>
      <w:r>
        <w:tab/>
      </w:r>
      <w:ins w:id="1538" w:author="Author" w:date="2015-05-06T10:20:00Z">
        <w:r w:rsidR="00C516DA">
          <w:tab/>
        </w:r>
      </w:ins>
      <w:ins w:id="1539" w:author="Author" w:date="2015-05-06T11:02:00Z">
        <w:r w:rsidR="0050265D">
          <w:tab/>
        </w:r>
      </w:ins>
      <w:r>
        <w:t>mbr: *</w:t>
      </w:r>
    </w:p>
    <w:p w14:paraId="4CF39B0D" w14:textId="72EDFB63" w:rsidR="00C516DA" w:rsidDel="00356E87" w:rsidRDefault="00FA1337">
      <w:pPr>
        <w:pStyle w:val="body"/>
        <w:rPr>
          <w:del w:id="1540" w:author="Author" w:date="2015-05-06T11:02:00Z"/>
        </w:rPr>
      </w:pPr>
      <w:r>
        <w:tab/>
      </w:r>
      <w:ins w:id="1541" w:author="Author" w:date="2015-05-06T10:20:00Z">
        <w:r w:rsidR="00C516DA">
          <w:tab/>
        </w:r>
      </w:ins>
      <w:ins w:id="1542" w:author="Author" w:date="2015-05-06T11:02:00Z">
        <w:r w:rsidR="0050265D">
          <w:tab/>
        </w:r>
      </w:ins>
      <w:r>
        <w:t>action: 0x0</w:t>
      </w:r>
      <w:ins w:id="1543" w:author="Author" w:date="2015-05-06T10:20:00Z">
        <w:r w:rsidR="00C516DA">
          <w:t xml:space="preserve">1 </w:t>
        </w:r>
      </w:ins>
      <w:del w:id="1544" w:author="Author" w:date="2015-05-06T10:20:00Z">
        <w:r w:rsidR="000504FE" w:rsidDel="00C516DA">
          <w:delText>7</w:delText>
        </w:r>
        <w:r w:rsidDel="00C516DA">
          <w:delText xml:space="preserve"> </w:delText>
        </w:r>
      </w:del>
      <w:r>
        <w:t>(PROVIDE</w:t>
      </w:r>
      <w:del w:id="1545" w:author="Author" w:date="2015-05-06T10:18:00Z">
        <w:r w:rsidDel="0058326B">
          <w:delText xml:space="preserve"> | OBSERVE | MODIFY</w:delText>
        </w:r>
      </w:del>
      <w:r>
        <w:t>)</w:t>
      </w:r>
    </w:p>
    <w:p w14:paraId="6EB57D94" w14:textId="77777777" w:rsidR="00356E87" w:rsidRDefault="00356E87">
      <w:pPr>
        <w:pStyle w:val="body"/>
        <w:rPr>
          <w:ins w:id="1546" w:author="Author" w:date="2015-05-06T11:03:00Z"/>
        </w:rPr>
      </w:pPr>
    </w:p>
    <w:p w14:paraId="63338BE1" w14:textId="06CF7C1A" w:rsidR="00C516DA" w:rsidRDefault="00C516DA">
      <w:pPr>
        <w:pStyle w:val="body"/>
        <w:rPr>
          <w:ins w:id="1547" w:author="Author" w:date="2015-05-06T10:20:00Z"/>
        </w:rPr>
      </w:pPr>
      <w:ins w:id="1548" w:author="Author" w:date="2015-05-06T10:20:00Z">
        <w:del w:id="1549" w:author="Author" w:date="2015-05-06T11:02:00Z">
          <w:r w:rsidDel="0050265D">
            <w:tab/>
          </w:r>
          <w:r w:rsidDel="0050265D">
            <w:tab/>
            <w:delText>ifn: *</w:delText>
          </w:r>
        </w:del>
      </w:ins>
    </w:p>
    <w:p w14:paraId="4B8A34EB" w14:textId="2ED1EB65" w:rsidR="00C516DA" w:rsidRDefault="00C516DA" w:rsidP="00C516DA">
      <w:pPr>
        <w:pStyle w:val="body"/>
        <w:rPr>
          <w:ins w:id="1550" w:author="Author" w:date="2015-05-06T10:20:00Z"/>
        </w:rPr>
      </w:pPr>
      <w:ins w:id="1551" w:author="Author" w:date="2015-05-06T10:20:00Z">
        <w:r>
          <w:tab/>
        </w:r>
        <w:r>
          <w:tab/>
        </w:r>
      </w:ins>
      <w:ins w:id="1552" w:author="Author" w:date="2015-05-06T11:02:00Z">
        <w:r w:rsidR="0050265D">
          <w:tab/>
        </w:r>
      </w:ins>
      <w:ins w:id="1553" w:author="Author" w:date="2015-05-06T10:20:00Z">
        <w:r>
          <w:t>type: 2  (SIGNAL)</w:t>
        </w:r>
      </w:ins>
    </w:p>
    <w:p w14:paraId="101CF0B8" w14:textId="464040DB" w:rsidR="00C516DA" w:rsidRDefault="00C516DA" w:rsidP="00C516DA">
      <w:pPr>
        <w:pStyle w:val="body"/>
        <w:rPr>
          <w:ins w:id="1554" w:author="Author" w:date="2015-05-06T10:20:00Z"/>
        </w:rPr>
      </w:pPr>
      <w:ins w:id="1555" w:author="Author" w:date="2015-05-06T10:20:00Z">
        <w:r>
          <w:tab/>
        </w:r>
        <w:r>
          <w:tab/>
        </w:r>
      </w:ins>
      <w:ins w:id="1556" w:author="Author" w:date="2015-05-06T11:02:00Z">
        <w:r w:rsidR="0050265D">
          <w:tab/>
        </w:r>
      </w:ins>
      <w:ins w:id="1557" w:author="Author" w:date="2015-05-06T10:20:00Z">
        <w:r>
          <w:t>action: 0x02 (</w:t>
        </w:r>
      </w:ins>
      <w:ins w:id="1558" w:author="Author" w:date="2015-05-06T10:21:00Z">
        <w:r>
          <w:t>OBSERVE</w:t>
        </w:r>
      </w:ins>
      <w:ins w:id="1559" w:author="Author" w:date="2015-05-06T10:20:00Z">
        <w:r>
          <w:t>)</w:t>
        </w:r>
      </w:ins>
    </w:p>
    <w:p w14:paraId="3890180A" w14:textId="44D61013" w:rsidR="00C516DA" w:rsidRDefault="00C516DA" w:rsidP="003522EA">
      <w:pPr>
        <w:pStyle w:val="body"/>
        <w:rPr>
          <w:ins w:id="1560" w:author="Author" w:date="2015-04-30T14:49:00Z"/>
        </w:rPr>
      </w:pPr>
    </w:p>
    <w:p w14:paraId="54F6D9E1" w14:textId="77777777" w:rsidR="00544F3B" w:rsidRDefault="00544F3B" w:rsidP="003522EA">
      <w:pPr>
        <w:pStyle w:val="body"/>
      </w:pPr>
    </w:p>
    <w:p w14:paraId="442856B9" w14:textId="0DE9DACD" w:rsidR="00BC6B0D" w:rsidDel="00544F3B" w:rsidRDefault="00BC6B0D" w:rsidP="00FE2AB1">
      <w:pPr>
        <w:pStyle w:val="body"/>
        <w:ind w:firstLine="720"/>
        <w:rPr>
          <w:del w:id="1561" w:author="Author" w:date="2015-04-30T14:53:00Z"/>
        </w:rPr>
      </w:pPr>
      <w:del w:id="1562" w:author="Author" w:date="2015-04-30T14:53:00Z">
        <w:r w:rsidDel="00544F3B">
          <w:delText xml:space="preserve">peer: </w:delText>
        </w:r>
      </w:del>
      <w:del w:id="1563" w:author="Author" w:date="2015-04-30T14:52:00Z">
        <w:r w:rsidDel="00544F3B">
          <w:delText>ANY_USER</w:delText>
        </w:r>
      </w:del>
    </w:p>
    <w:p w14:paraId="6E879B93" w14:textId="22E61648" w:rsidR="00BC6B0D" w:rsidDel="00544F3B" w:rsidRDefault="00BC6B0D" w:rsidP="003522EA">
      <w:pPr>
        <w:pStyle w:val="body"/>
        <w:rPr>
          <w:del w:id="1564" w:author="Author" w:date="2015-04-30T14:53:00Z"/>
        </w:rPr>
      </w:pPr>
      <w:del w:id="1565" w:author="Author" w:date="2015-04-30T14:53:00Z">
        <w:r w:rsidDel="00544F3B">
          <w:tab/>
          <w:delText>ifn: *</w:delText>
        </w:r>
      </w:del>
    </w:p>
    <w:p w14:paraId="79E596AB" w14:textId="20542E2E" w:rsidR="00BC6B0D" w:rsidDel="00544F3B" w:rsidRDefault="00BC6B0D" w:rsidP="003522EA">
      <w:pPr>
        <w:pStyle w:val="body"/>
        <w:rPr>
          <w:del w:id="1566" w:author="Author" w:date="2015-04-30T14:53:00Z"/>
        </w:rPr>
      </w:pPr>
      <w:del w:id="1567" w:author="Author" w:date="2015-04-30T14:53:00Z">
        <w:r w:rsidDel="00544F3B">
          <w:tab/>
          <w:delText>mbr: *</w:delText>
        </w:r>
      </w:del>
    </w:p>
    <w:p w14:paraId="73BF79B1" w14:textId="59B33A82" w:rsidR="00BC6B0D" w:rsidRPr="003A5B30" w:rsidDel="00544F3B" w:rsidRDefault="00BC6B0D" w:rsidP="003522EA">
      <w:pPr>
        <w:pStyle w:val="body"/>
        <w:rPr>
          <w:del w:id="1568" w:author="Author" w:date="2015-04-30T14:53:00Z"/>
        </w:rPr>
      </w:pPr>
      <w:del w:id="1569" w:author="Author" w:date="2015-04-30T14:53:00Z">
        <w:r w:rsidDel="00544F3B">
          <w:tab/>
          <w:delText>action: 0x0</w:delText>
        </w:r>
      </w:del>
      <w:del w:id="1570" w:author="Author" w:date="2015-04-30T14:52:00Z">
        <w:r w:rsidR="000504FE" w:rsidDel="00544F3B">
          <w:delText>3</w:delText>
        </w:r>
        <w:r w:rsidDel="00544F3B">
          <w:delText xml:space="preserve"> </w:delText>
        </w:r>
      </w:del>
      <w:del w:id="1571" w:author="Author" w:date="2015-04-30T14:53:00Z">
        <w:r w:rsidDel="00544F3B">
          <w:delText xml:space="preserve">  (PROVIDE | OBSERVE)</w:delText>
        </w:r>
      </w:del>
    </w:p>
    <w:p w14:paraId="26768A1B" w14:textId="0F55CE3E" w:rsidR="007565A5" w:rsidRDefault="00FE7492">
      <w:pPr>
        <w:pStyle w:val="Heading4"/>
      </w:pPr>
      <w:r>
        <w:t xml:space="preserve">Search </w:t>
      </w:r>
      <w:r w:rsidR="00B55323">
        <w:t>Algorithm</w:t>
      </w:r>
    </w:p>
    <w:p w14:paraId="2C9D0208" w14:textId="659042F9" w:rsidR="006735D2" w:rsidRDefault="00FE7492" w:rsidP="00FE7492">
      <w:pPr>
        <w:pStyle w:val="body"/>
        <w:rPr>
          <w:ins w:id="1572" w:author="Author" w:date="2015-04-29T15:34:00Z"/>
        </w:rPr>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497D04">
        <w:t xml:space="preserve">Table </w:t>
      </w:r>
      <w:r w:rsidR="00497D04">
        <w:rPr>
          <w:noProof/>
        </w:rPr>
        <w:t>2</w:t>
      </w:r>
      <w:r w:rsidR="00497D04">
        <w:t>-2: Action Mask Matrix</w:t>
      </w:r>
      <w:r w:rsidR="00144F5E">
        <w:fldChar w:fldCharType="end"/>
      </w:r>
      <w:r w:rsidR="00144F5E">
        <w:t>.</w:t>
      </w:r>
    </w:p>
    <w:p w14:paraId="393ED135" w14:textId="77777777" w:rsidR="000D0958" w:rsidRDefault="000D0958" w:rsidP="000D0958">
      <w:pPr>
        <w:pStyle w:val="Heading4"/>
        <w:rPr>
          <w:ins w:id="1573" w:author="Author" w:date="2015-04-29T15:34:00Z"/>
        </w:rPr>
      </w:pPr>
      <w:ins w:id="1574" w:author="Author" w:date="2015-04-29T15:34:00Z">
        <w:r>
          <w:t>Search Priorities for Policy ACLs</w:t>
        </w:r>
      </w:ins>
    </w:p>
    <w:p w14:paraId="39ECB59F" w14:textId="77777777" w:rsidR="000D0958" w:rsidRDefault="000D0958" w:rsidP="000D0958">
      <w:pPr>
        <w:pStyle w:val="body"/>
        <w:rPr>
          <w:ins w:id="1575" w:author="Author" w:date="2015-04-29T15:34:00Z"/>
        </w:rPr>
      </w:pPr>
      <w:ins w:id="1576" w:author="Author" w:date="2015-04-29T15:34:00Z">
        <w:r>
          <w:t>Policy ACLs are searched in this order.  Once an authorized match or an explicit deny match is found, the search stops.</w:t>
        </w:r>
      </w:ins>
    </w:p>
    <w:p w14:paraId="490066A8" w14:textId="26788974" w:rsidR="000D0958" w:rsidRDefault="000D0958" w:rsidP="000D0958">
      <w:pPr>
        <w:pStyle w:val="numbrdlist"/>
        <w:numPr>
          <w:ilvl w:val="0"/>
          <w:numId w:val="74"/>
        </w:numPr>
        <w:rPr>
          <w:ins w:id="1577" w:author="Author" w:date="2015-04-29T15:34:00Z"/>
        </w:rPr>
      </w:pPr>
      <w:ins w:id="1578" w:author="Author" w:date="2015-04-29T15:34:00Z">
        <w:r>
          <w:t>ACLs are search</w:t>
        </w:r>
      </w:ins>
      <w:ins w:id="1579" w:author="Author" w:date="2015-05-01T14:41:00Z">
        <w:r w:rsidR="009A3758">
          <w:t>ed</w:t>
        </w:r>
      </w:ins>
      <w:ins w:id="1580" w:author="Author" w:date="2015-04-29T15:34:00Z">
        <w:r>
          <w:t xml:space="preserve"> using peer type </w:t>
        </w:r>
      </w:ins>
      <w:ins w:id="1581" w:author="Author" w:date="2015-04-30T15:35:00Z">
        <w:r w:rsidR="00101A8D">
          <w:t>WITH_</w:t>
        </w:r>
      </w:ins>
      <w:ins w:id="1582" w:author="Author" w:date="2015-04-29T15:34:00Z">
        <w:r>
          <w:t>PUBLIC_KEY</w:t>
        </w:r>
      </w:ins>
    </w:p>
    <w:p w14:paraId="2F6F2954" w14:textId="793DE268" w:rsidR="000D0958" w:rsidRDefault="000D0958" w:rsidP="000D0958">
      <w:pPr>
        <w:pStyle w:val="numbrdlist"/>
        <w:numPr>
          <w:ilvl w:val="0"/>
          <w:numId w:val="74"/>
        </w:numPr>
        <w:rPr>
          <w:ins w:id="1583" w:author="Author" w:date="2015-04-29T15:34:00Z"/>
        </w:rPr>
      </w:pPr>
      <w:ins w:id="1584" w:author="Author" w:date="2015-04-29T15:34:00Z">
        <w:r>
          <w:t>ACLs are search</w:t>
        </w:r>
      </w:ins>
      <w:ins w:id="1585" w:author="Author" w:date="2015-05-01T14:41:00Z">
        <w:r w:rsidR="009A3758">
          <w:t>ed</w:t>
        </w:r>
      </w:ins>
      <w:ins w:id="1586" w:author="Author" w:date="2015-04-29T15:34:00Z">
        <w:r>
          <w:t xml:space="preserve"> using peer type </w:t>
        </w:r>
      </w:ins>
      <w:ins w:id="1587" w:author="Author" w:date="2015-04-30T15:35:00Z">
        <w:r w:rsidR="00101A8D">
          <w:t>WITH_MEMBERSHIP</w:t>
        </w:r>
      </w:ins>
      <w:ins w:id="1588" w:author="Author" w:date="2015-04-29T15:34:00Z">
        <w:del w:id="1589" w:author="Author" w:date="2015-04-30T15:35:00Z">
          <w:r w:rsidDel="00101A8D">
            <w:delText>SECURITY_GROUP</w:delText>
          </w:r>
        </w:del>
        <w:r>
          <w:t>.  The ACLS are applied in undefined order.  A match found in any of the security group policy ACLs is considered a match is found.</w:t>
        </w:r>
      </w:ins>
    </w:p>
    <w:p w14:paraId="56913D60" w14:textId="5623A39F" w:rsidR="000D0958" w:rsidRDefault="000D0958" w:rsidP="000D0958">
      <w:pPr>
        <w:pStyle w:val="numbrdlist"/>
        <w:numPr>
          <w:ilvl w:val="0"/>
          <w:numId w:val="74"/>
        </w:numPr>
        <w:rPr>
          <w:ins w:id="1590" w:author="Author" w:date="2015-04-29T15:34:00Z"/>
        </w:rPr>
      </w:pPr>
      <w:ins w:id="1591" w:author="Author" w:date="2015-04-29T15:34:00Z">
        <w:r>
          <w:t>ACLs are search</w:t>
        </w:r>
      </w:ins>
      <w:ins w:id="1592" w:author="Author" w:date="2015-05-01T14:41:00Z">
        <w:r w:rsidR="009A3758">
          <w:t>ed</w:t>
        </w:r>
      </w:ins>
      <w:ins w:id="1593" w:author="Author" w:date="2015-04-29T15:34:00Z">
        <w:r>
          <w:t xml:space="preserve"> using peer type </w:t>
        </w:r>
      </w:ins>
      <w:ins w:id="1594" w:author="Author" w:date="2015-04-30T15:35:00Z">
        <w:r w:rsidR="00101A8D" w:rsidRPr="007F5D86">
          <w:rPr>
            <w:rPrChange w:id="1595" w:author="Author" w:date="2015-05-01T14:41:00Z">
              <w:rPr>
                <w:u w:val="single"/>
              </w:rPr>
            </w:rPrChange>
          </w:rPr>
          <w:t>FROM_CERTIFICATE_AUTHORITY</w:t>
        </w:r>
      </w:ins>
      <w:ins w:id="1596" w:author="Author" w:date="2015-04-29T15:34:00Z">
        <w:del w:id="1597" w:author="Author" w:date="2015-04-30T15:35:00Z">
          <w:r w:rsidDel="00101A8D">
            <w:delText>RESTRICTED_</w:delText>
          </w:r>
          <w:r w:rsidDel="00101A8D">
            <w:rPr>
              <w:u w:val="single"/>
            </w:rPr>
            <w:delText>USER</w:delText>
          </w:r>
        </w:del>
      </w:ins>
    </w:p>
    <w:p w14:paraId="1CEC7F1E" w14:textId="3905267C" w:rsidR="000D0958" w:rsidRDefault="000D0958" w:rsidP="000D0958">
      <w:pPr>
        <w:pStyle w:val="numbrdlist"/>
        <w:numPr>
          <w:ilvl w:val="0"/>
          <w:numId w:val="74"/>
        </w:numPr>
        <w:rPr>
          <w:ins w:id="1598" w:author="Author" w:date="2015-04-29T15:34:00Z"/>
        </w:rPr>
      </w:pPr>
      <w:ins w:id="1599" w:author="Author" w:date="2015-04-29T15:34:00Z">
        <w:r>
          <w:t>ACLs are searched using peer type ANY_</w:t>
        </w:r>
      </w:ins>
      <w:ins w:id="1600" w:author="Author" w:date="2015-04-30T15:36:00Z">
        <w:r w:rsidR="00101A8D">
          <w:t>TRUSTED</w:t>
        </w:r>
      </w:ins>
      <w:ins w:id="1601" w:author="Author" w:date="2015-04-29T15:34:00Z">
        <w:del w:id="1602" w:author="Author" w:date="2015-04-30T15:36:00Z">
          <w:r w:rsidDel="00101A8D">
            <w:delText>USER</w:delText>
          </w:r>
        </w:del>
      </w:ins>
    </w:p>
    <w:p w14:paraId="37D56350" w14:textId="3048DDB5" w:rsidR="000D0958" w:rsidRDefault="000D0958" w:rsidP="000D0958">
      <w:pPr>
        <w:pStyle w:val="numbrdlist"/>
        <w:numPr>
          <w:ilvl w:val="0"/>
          <w:numId w:val="74"/>
        </w:numPr>
        <w:rPr>
          <w:ins w:id="1603" w:author="Author" w:date="2015-04-29T15:34:00Z"/>
        </w:rPr>
      </w:pPr>
      <w:ins w:id="1604" w:author="Author" w:date="2015-04-29T15:34:00Z">
        <w:r>
          <w:t>ACLs are search</w:t>
        </w:r>
      </w:ins>
      <w:ins w:id="1605" w:author="Author" w:date="2015-05-01T14:41:00Z">
        <w:r w:rsidR="009A3758">
          <w:t>ed</w:t>
        </w:r>
      </w:ins>
      <w:ins w:id="1606" w:author="Author" w:date="2015-04-29T15:34:00Z">
        <w:r>
          <w:t xml:space="preserve"> using peer type </w:t>
        </w:r>
        <w:del w:id="1607" w:author="Author" w:date="2015-04-30T15:36:00Z">
          <w:r w:rsidDel="00101A8D">
            <w:delText>ANONYMOUS</w:delText>
          </w:r>
        </w:del>
      </w:ins>
      <w:ins w:id="1608" w:author="Author" w:date="2015-04-30T15:36:00Z">
        <w:r w:rsidR="00101A8D">
          <w:t>ALL</w:t>
        </w:r>
      </w:ins>
    </w:p>
    <w:p w14:paraId="5C6F69E8" w14:textId="104FBD7F" w:rsidR="000D0958" w:rsidDel="000D0958" w:rsidRDefault="000D0958" w:rsidP="00FE7492">
      <w:pPr>
        <w:pStyle w:val="body"/>
        <w:rPr>
          <w:del w:id="1609" w:author="Author" w:date="2015-04-29T15:34:00Z"/>
        </w:rPr>
      </w:pPr>
    </w:p>
    <w:p w14:paraId="3550AD95" w14:textId="0BC5351B" w:rsidR="00B55323" w:rsidRDefault="00B55323" w:rsidP="00B55323">
      <w:pPr>
        <w:pStyle w:val="Heading4"/>
      </w:pPr>
      <w:r>
        <w:t xml:space="preserve">Matching Algorithm within </w:t>
      </w:r>
      <w:r w:rsidR="00FE2AB1">
        <w:t xml:space="preserve">the rules of </w:t>
      </w:r>
      <w:r>
        <w:t>a</w:t>
      </w:r>
      <w:r w:rsidR="00CB7449">
        <w:t>n</w:t>
      </w:r>
      <w:r>
        <w:t xml:space="preserve"> </w:t>
      </w:r>
      <w:r w:rsidR="00955553">
        <w:t>ACL</w:t>
      </w:r>
    </w:p>
    <w:p w14:paraId="241CA834" w14:textId="340559C9" w:rsidR="00B25DFB" w:rsidRDefault="00B25DFB" w:rsidP="007851A4">
      <w:pPr>
        <w:pStyle w:val="body"/>
      </w:pPr>
      <w:r>
        <w:t>The following matching algorithm is used to fi</w:t>
      </w:r>
      <w:r w:rsidR="008F424D">
        <w:t xml:space="preserve">nd a match within </w:t>
      </w:r>
      <w:r w:rsidR="00FE2AB1">
        <w:t xml:space="preserve">the rules of </w:t>
      </w:r>
      <w:r w:rsidR="008F424D">
        <w:t>a</w:t>
      </w:r>
      <w:r w:rsidR="00CB7449">
        <w:t>n</w:t>
      </w:r>
      <w:r w:rsidR="008F424D">
        <w:t xml:space="preserve"> </w:t>
      </w:r>
      <w:r w:rsidR="00B66698">
        <w:t>ACL</w:t>
      </w:r>
      <w:r w:rsidR="008F424D">
        <w:t xml:space="preserve">.  Once a match </w:t>
      </w:r>
      <w:r w:rsidR="00FE2AB1">
        <w:t xml:space="preserve">is found with either authorized </w:t>
      </w:r>
      <w:r w:rsidR="006D5768">
        <w:t xml:space="preserve">action </w:t>
      </w:r>
      <w:r w:rsidR="00AD0B7D">
        <w:t>or an explicit deny</w:t>
      </w:r>
      <w:r w:rsidR="006D5768">
        <w:t xml:space="preserve"> action</w:t>
      </w:r>
      <w:r w:rsidR="008F424D">
        <w:t>, the search stops.</w:t>
      </w:r>
    </w:p>
    <w:p w14:paraId="16A9A93C" w14:textId="3A1B1B7A" w:rsidR="00B25DFB" w:rsidDel="000D0958" w:rsidRDefault="00B25DFB" w:rsidP="007851A4">
      <w:pPr>
        <w:pStyle w:val="body"/>
        <w:numPr>
          <w:ilvl w:val="0"/>
          <w:numId w:val="91"/>
        </w:numPr>
        <w:rPr>
          <w:del w:id="1610" w:author="Author" w:date="2015-04-29T15:35:00Z"/>
        </w:rPr>
      </w:pPr>
      <w:del w:id="1611" w:author="Author" w:date="2015-04-29T15:35:00Z">
        <w:r w:rsidDel="000D0958">
          <w:delText xml:space="preserve">If the rule </w:delText>
        </w:r>
        <w:r w:rsidR="00B66698" w:rsidDel="000D0958">
          <w:delText xml:space="preserve">specifies </w:delText>
        </w:r>
        <w:r w:rsidDel="000D0958">
          <w:delText>both object path and interface name, the message must match both.</w:delText>
        </w:r>
      </w:del>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pPr>
      <w:r>
        <w:t>If the rule specifies member name, the message must match the</w:t>
      </w:r>
      <w:r w:rsidR="00B25DFB">
        <w:t xml:space="preserve"> member name</w:t>
      </w:r>
      <w:r w:rsidR="00CB7449">
        <w:t>.</w:t>
      </w:r>
    </w:p>
    <w:p w14:paraId="674FD14D" w14:textId="03EC66EE" w:rsidR="00CB7449" w:rsidRDefault="00CB7449" w:rsidP="007851A4">
      <w:pPr>
        <w:pStyle w:val="body"/>
        <w:numPr>
          <w:ilvl w:val="0"/>
          <w:numId w:val="91"/>
        </w:numPr>
      </w:pPr>
      <w:r>
        <w:lastRenderedPageBreak/>
        <w:t>If the rule specifies a type, the message must match the type</w:t>
      </w:r>
    </w:p>
    <w:p w14:paraId="068C4F37" w14:textId="1A112984" w:rsidR="00B25DFB" w:rsidDel="000D0958" w:rsidRDefault="00B25DFB">
      <w:pPr>
        <w:pStyle w:val="body"/>
        <w:numPr>
          <w:ilvl w:val="0"/>
          <w:numId w:val="91"/>
        </w:numPr>
        <w:rPr>
          <w:del w:id="1612" w:author="Author" w:date="2015-04-29T15:36:00Z"/>
        </w:rPr>
      </w:pPr>
      <w:r>
        <w:t xml:space="preserve">Verify whether the requested permission is allowed by the </w:t>
      </w:r>
      <w:r w:rsidR="00CB7449">
        <w:t xml:space="preserve">action </w:t>
      </w:r>
      <w:r>
        <w:t>mask at the member.</w:t>
      </w:r>
      <w:r w:rsidR="0090039B">
        <w:t xml:space="preserve">  </w:t>
      </w:r>
      <w:ins w:id="1613" w:author="Author" w:date="2015-04-29T15:36:00Z">
        <w:r w:rsidR="000D0958">
          <w:t>A more specific match has higher precedence than a prefix match.</w:t>
        </w:r>
      </w:ins>
      <w:del w:id="1614" w:author="Author" w:date="2015-04-29T15:36:00Z">
        <w:r w:rsidR="0090039B" w:rsidDel="000D0958">
          <w:delText>The following search is executed in the given precedence.</w:delText>
        </w:r>
      </w:del>
    </w:p>
    <w:p w14:paraId="75336E7B" w14:textId="6A511BB6" w:rsidR="00B25DFB" w:rsidDel="000D0958" w:rsidRDefault="00B25DFB">
      <w:pPr>
        <w:pStyle w:val="body"/>
        <w:numPr>
          <w:ilvl w:val="0"/>
          <w:numId w:val="91"/>
        </w:numPr>
        <w:rPr>
          <w:del w:id="1615" w:author="Author" w:date="2015-04-29T15:36:00Z"/>
        </w:rPr>
        <w:pPrChange w:id="1616" w:author="Author" w:date="2015-04-29T15:36:00Z">
          <w:pPr>
            <w:pStyle w:val="body"/>
            <w:numPr>
              <w:ilvl w:val="1"/>
              <w:numId w:val="91"/>
            </w:numPr>
            <w:ind w:left="2160" w:hanging="360"/>
          </w:pPr>
        </w:pPrChange>
      </w:pPr>
      <w:del w:id="1617" w:author="Author" w:date="2015-04-29T15:36:00Z">
        <w:r w:rsidDel="000D0958">
          <w:delText xml:space="preserve">When a member name has an exact match and </w:delText>
        </w:r>
        <w:r w:rsidR="00CB7449" w:rsidDel="000D0958">
          <w:delText xml:space="preserve">the action mask indicates access is </w:delText>
        </w:r>
        <w:r w:rsidDel="000D0958">
          <w:delText>explicitly denied then t</w:delText>
        </w:r>
        <w:r w:rsidR="00AD0B7D" w:rsidDel="000D0958">
          <w:delText xml:space="preserve">he explicit deny </w:delText>
        </w:r>
        <w:r w:rsidR="00FE2AB1" w:rsidDel="000D0958">
          <w:delText xml:space="preserve">match </w:delText>
        </w:r>
        <w:r w:rsidR="00CB7449" w:rsidDel="000D0958">
          <w:delText>is found.</w:delText>
        </w:r>
      </w:del>
    </w:p>
    <w:p w14:paraId="6A63F124" w14:textId="341983DA" w:rsidR="00B25DFB" w:rsidDel="000D0958" w:rsidRDefault="00B25DFB">
      <w:pPr>
        <w:pStyle w:val="body"/>
        <w:numPr>
          <w:ilvl w:val="0"/>
          <w:numId w:val="91"/>
        </w:numPr>
        <w:rPr>
          <w:del w:id="1618" w:author="Author" w:date="2015-04-29T15:36:00Z"/>
        </w:rPr>
        <w:pPrChange w:id="1619" w:author="Author" w:date="2015-04-29T15:36:00Z">
          <w:pPr>
            <w:pStyle w:val="body"/>
            <w:numPr>
              <w:ilvl w:val="1"/>
              <w:numId w:val="91"/>
            </w:numPr>
            <w:ind w:left="2160" w:hanging="360"/>
          </w:pPr>
        </w:pPrChange>
      </w:pPr>
      <w:del w:id="1620" w:author="Author" w:date="2015-04-29T15:36:00Z">
        <w:r w:rsidDel="000D0958">
          <w:delText xml:space="preserve">When a member name has an exact match and is </w:delText>
        </w:r>
        <w:r w:rsidR="00CB7449" w:rsidDel="000D0958">
          <w:delText xml:space="preserve">allowed by the action mask </w:delText>
        </w:r>
        <w:r w:rsidDel="000D0958">
          <w:delText>then a</w:delText>
        </w:r>
        <w:r w:rsidR="00FE2AB1" w:rsidDel="000D0958">
          <w:delText xml:space="preserve">n authorized </w:delText>
        </w:r>
        <w:r w:rsidDel="000D0958">
          <w:delText>match</w:delText>
        </w:r>
        <w:r w:rsidR="00CB7449" w:rsidDel="000D0958">
          <w:delText xml:space="preserve"> is found.</w:delText>
        </w:r>
      </w:del>
    </w:p>
    <w:p w14:paraId="424E07ED" w14:textId="7D502CFA" w:rsidR="00B25DFB" w:rsidDel="000D0958" w:rsidRDefault="00B25DFB">
      <w:pPr>
        <w:pStyle w:val="body"/>
        <w:numPr>
          <w:ilvl w:val="0"/>
          <w:numId w:val="91"/>
        </w:numPr>
        <w:rPr>
          <w:del w:id="1621" w:author="Author" w:date="2015-04-29T15:36:00Z"/>
        </w:rPr>
        <w:pPrChange w:id="1622" w:author="Author" w:date="2015-04-29T15:36:00Z">
          <w:pPr>
            <w:pStyle w:val="body"/>
            <w:numPr>
              <w:ilvl w:val="1"/>
              <w:numId w:val="91"/>
            </w:numPr>
            <w:ind w:left="2160" w:hanging="360"/>
          </w:pPr>
        </w:pPrChange>
      </w:pPr>
      <w:del w:id="1623" w:author="Author" w:date="2015-04-29T15:36:00Z">
        <w:r w:rsidDel="000D0958">
          <w:delText xml:space="preserve">When a member name has a prefix match and </w:delText>
        </w:r>
        <w:r w:rsidR="00CB7449" w:rsidDel="000D0958">
          <w:delText xml:space="preserve">the action mask indicates access </w:delText>
        </w:r>
        <w:r w:rsidDel="000D0958">
          <w:delText xml:space="preserve">explicitly denied then </w:delText>
        </w:r>
        <w:r w:rsidR="00AD0B7D" w:rsidDel="000D0958">
          <w:delText>the explicit deny</w:delText>
        </w:r>
        <w:r w:rsidR="00CB7449" w:rsidDel="000D0958">
          <w:delText xml:space="preserve"> </w:delText>
        </w:r>
        <w:r w:rsidR="00FE2AB1" w:rsidDel="000D0958">
          <w:delText xml:space="preserve">match </w:delText>
        </w:r>
        <w:r w:rsidR="00CB7449" w:rsidDel="000D0958">
          <w:delText>is found</w:delText>
        </w:r>
        <w:r w:rsidDel="000D0958">
          <w:delText>.</w:delText>
        </w:r>
      </w:del>
    </w:p>
    <w:p w14:paraId="5777EDEE" w14:textId="5DA4E5CF" w:rsidR="00B25DFB" w:rsidRPr="00CF28F7" w:rsidRDefault="00B25DFB">
      <w:pPr>
        <w:pStyle w:val="body"/>
        <w:numPr>
          <w:ilvl w:val="0"/>
          <w:numId w:val="91"/>
        </w:numPr>
        <w:pPrChange w:id="1624" w:author="Author" w:date="2015-04-29T15:36:00Z">
          <w:pPr>
            <w:pStyle w:val="body"/>
            <w:numPr>
              <w:ilvl w:val="1"/>
              <w:numId w:val="91"/>
            </w:numPr>
            <w:ind w:left="2160" w:hanging="360"/>
          </w:pPr>
        </w:pPrChange>
      </w:pPr>
      <w:del w:id="1625" w:author="Author" w:date="2015-04-29T15:36:00Z">
        <w:r w:rsidDel="000D0958">
          <w:delText xml:space="preserve"> When a member name has a prefix match and is </w:delText>
        </w:r>
        <w:r w:rsidR="00CB7449" w:rsidDel="000D0958">
          <w:delText xml:space="preserve">allowed by the action mask </w:delText>
        </w:r>
        <w:r w:rsidDel="000D0958">
          <w:delText>then is a</w:delText>
        </w:r>
        <w:r w:rsidR="00FE2AB1" w:rsidDel="000D0958">
          <w:delText xml:space="preserve">n authorized </w:delText>
        </w:r>
        <w:r w:rsidDel="000D0958">
          <w:delText>match</w:delText>
        </w:r>
        <w:r w:rsidR="00CB7449" w:rsidDel="000D0958">
          <w:delText xml:space="preserve"> is found.</w:delText>
        </w:r>
      </w:del>
    </w:p>
    <w:p w14:paraId="67293526" w14:textId="09947653" w:rsidR="00B55323" w:rsidDel="000D0958" w:rsidRDefault="00B55323" w:rsidP="00B55323">
      <w:pPr>
        <w:pStyle w:val="Heading4"/>
        <w:rPr>
          <w:del w:id="1626" w:author="Author" w:date="2015-04-29T15:37:00Z"/>
        </w:rPr>
      </w:pPr>
      <w:del w:id="1627" w:author="Author" w:date="2015-04-29T15:37:00Z">
        <w:r w:rsidDel="000D0958">
          <w:delText xml:space="preserve">Search Priorities for Policy </w:delText>
        </w:r>
        <w:r w:rsidR="00955553" w:rsidDel="000D0958">
          <w:delText>ACLs</w:delText>
        </w:r>
        <w:bookmarkStart w:id="1628" w:name="_Toc418259407"/>
        <w:bookmarkEnd w:id="1628"/>
      </w:del>
    </w:p>
    <w:p w14:paraId="32E8CE4B" w14:textId="026E8289" w:rsidR="00B55323" w:rsidDel="000D0958" w:rsidRDefault="00B55323" w:rsidP="00B55323">
      <w:pPr>
        <w:pStyle w:val="body"/>
        <w:rPr>
          <w:del w:id="1629" w:author="Author" w:date="2015-04-29T15:37:00Z"/>
        </w:rPr>
      </w:pPr>
      <w:del w:id="1630" w:author="Author" w:date="2015-04-29T15:37:00Z">
        <w:r w:rsidDel="000D0958">
          <w:delText xml:space="preserve">Policy </w:delText>
        </w:r>
        <w:r w:rsidR="00955553" w:rsidDel="000D0958">
          <w:delText xml:space="preserve">ACLs </w:delText>
        </w:r>
        <w:r w:rsidDel="000D0958">
          <w:delText>are searched in this order.  Once a</w:delText>
        </w:r>
        <w:r w:rsidR="00FE2AB1" w:rsidDel="000D0958">
          <w:delText xml:space="preserve">n authorized </w:delText>
        </w:r>
        <w:r w:rsidDel="000D0958">
          <w:delText xml:space="preserve">match </w:delText>
        </w:r>
        <w:r w:rsidR="00231A09" w:rsidDel="000D0958">
          <w:delText xml:space="preserve">or an explicit deny </w:delText>
        </w:r>
        <w:r w:rsidR="00FE2AB1" w:rsidDel="000D0958">
          <w:delText xml:space="preserve">match </w:delText>
        </w:r>
        <w:r w:rsidDel="000D0958">
          <w:delText>is found, the search stops.</w:delText>
        </w:r>
        <w:bookmarkStart w:id="1631" w:name="_Toc418259408"/>
        <w:bookmarkEnd w:id="1631"/>
      </w:del>
    </w:p>
    <w:p w14:paraId="2D4DDAD7" w14:textId="69C60234" w:rsidR="008F76C7" w:rsidDel="000D0958" w:rsidRDefault="00955553" w:rsidP="00B55323">
      <w:pPr>
        <w:pStyle w:val="numbrdlist"/>
        <w:numPr>
          <w:ilvl w:val="0"/>
          <w:numId w:val="74"/>
        </w:numPr>
        <w:rPr>
          <w:del w:id="1632" w:author="Author" w:date="2015-04-29T15:37:00Z"/>
        </w:rPr>
      </w:pPr>
      <w:del w:id="1633" w:author="Author" w:date="2015-04-29T15:37:00Z">
        <w:r w:rsidDel="000D0958">
          <w:delText>ACLs</w:delText>
        </w:r>
        <w:r w:rsidR="00FE2AB1" w:rsidDel="000D0958">
          <w:delText xml:space="preserve"> are search using peer type PUBLIC_KEY</w:delText>
        </w:r>
        <w:bookmarkStart w:id="1634" w:name="_Toc418259409"/>
        <w:bookmarkEnd w:id="1634"/>
      </w:del>
    </w:p>
    <w:p w14:paraId="03BEB024" w14:textId="5909A55B" w:rsidR="008F76C7" w:rsidDel="000D0958" w:rsidRDefault="00FE2AB1">
      <w:pPr>
        <w:pStyle w:val="numbrdlist"/>
        <w:numPr>
          <w:ilvl w:val="0"/>
          <w:numId w:val="74"/>
        </w:numPr>
        <w:rPr>
          <w:del w:id="1635" w:author="Author" w:date="2015-04-29T15:37:00Z"/>
        </w:rPr>
      </w:pPr>
      <w:del w:id="1636" w:author="Author" w:date="2015-04-29T15:37:00Z">
        <w:r w:rsidDel="000D0958">
          <w:delText xml:space="preserve">ACLs are search using peer type SECURITY_GROUP.  The ACLS </w:delText>
        </w:r>
        <w:r w:rsidR="008F76C7" w:rsidDel="000D0958">
          <w:delText xml:space="preserve">are applied in undefined order. </w:delText>
        </w:r>
        <w:r w:rsidR="0090039B" w:rsidDel="000D0958">
          <w:delText xml:space="preserve"> </w:delText>
        </w:r>
        <w:r w:rsidR="00AD0B7D" w:rsidDel="000D0958">
          <w:delText>A match found in any of the security group policy ACLs is consider</w:delText>
        </w:r>
        <w:r w:rsidDel="000D0958">
          <w:delText>ed</w:delText>
        </w:r>
        <w:r w:rsidR="00AD0B7D" w:rsidDel="000D0958">
          <w:delText xml:space="preserve"> a match is found.</w:delText>
        </w:r>
        <w:bookmarkStart w:id="1637" w:name="_Toc418259410"/>
        <w:bookmarkEnd w:id="1637"/>
      </w:del>
    </w:p>
    <w:p w14:paraId="59F8562F" w14:textId="4B7E44FF" w:rsidR="0011164E" w:rsidDel="000D0958" w:rsidRDefault="00FE2AB1">
      <w:pPr>
        <w:pStyle w:val="numbrdlist"/>
        <w:numPr>
          <w:ilvl w:val="0"/>
          <w:numId w:val="74"/>
        </w:numPr>
        <w:rPr>
          <w:del w:id="1638" w:author="Author" w:date="2015-04-29T15:37:00Z"/>
        </w:rPr>
      </w:pPr>
      <w:del w:id="1639" w:author="Author" w:date="2015-04-29T15:37:00Z">
        <w:r w:rsidDel="000D0958">
          <w:delText>ACLs are search using peer type RESTRICTED_</w:delText>
        </w:r>
        <w:r w:rsidDel="000D0958">
          <w:rPr>
            <w:u w:val="single"/>
          </w:rPr>
          <w:delText>USER</w:delText>
        </w:r>
        <w:bookmarkStart w:id="1640" w:name="_Toc418259411"/>
        <w:bookmarkEnd w:id="1640"/>
      </w:del>
    </w:p>
    <w:p w14:paraId="47FC8840" w14:textId="4B0A2048" w:rsidR="00955553" w:rsidDel="000D0958" w:rsidRDefault="00FE2AB1" w:rsidP="008F76C7">
      <w:pPr>
        <w:pStyle w:val="numbrdlist"/>
        <w:numPr>
          <w:ilvl w:val="0"/>
          <w:numId w:val="74"/>
        </w:numPr>
        <w:rPr>
          <w:del w:id="1641" w:author="Author" w:date="2015-04-29T15:37:00Z"/>
        </w:rPr>
      </w:pPr>
      <w:del w:id="1642" w:author="Author" w:date="2015-04-29T15:37:00Z">
        <w:r w:rsidDel="000D0958">
          <w:delText>ACLs are searched using peer type ANY_USER</w:delText>
        </w:r>
        <w:bookmarkStart w:id="1643" w:name="_Toc418259412"/>
        <w:bookmarkEnd w:id="1643"/>
      </w:del>
    </w:p>
    <w:p w14:paraId="542CD1F9" w14:textId="38D66796" w:rsidR="006A2AF2" w:rsidDel="000D0958" w:rsidRDefault="00FE2AB1" w:rsidP="003522EA">
      <w:pPr>
        <w:pStyle w:val="numbrdlist"/>
        <w:numPr>
          <w:ilvl w:val="0"/>
          <w:numId w:val="74"/>
        </w:numPr>
        <w:rPr>
          <w:del w:id="1644" w:author="Author" w:date="2015-04-29T15:37:00Z"/>
        </w:rPr>
      </w:pPr>
      <w:del w:id="1645" w:author="Author" w:date="2015-04-29T15:37:00Z">
        <w:r w:rsidDel="000D0958">
          <w:delText>ACLs are search using peer type ANONYMOUS</w:delText>
        </w:r>
        <w:bookmarkStart w:id="1646" w:name="_Toc418259413"/>
        <w:bookmarkEnd w:id="1646"/>
      </w:del>
    </w:p>
    <w:p w14:paraId="41C61BA4" w14:textId="05E3C3F3" w:rsidR="005C7089" w:rsidRDefault="00E37DF9" w:rsidP="00E37DF9">
      <w:pPr>
        <w:pStyle w:val="Heading2"/>
      </w:pPr>
      <w:bookmarkStart w:id="1647" w:name="_Toc414630558"/>
      <w:bookmarkStart w:id="1648" w:name="_Toc414881079"/>
      <w:bookmarkStart w:id="1649" w:name="_Toc414884899"/>
      <w:bookmarkStart w:id="1650" w:name="_Toc414630559"/>
      <w:bookmarkStart w:id="1651" w:name="_Toc414881080"/>
      <w:bookmarkStart w:id="1652" w:name="_Toc414884900"/>
      <w:bookmarkStart w:id="1653" w:name="_Toc414630560"/>
      <w:bookmarkStart w:id="1654" w:name="_Toc414881081"/>
      <w:bookmarkStart w:id="1655" w:name="_Toc414884901"/>
      <w:bookmarkStart w:id="1656" w:name="_Toc414630561"/>
      <w:bookmarkStart w:id="1657" w:name="_Toc414881082"/>
      <w:bookmarkStart w:id="1658" w:name="_Toc414884902"/>
      <w:bookmarkStart w:id="1659" w:name="_Toc402426209"/>
      <w:bookmarkStart w:id="1660" w:name="_Toc407091997"/>
      <w:bookmarkStart w:id="1661" w:name="_Toc407106166"/>
      <w:bookmarkStart w:id="1662" w:name="_Toc407107266"/>
      <w:bookmarkStart w:id="1663" w:name="_Toc408820894"/>
      <w:bookmarkStart w:id="1664" w:name="_Toc408922055"/>
      <w:bookmarkStart w:id="1665" w:name="_Toc409079287"/>
      <w:bookmarkStart w:id="1666" w:name="_Toc402426210"/>
      <w:bookmarkStart w:id="1667" w:name="_Toc407091998"/>
      <w:bookmarkStart w:id="1668" w:name="_Toc407106167"/>
      <w:bookmarkStart w:id="1669" w:name="_Toc407107267"/>
      <w:bookmarkStart w:id="1670" w:name="_Toc408820895"/>
      <w:bookmarkStart w:id="1671" w:name="_Toc408922056"/>
      <w:bookmarkStart w:id="1672" w:name="_Toc409079288"/>
      <w:bookmarkStart w:id="1673" w:name="_Toc402426211"/>
      <w:bookmarkStart w:id="1674" w:name="_Toc407091999"/>
      <w:bookmarkStart w:id="1675" w:name="_Toc407106168"/>
      <w:bookmarkStart w:id="1676" w:name="_Toc407107268"/>
      <w:bookmarkStart w:id="1677" w:name="_Toc408820896"/>
      <w:bookmarkStart w:id="1678" w:name="_Toc408922057"/>
      <w:bookmarkStart w:id="1679" w:name="_Toc409079289"/>
      <w:bookmarkStart w:id="1680" w:name="_Toc402426271"/>
      <w:bookmarkStart w:id="1681" w:name="_Toc407092059"/>
      <w:bookmarkStart w:id="1682" w:name="_Toc407106228"/>
      <w:bookmarkStart w:id="1683" w:name="_Toc407107328"/>
      <w:bookmarkStart w:id="1684" w:name="_Toc408820956"/>
      <w:bookmarkStart w:id="1685" w:name="_Toc408922117"/>
      <w:bookmarkStart w:id="1686" w:name="_Toc409079349"/>
      <w:bookmarkStart w:id="1687" w:name="_Toc402426272"/>
      <w:bookmarkStart w:id="1688" w:name="_Toc407092060"/>
      <w:bookmarkStart w:id="1689" w:name="_Toc407106229"/>
      <w:bookmarkStart w:id="1690" w:name="_Toc407107329"/>
      <w:bookmarkStart w:id="1691" w:name="_Toc408820957"/>
      <w:bookmarkStart w:id="1692" w:name="_Toc408922118"/>
      <w:bookmarkStart w:id="1693" w:name="_Toc409079350"/>
      <w:bookmarkStart w:id="1694" w:name="_Toc418259414"/>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r>
        <w:t>Certificates</w:t>
      </w:r>
      <w:bookmarkEnd w:id="1694"/>
      <w:r w:rsidR="002208AD">
        <w:t xml:space="preserve"> </w:t>
      </w:r>
    </w:p>
    <w:p w14:paraId="207E9471" w14:textId="6B6821C3"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However, certain devices do not have access to a trusted real time clock.  In such cases, application</w:t>
      </w:r>
      <w:r w:rsidR="00AD0B7D">
        <w:t>s</w:t>
      </w:r>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1695" w:name="_Toc418259415"/>
      <w:r>
        <w:t>Main Certificate Structure</w:t>
      </w:r>
      <w:bookmarkEnd w:id="1695"/>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Certificate ::=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tbsCertificate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signatureAlgorithm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signatureValue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TBSCertificate ::=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version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serialNumber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validity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subjectPublicKeyInfo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issuerUniqueID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subjectUniqueID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extensions EXPLICIT</w:t>
      </w:r>
    </w:p>
    <w:p w14:paraId="5E62AE2A" w14:textId="6DB99DF5" w:rsidR="00D718F0"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20888779" w14:textId="77777777" w:rsidR="00E30ED1" w:rsidRDefault="00E30ED1" w:rsidP="00D718F0">
      <w:pPr>
        <w:spacing w:before="0" w:after="0" w:line="240" w:lineRule="auto"/>
        <w:ind w:left="0"/>
        <w:rPr>
          <w:rFonts w:ascii="Courier New" w:hAnsi="Courier New" w:cs="Courier New"/>
          <w:sz w:val="20"/>
          <w:szCs w:val="20"/>
        </w:rPr>
      </w:pPr>
    </w:p>
    <w:p w14:paraId="1C74E9D7" w14:textId="77777777" w:rsidR="00E30ED1" w:rsidRPr="00FE2AB1" w:rsidRDefault="00E30ED1" w:rsidP="00E30ED1">
      <w:pPr>
        <w:spacing w:before="0" w:after="0" w:line="240" w:lineRule="auto"/>
        <w:rPr>
          <w:rFonts w:ascii="Courier New" w:hAnsi="Courier New" w:cs="Courier New"/>
          <w:sz w:val="20"/>
          <w:szCs w:val="20"/>
        </w:rPr>
      </w:pPr>
      <w:r w:rsidRPr="00FE2AB1">
        <w:rPr>
          <w:rFonts w:ascii="Courier New" w:hAnsi="Courier New" w:cs="Courier New"/>
          <w:sz w:val="20"/>
          <w:szCs w:val="20"/>
        </w:rPr>
        <w:t>Extensions ::= SEQUENCE {</w:t>
      </w:r>
    </w:p>
    <w:p w14:paraId="4C3B8F62" w14:textId="77777777" w:rsidR="00E30ED1" w:rsidRPr="00FE2AB1" w:rsidRDefault="00E30ED1" w:rsidP="00E30ED1">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771A8D6D" w14:textId="77777777" w:rsidR="00E85D1D" w:rsidRDefault="00E30ED1" w:rsidP="00E30ED1">
      <w:pPr>
        <w:spacing w:before="0" w:after="0" w:line="240" w:lineRule="auto"/>
        <w:ind w:firstLine="720"/>
        <w:rPr>
          <w:ins w:id="1696" w:author="Author" w:date="2015-04-30T15:59:00Z"/>
          <w:rFonts w:ascii="Courier New" w:hAnsi="Courier New" w:cs="Courier New"/>
          <w:sz w:val="20"/>
          <w:szCs w:val="20"/>
        </w:rPr>
      </w:pPr>
      <w:r w:rsidRPr="00FE2AB1">
        <w:rPr>
          <w:rFonts w:ascii="Courier New" w:hAnsi="Courier New" w:cs="Courier New"/>
          <w:sz w:val="20"/>
          <w:szCs w:val="20"/>
        </w:rPr>
        <w:t>SubjectAltName SEQUENCE { 2.5.29.17 (</w:t>
      </w:r>
      <w:ins w:id="1697" w:author="Author" w:date="2015-04-30T15:45:00Z">
        <w:r w:rsidR="00BC1D69">
          <w:rPr>
            <w:rFonts w:ascii="Courier New" w:hAnsi="Courier New" w:cs="Courier New"/>
            <w:sz w:val="20"/>
            <w:szCs w:val="20"/>
          </w:rPr>
          <w:t>id-ce-</w:t>
        </w:r>
      </w:ins>
      <w:r w:rsidRPr="00FE2AB1">
        <w:rPr>
          <w:rFonts w:ascii="Courier New" w:hAnsi="Courier New" w:cs="Courier New"/>
          <w:sz w:val="20"/>
          <w:szCs w:val="20"/>
        </w:rPr>
        <w:t xml:space="preserve">subjectAltName), </w:t>
      </w:r>
    </w:p>
    <w:p w14:paraId="67C9C60D" w14:textId="105C0189" w:rsidR="00E85D1D" w:rsidRDefault="00E85D1D" w:rsidP="00E30ED1">
      <w:pPr>
        <w:spacing w:before="0" w:after="0" w:line="240" w:lineRule="auto"/>
        <w:ind w:firstLine="720"/>
        <w:rPr>
          <w:ins w:id="1698" w:author="Author" w:date="2015-04-30T16:00:00Z"/>
          <w:rFonts w:ascii="Courier New" w:hAnsi="Courier New" w:cs="Courier New"/>
          <w:sz w:val="20"/>
          <w:szCs w:val="20"/>
        </w:rPr>
      </w:pPr>
      <w:ins w:id="1699" w:author="Author" w:date="2015-04-30T15:59:00Z">
        <w:r>
          <w:rPr>
            <w:rFonts w:ascii="Courier New" w:hAnsi="Courier New" w:cs="Courier New"/>
            <w:sz w:val="20"/>
            <w:szCs w:val="20"/>
          </w:rPr>
          <w:t xml:space="preserve">     SEQUENCE { CHOICE[0] </w:t>
        </w:r>
      </w:ins>
      <w:ins w:id="1700" w:author="Author" w:date="2015-04-30T16:00:00Z">
        <w:r>
          <w:rPr>
            <w:rFonts w:ascii="Courier New" w:hAnsi="Courier New" w:cs="Courier New"/>
            <w:sz w:val="20"/>
            <w:szCs w:val="20"/>
          </w:rPr>
          <w:t xml:space="preserve">(otherName) </w:t>
        </w:r>
      </w:ins>
    </w:p>
    <w:p w14:paraId="0E1B749D" w14:textId="4D0363C3" w:rsidR="00E30ED1" w:rsidRPr="00FE2AB1" w:rsidRDefault="00E85D1D" w:rsidP="00E30ED1">
      <w:pPr>
        <w:spacing w:before="0" w:after="0" w:line="240" w:lineRule="auto"/>
        <w:ind w:firstLine="720"/>
        <w:rPr>
          <w:rFonts w:ascii="Courier New" w:hAnsi="Courier New" w:cs="Courier New"/>
          <w:sz w:val="20"/>
          <w:szCs w:val="20"/>
        </w:rPr>
      </w:pPr>
      <w:ins w:id="1701" w:author="Author" w:date="2015-04-30T16:00:00Z">
        <w:r>
          <w:rPr>
            <w:rFonts w:ascii="Courier New" w:hAnsi="Courier New" w:cs="Courier New"/>
            <w:sz w:val="20"/>
            <w:szCs w:val="20"/>
          </w:rPr>
          <w:t xml:space="preserve">                    SEQUENCE {</w:t>
        </w:r>
      </w:ins>
      <w:ins w:id="1702" w:author="Author" w:date="2015-04-30T16:01:00Z">
        <w:r>
          <w:rPr>
            <w:rFonts w:ascii="Courier New" w:hAnsi="Courier New" w:cs="Courier New"/>
            <w:sz w:val="20"/>
            <w:szCs w:val="20"/>
          </w:rPr>
          <w:t xml:space="preserve"> 1.3.6.1.4.1.44924.1.3</w:t>
        </w:r>
        <w:r w:rsidRPr="00FE2AB1">
          <w:rPr>
            <w:rFonts w:ascii="Courier New" w:hAnsi="Courier New" w:cs="Courier New"/>
            <w:sz w:val="20"/>
            <w:szCs w:val="20"/>
          </w:rPr>
          <w:t xml:space="preserve"> </w:t>
        </w:r>
        <w:r>
          <w:rPr>
            <w:rFonts w:ascii="Courier New" w:hAnsi="Courier New" w:cs="Courier New"/>
            <w:sz w:val="20"/>
            <w:szCs w:val="20"/>
          </w:rPr>
          <w:t>(AllSeen Security Group ID),</w:t>
        </w:r>
      </w:ins>
      <w:ins w:id="1703" w:author="Author" w:date="2015-04-30T16:00:00Z">
        <w:r>
          <w:rPr>
            <w:rFonts w:ascii="Courier New" w:hAnsi="Courier New" w:cs="Courier New"/>
            <w:sz w:val="20"/>
            <w:szCs w:val="20"/>
          </w:rPr>
          <w:t xml:space="preserve"> </w:t>
        </w:r>
      </w:ins>
      <w:r w:rsidR="00E30ED1" w:rsidRPr="00FE2AB1">
        <w:rPr>
          <w:rFonts w:ascii="Courier New" w:hAnsi="Courier New" w:cs="Courier New"/>
          <w:sz w:val="20"/>
          <w:szCs w:val="20"/>
        </w:rPr>
        <w:t>OCTET STRING</w:t>
      </w:r>
      <w:ins w:id="1704" w:author="Author" w:date="2015-04-30T16:03:00Z">
        <w:r>
          <w:rPr>
            <w:rFonts w:ascii="Courier New" w:hAnsi="Courier New" w:cs="Courier New"/>
            <w:sz w:val="20"/>
            <w:szCs w:val="20"/>
          </w:rPr>
          <w:t>}}</w:t>
        </w:r>
      </w:ins>
      <w:del w:id="1705" w:author="Author" w:date="2015-04-30T16:13:00Z">
        <w:r w:rsidR="00E30ED1" w:rsidRPr="00FE2AB1" w:rsidDel="000A4611">
          <w:rPr>
            <w:rFonts w:ascii="Courier New" w:hAnsi="Courier New" w:cs="Courier New"/>
            <w:sz w:val="20"/>
            <w:szCs w:val="20"/>
          </w:rPr>
          <w:delText xml:space="preserve"> </w:delText>
        </w:r>
      </w:del>
      <w:r w:rsidR="00E30ED1" w:rsidRPr="00FE2AB1">
        <w:rPr>
          <w:rFonts w:ascii="Courier New" w:hAnsi="Courier New" w:cs="Courier New"/>
          <w:sz w:val="20"/>
          <w:szCs w:val="20"/>
        </w:rPr>
        <w:t>},</w:t>
      </w:r>
    </w:p>
    <w:p w14:paraId="4E557344" w14:textId="183CA1A2" w:rsidR="00E30ED1" w:rsidRPr="00FE2AB1" w:rsidRDefault="00E30ED1" w:rsidP="00FE2AB1">
      <w:pPr>
        <w:pStyle w:val="HTMLPreformatted"/>
        <w:ind w:left="720" w:firstLine="720"/>
        <w:rPr>
          <w:rFonts w:ascii="Courier New" w:hAnsi="Courier New" w:cs="Courier New"/>
          <w:color w:val="000000"/>
        </w:rPr>
      </w:pPr>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ins w:id="1706" w:author="Author" w:date="2015-04-30T16:14:00Z">
        <w:r w:rsidR="000A4611">
          <w:rPr>
            <w:rFonts w:ascii="Courier New" w:hAnsi="Courier New" w:cs="Courier New"/>
            <w:color w:val="000000"/>
          </w:rPr>
          <w:t xml:space="preserve">SEQUENCE { [0] (keyIdentifier) </w:t>
        </w:r>
      </w:ins>
      <w:r w:rsidRPr="00FE2AB1">
        <w:rPr>
          <w:rFonts w:ascii="Courier New" w:hAnsi="Courier New" w:cs="Courier New"/>
        </w:rPr>
        <w:t>OCTET STRING</w:t>
      </w:r>
      <w:ins w:id="1707" w:author="Author" w:date="2015-04-30T16:15:00Z">
        <w:r w:rsidR="000A4611">
          <w:rPr>
            <w:rFonts w:ascii="Courier New" w:hAnsi="Courier New" w:cs="Courier New"/>
          </w:rPr>
          <w:t>}</w:t>
        </w:r>
      </w:ins>
      <w:del w:id="1708" w:author="Author" w:date="2015-05-01T14:43:00Z">
        <w:r w:rsidRPr="00FE2AB1" w:rsidDel="007F5D86">
          <w:rPr>
            <w:rFonts w:ascii="Courier New" w:hAnsi="Courier New" w:cs="Courier New"/>
          </w:rPr>
          <w:delText xml:space="preserve"> </w:delText>
        </w:r>
      </w:del>
      <w:r w:rsidRPr="00FE2AB1">
        <w:rPr>
          <w:rFonts w:ascii="Courier New" w:hAnsi="Courier New" w:cs="Courier New"/>
        </w:rPr>
        <w:t>}</w:t>
      </w:r>
    </w:p>
    <w:p w14:paraId="3F33D570" w14:textId="77777777" w:rsidR="00E30ED1" w:rsidRPr="00FE2AB1" w:rsidRDefault="00E30ED1" w:rsidP="00E30ED1">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30C1F8DC" w14:textId="77777777" w:rsidR="00E30ED1" w:rsidRPr="00AE6621" w:rsidRDefault="00E30ED1" w:rsidP="00D718F0">
      <w:pPr>
        <w:spacing w:before="0" w:after="0" w:line="240" w:lineRule="auto"/>
        <w:ind w:left="0"/>
        <w:rPr>
          <w:rFonts w:ascii="Courier New" w:hAnsi="Courier New" w:cs="Courier New"/>
          <w:sz w:val="20"/>
          <w:szCs w:val="20"/>
        </w:rPr>
      </w:pPr>
    </w:p>
    <w:p w14:paraId="04EDA469" w14:textId="258A3BCA" w:rsidR="00CB33F8" w:rsidRDefault="00E30ED1" w:rsidP="00FE2AB1">
      <w:pPr>
        <w:pStyle w:val="Heading4"/>
      </w:pPr>
      <w:r>
        <w:lastRenderedPageBreak/>
        <w:t>AuthorityKeyIdentifier</w:t>
      </w:r>
    </w:p>
    <w:p w14:paraId="30E392FA" w14:textId="0426F36E" w:rsidR="00E30ED1" w:rsidRPr="00BF2D87" w:rsidRDefault="00E30ED1" w:rsidP="00FE2AB1">
      <w:pPr>
        <w:pStyle w:val="body"/>
      </w:pPr>
      <w:r w:rsidRPr="00BF2D87">
        <w:t>The Au</w:t>
      </w:r>
      <w:r w:rsidR="004914F8" w:rsidRPr="00FE2AB1">
        <w:t xml:space="preserve">thorityKeyIdentifier </w:t>
      </w:r>
      <w:r w:rsidR="004914F8">
        <w:t xml:space="preserve">standard </w:t>
      </w:r>
      <w:r w:rsidR="004914F8" w:rsidRPr="00BF2D87">
        <w:t xml:space="preserve">extension field </w:t>
      </w:r>
      <w:r w:rsidR="004914F8">
        <w:t>will hold 6</w:t>
      </w:r>
      <w:r w:rsidR="004914F8" w:rsidRPr="00FE2AB1">
        <w:t>4 bits</w:t>
      </w:r>
      <w:r w:rsidR="004914F8">
        <w:t xml:space="preserve"> of data comprising </w:t>
      </w:r>
      <w:r w:rsidR="004914F8" w:rsidRPr="00FE2AB1">
        <w:t>of a four-bit type field with the value 0100 followed by the least significant 60 bits of the SHA-256 hash of the value of the BIT STRING</w:t>
      </w:r>
      <w:r w:rsidR="004914F8">
        <w:t xml:space="preserve"> </w:t>
      </w:r>
      <w:r w:rsidR="004914F8" w:rsidRPr="00FE2AB1">
        <w:t>subjectPublicKey (excluding the tag, length, and number of unused bits).</w:t>
      </w:r>
    </w:p>
    <w:p w14:paraId="2BC912E8" w14:textId="3370DBC8" w:rsidR="00CB33F8" w:rsidRDefault="00CB33F8" w:rsidP="007851A4">
      <w:pPr>
        <w:pStyle w:val="Heading4"/>
      </w:pPr>
      <w:r>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1709" w:name="_Toc418259416"/>
      <w:r>
        <w:t>Identity certificate</w:t>
      </w:r>
      <w:bookmarkEnd w:id="1709"/>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r w:rsidR="00243DE9">
        <w:t xml:space="preserve">  This allows an identity alias to have a number of identity certificates installed in different keystores.</w:t>
      </w:r>
    </w:p>
    <w:p w14:paraId="55AFB939" w14:textId="1EFFA25F" w:rsidR="00CB33F8" w:rsidRPr="00CB33F8" w:rsidRDefault="00CB33F8" w:rsidP="007851A4">
      <w:pPr>
        <w:pStyle w:val="body"/>
        <w:rPr>
          <w:rFonts w:ascii="Times New Roman" w:hAnsi="Times New Roman"/>
        </w:rPr>
      </w:pPr>
      <w:r w:rsidRPr="00CB33F8">
        <w:t xml:space="preserve">The </w:t>
      </w:r>
      <w:r w:rsidR="00AD0B7D">
        <w:t xml:space="preserve">identity </w:t>
      </w:r>
      <w:r w:rsidRPr="00CB33F8">
        <w:t>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12957561" w:rsidR="00CB33F8" w:rsidRPr="00CB33F8" w:rsidRDefault="00CB33F8" w:rsidP="007851A4">
      <w:pPr>
        <w:pStyle w:val="body"/>
        <w:numPr>
          <w:ilvl w:val="0"/>
          <w:numId w:val="87"/>
        </w:numPr>
        <w:rPr>
          <w:rFonts w:ascii="Times New Roman" w:hAnsi="Times New Roman"/>
        </w:rPr>
      </w:pPr>
      <w:r w:rsidRPr="00CB33F8">
        <w:t xml:space="preserve">AssociatedDigest: the digest of the </w:t>
      </w:r>
      <w:r w:rsidR="00A53F67">
        <w:t xml:space="preserve">associated manifest </w:t>
      </w:r>
      <w:r w:rsidRPr="00CB33F8">
        <w:t>data.</w:t>
      </w:r>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624F345" w14:textId="77777777" w:rsidR="00CB33F8" w:rsidRPr="007851A4" w:rsidRDefault="00CB33F8" w:rsidP="00FE2AB1">
      <w:pPr>
        <w:spacing w:before="0" w:after="0" w:line="240" w:lineRule="auto"/>
        <w:ind w:left="0"/>
        <w:rPr>
          <w:rFonts w:ascii="Times New Roman" w:hAnsi="Times New Roman"/>
          <w:sz w:val="20"/>
          <w:szCs w:val="20"/>
        </w:rPr>
      </w:pPr>
    </w:p>
    <w:p w14:paraId="029583D3" w14:textId="77777777" w:rsidR="00CB33F8" w:rsidRPr="00FE2AB1" w:rsidRDefault="00CB33F8" w:rsidP="007851A4">
      <w:pPr>
        <w:spacing w:before="0" w:after="0" w:line="240" w:lineRule="auto"/>
        <w:rPr>
          <w:rFonts w:ascii="Courier New" w:hAnsi="Courier New" w:cs="Courier New"/>
          <w:sz w:val="20"/>
          <w:szCs w:val="20"/>
        </w:rPr>
      </w:pPr>
      <w:r w:rsidRPr="00FE2AB1">
        <w:rPr>
          <w:rFonts w:ascii="Courier New" w:hAnsi="Courier New" w:cs="Courier New"/>
          <w:sz w:val="20"/>
          <w:szCs w:val="20"/>
        </w:rPr>
        <w:t>Extensions ::= SEQUENCE {</w:t>
      </w:r>
    </w:p>
    <w:p w14:paraId="328F7E64" w14:textId="729B83BF" w:rsidR="00CB33F8" w:rsidRDefault="00CB33F8">
      <w:pPr>
        <w:spacing w:before="0" w:after="0" w:line="240" w:lineRule="auto"/>
        <w:ind w:firstLine="720"/>
        <w:rPr>
          <w:ins w:id="1710" w:author="Author" w:date="2015-05-01T14:43:00Z"/>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441D079B" w14:textId="77777777" w:rsidR="007F5D86" w:rsidRDefault="007F5D86" w:rsidP="007F5D86">
      <w:pPr>
        <w:spacing w:before="0" w:after="0" w:line="240" w:lineRule="auto"/>
        <w:ind w:firstLine="720"/>
        <w:rPr>
          <w:ins w:id="1711" w:author="Author" w:date="2015-05-01T14:43:00Z"/>
          <w:rFonts w:ascii="Courier New" w:hAnsi="Courier New" w:cs="Courier New"/>
          <w:sz w:val="20"/>
          <w:szCs w:val="20"/>
        </w:rPr>
      </w:pPr>
      <w:ins w:id="1712" w:author="Author" w:date="2015-05-01T14:43:00Z">
        <w:r w:rsidRPr="00FE2AB1">
          <w:rPr>
            <w:rFonts w:ascii="Courier New" w:hAnsi="Courier New" w:cs="Courier New"/>
            <w:sz w:val="20"/>
            <w:szCs w:val="20"/>
          </w:rPr>
          <w:t>SubjectAltName SEQUENCE { 2.5.29.17 (</w:t>
        </w:r>
        <w:r>
          <w:rPr>
            <w:rFonts w:ascii="Courier New" w:hAnsi="Courier New" w:cs="Courier New"/>
            <w:sz w:val="20"/>
            <w:szCs w:val="20"/>
          </w:rPr>
          <w:t>id-ce-</w:t>
        </w:r>
        <w:r w:rsidRPr="00FE2AB1">
          <w:rPr>
            <w:rFonts w:ascii="Courier New" w:hAnsi="Courier New" w:cs="Courier New"/>
            <w:sz w:val="20"/>
            <w:szCs w:val="20"/>
          </w:rPr>
          <w:t xml:space="preserve">subjectAltName), </w:t>
        </w:r>
      </w:ins>
    </w:p>
    <w:p w14:paraId="28B9958F" w14:textId="77777777" w:rsidR="007F5D86" w:rsidRDefault="007F5D86" w:rsidP="007F5D86">
      <w:pPr>
        <w:spacing w:before="0" w:after="0" w:line="240" w:lineRule="auto"/>
        <w:ind w:firstLine="720"/>
        <w:rPr>
          <w:ins w:id="1713" w:author="Author" w:date="2015-05-01T14:43:00Z"/>
          <w:rFonts w:ascii="Courier New" w:hAnsi="Courier New" w:cs="Courier New"/>
          <w:sz w:val="20"/>
          <w:szCs w:val="20"/>
        </w:rPr>
      </w:pPr>
      <w:ins w:id="1714" w:author="Author" w:date="2015-05-01T14:43:00Z">
        <w:r>
          <w:rPr>
            <w:rFonts w:ascii="Courier New" w:hAnsi="Courier New" w:cs="Courier New"/>
            <w:sz w:val="20"/>
            <w:szCs w:val="20"/>
          </w:rPr>
          <w:t xml:space="preserve">     SEQUENCE { CHOICE[0] (otherName) </w:t>
        </w:r>
      </w:ins>
    </w:p>
    <w:p w14:paraId="72AB5707" w14:textId="77777777" w:rsidR="007F5D86" w:rsidRPr="00FE2AB1" w:rsidRDefault="007F5D86" w:rsidP="007F5D86">
      <w:pPr>
        <w:spacing w:before="0" w:after="0" w:line="240" w:lineRule="auto"/>
        <w:ind w:firstLine="720"/>
        <w:rPr>
          <w:ins w:id="1715" w:author="Author" w:date="2015-05-01T14:43:00Z"/>
          <w:rFonts w:ascii="Courier New" w:hAnsi="Courier New" w:cs="Courier New"/>
          <w:sz w:val="20"/>
          <w:szCs w:val="20"/>
        </w:rPr>
      </w:pPr>
      <w:ins w:id="1716" w:author="Author" w:date="2015-05-01T14:43:00Z">
        <w:r>
          <w:rPr>
            <w:rFonts w:ascii="Courier New" w:hAnsi="Courier New" w:cs="Courier New"/>
            <w:sz w:val="20"/>
            <w:szCs w:val="20"/>
          </w:rPr>
          <w:t xml:space="preserve">                    SEQUENCE { 1.3.6.1.4.1.44924.1.3</w:t>
        </w:r>
        <w:r w:rsidRPr="00FE2AB1">
          <w:rPr>
            <w:rFonts w:ascii="Courier New" w:hAnsi="Courier New" w:cs="Courier New"/>
            <w:sz w:val="20"/>
            <w:szCs w:val="20"/>
          </w:rPr>
          <w:t xml:space="preserve"> </w:t>
        </w:r>
        <w:r>
          <w:rPr>
            <w:rFonts w:ascii="Courier New" w:hAnsi="Courier New" w:cs="Courier New"/>
            <w:sz w:val="20"/>
            <w:szCs w:val="20"/>
          </w:rPr>
          <w:t xml:space="preserve">(AllSeen Security Group ID), </w:t>
        </w:r>
        <w:r w:rsidRPr="00FE2AB1">
          <w:rPr>
            <w:rFonts w:ascii="Courier New" w:hAnsi="Courier New" w:cs="Courier New"/>
            <w:sz w:val="20"/>
            <w:szCs w:val="20"/>
          </w:rPr>
          <w:t>OCTET STRING</w:t>
        </w:r>
        <w:r>
          <w:rPr>
            <w:rFonts w:ascii="Courier New" w:hAnsi="Courier New" w:cs="Courier New"/>
            <w:sz w:val="20"/>
            <w:szCs w:val="20"/>
          </w:rPr>
          <w:t>}}</w:t>
        </w:r>
        <w:r w:rsidRPr="00FE2AB1">
          <w:rPr>
            <w:rFonts w:ascii="Courier New" w:hAnsi="Courier New" w:cs="Courier New"/>
            <w:sz w:val="20"/>
            <w:szCs w:val="20"/>
          </w:rPr>
          <w:t>},</w:t>
        </w:r>
      </w:ins>
    </w:p>
    <w:p w14:paraId="6D251ED7" w14:textId="238917C2" w:rsidR="007F5D86" w:rsidRPr="007F5D86" w:rsidRDefault="007F5D86">
      <w:pPr>
        <w:pStyle w:val="HTMLPreformatted"/>
        <w:ind w:left="720" w:firstLine="720"/>
        <w:rPr>
          <w:rFonts w:ascii="Courier New" w:hAnsi="Courier New" w:cs="Courier New"/>
          <w:color w:val="000000"/>
          <w:rPrChange w:id="1717" w:author="Author" w:date="2015-05-01T14:44:00Z">
            <w:rPr>
              <w:rFonts w:ascii="Courier New" w:hAnsi="Courier New" w:cs="Courier New"/>
              <w:sz w:val="20"/>
              <w:szCs w:val="20"/>
            </w:rPr>
          </w:rPrChange>
        </w:rPr>
        <w:pPrChange w:id="1718" w:author="Author" w:date="2015-05-01T14:44:00Z">
          <w:pPr>
            <w:spacing w:before="0" w:after="0" w:line="240" w:lineRule="auto"/>
            <w:ind w:firstLine="720"/>
          </w:pPr>
        </w:pPrChange>
      </w:pPr>
      <w:ins w:id="1719" w:author="Author" w:date="2015-05-01T14:43:00Z">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r>
          <w:rPr>
            <w:rFonts w:ascii="Courier New" w:hAnsi="Courier New" w:cs="Courier New"/>
            <w:color w:val="000000"/>
          </w:rPr>
          <w:t xml:space="preserve">SEQUENCE { [0] (keyIdentifier) </w:t>
        </w:r>
        <w:r w:rsidRPr="00FE2AB1">
          <w:rPr>
            <w:rFonts w:ascii="Courier New" w:hAnsi="Courier New" w:cs="Courier New"/>
          </w:rPr>
          <w:t>OCTET STRING</w:t>
        </w:r>
        <w:r>
          <w:rPr>
            <w:rFonts w:ascii="Courier New" w:hAnsi="Courier New" w:cs="Courier New"/>
          </w:rPr>
          <w:t>}</w:t>
        </w:r>
        <w:r w:rsidRPr="00FE2AB1">
          <w:rPr>
            <w:rFonts w:ascii="Courier New" w:hAnsi="Courier New" w:cs="Courier New"/>
          </w:rPr>
          <w:t>}</w:t>
        </w:r>
      </w:ins>
      <w:ins w:id="1720" w:author="Author" w:date="2015-05-01T14:44:00Z">
        <w:r>
          <w:rPr>
            <w:rFonts w:ascii="Courier New" w:hAnsi="Courier New" w:cs="Courier New"/>
          </w:rPr>
          <w:t>,</w:t>
        </w:r>
      </w:ins>
    </w:p>
    <w:p w14:paraId="45F08E28" w14:textId="211156E3" w:rsidR="00CB33F8" w:rsidRPr="00FE2AB1" w:rsidDel="007F5D86" w:rsidRDefault="00CB33F8" w:rsidP="007851A4">
      <w:pPr>
        <w:spacing w:before="0" w:after="0" w:line="240" w:lineRule="auto"/>
        <w:ind w:firstLine="720"/>
        <w:rPr>
          <w:del w:id="1721" w:author="Author" w:date="2015-05-01T14:44:00Z"/>
          <w:rFonts w:ascii="Courier New" w:hAnsi="Courier New" w:cs="Courier New"/>
          <w:sz w:val="20"/>
          <w:szCs w:val="20"/>
        </w:rPr>
      </w:pPr>
      <w:del w:id="1722" w:author="Author" w:date="2015-05-01T14:44:00Z">
        <w:r w:rsidRPr="00FE2AB1" w:rsidDel="007F5D86">
          <w:rPr>
            <w:rFonts w:ascii="Courier New" w:hAnsi="Courier New" w:cs="Courier New"/>
            <w:sz w:val="20"/>
            <w:szCs w:val="20"/>
          </w:rPr>
          <w:delText>SubjectAltName SEQUENCE { 2.5.29.17 (subjectAltName), OCTET STRING },</w:delText>
        </w:r>
      </w:del>
    </w:p>
    <w:p w14:paraId="06CD6590" w14:textId="287820A5" w:rsidR="00816E8F" w:rsidRPr="00FE2AB1" w:rsidDel="007F5D86" w:rsidRDefault="00816E8F" w:rsidP="00816E8F">
      <w:pPr>
        <w:pStyle w:val="HTMLPreformatted"/>
        <w:ind w:left="720" w:firstLine="720"/>
        <w:rPr>
          <w:del w:id="1723" w:author="Author" w:date="2015-05-01T14:44:00Z"/>
          <w:rFonts w:ascii="Courier New" w:hAnsi="Courier New" w:cs="Courier New"/>
          <w:color w:val="000000"/>
        </w:rPr>
      </w:pPr>
      <w:del w:id="1724" w:author="Author" w:date="2015-05-01T14:44:00Z">
        <w:r w:rsidRPr="00FE2AB1" w:rsidDel="007F5D86">
          <w:rPr>
            <w:rFonts w:ascii="Courier New" w:hAnsi="Courier New" w:cs="Courier New"/>
          </w:rPr>
          <w:delText>AuthorityKeyIdentifier SEQUENCE { 1.2.5.29.35  (</w:delText>
        </w:r>
        <w:r w:rsidRPr="00FE2AB1" w:rsidDel="007F5D86">
          <w:rPr>
            <w:rFonts w:ascii="Courier New" w:hAnsi="Courier New" w:cs="Courier New"/>
            <w:color w:val="000000"/>
          </w:rPr>
          <w:delText xml:space="preserve">id-ce-authorityKeyIdentifier), </w:delText>
        </w:r>
        <w:r w:rsidRPr="00FE2AB1" w:rsidDel="007F5D86">
          <w:rPr>
            <w:rFonts w:ascii="Courier New" w:hAnsi="Courier New" w:cs="Courier New"/>
          </w:rPr>
          <w:delText>OCTET STRING },</w:delText>
        </w:r>
      </w:del>
    </w:p>
    <w:p w14:paraId="651D769C" w14:textId="77777777" w:rsidR="00816E8F" w:rsidRPr="00FE2AB1" w:rsidRDefault="00816E8F" w:rsidP="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CertificateType SEQUENCE { 1.3.6.1.4.1.44924.1.1 (AllSeen Certificate Type), INTEGER (1) },</w:t>
      </w:r>
    </w:p>
    <w:p w14:paraId="388A677A" w14:textId="324F84E1" w:rsidR="00CB33F8" w:rsidRPr="00FE2AB1" w:rsidRDefault="00CB33F8" w:rsidP="007851A4">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AssociatedDigest SEQUENCE { 1.3.6.1.4.1.44924.1.2 (AllSeen Certificate Digest), 2.16.840.1.101.3.4.2.1 (sha-256), OCTET STRING }</w:t>
      </w:r>
    </w:p>
    <w:p w14:paraId="30B09015" w14:textId="77777777" w:rsidR="00CB33F8" w:rsidRPr="00FE2AB1" w:rsidRDefault="00CB33F8" w:rsidP="007851A4">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8F5EA82" w14:textId="77777777" w:rsidR="00E37DF9" w:rsidRDefault="00F14159" w:rsidP="00E37DF9">
      <w:pPr>
        <w:pStyle w:val="Heading3"/>
      </w:pPr>
      <w:bookmarkStart w:id="1725" w:name="_Toc413769284"/>
      <w:bookmarkStart w:id="1726" w:name="_Toc413829252"/>
      <w:bookmarkStart w:id="1727" w:name="_Toc413849896"/>
      <w:bookmarkStart w:id="1728" w:name="_Toc413850032"/>
      <w:bookmarkStart w:id="1729" w:name="_Toc407106233"/>
      <w:bookmarkStart w:id="1730" w:name="_Toc407107333"/>
      <w:bookmarkStart w:id="1731" w:name="_Toc408820961"/>
      <w:bookmarkStart w:id="1732" w:name="_Toc408922122"/>
      <w:bookmarkStart w:id="1733" w:name="_Toc409079354"/>
      <w:bookmarkStart w:id="1734" w:name="_Toc407106234"/>
      <w:bookmarkStart w:id="1735" w:name="_Toc407107334"/>
      <w:bookmarkStart w:id="1736" w:name="_Toc408820962"/>
      <w:bookmarkStart w:id="1737" w:name="_Toc408922123"/>
      <w:bookmarkStart w:id="1738" w:name="_Toc409079355"/>
      <w:bookmarkStart w:id="1739" w:name="_Toc407106235"/>
      <w:bookmarkStart w:id="1740" w:name="_Toc407107335"/>
      <w:bookmarkStart w:id="1741" w:name="_Toc408820963"/>
      <w:bookmarkStart w:id="1742" w:name="_Toc408922124"/>
      <w:bookmarkStart w:id="1743" w:name="_Toc409079356"/>
      <w:bookmarkStart w:id="1744" w:name="_Toc418259417"/>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r>
        <w:t>Membership</w:t>
      </w:r>
      <w:r w:rsidR="00E37DF9">
        <w:t xml:space="preserve"> certificate</w:t>
      </w:r>
      <w:bookmarkEnd w:id="1744"/>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002B571B" w:rsidR="002459D4" w:rsidRPr="002459D4" w:rsidRDefault="002459D4" w:rsidP="007851A4">
      <w:pPr>
        <w:pStyle w:val="body"/>
        <w:rPr>
          <w:rFonts w:ascii="Times New Roman" w:hAnsi="Times New Roman"/>
        </w:rPr>
      </w:pPr>
      <w:r w:rsidRPr="002459D4">
        <w:lastRenderedPageBreak/>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w:t>
      </w:r>
      <w:r w:rsidR="00A53F67" w:rsidRPr="00CB33F8">
        <w:t>encoded in the SubjectAltName field in the extensions.</w:t>
      </w:r>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FE2AB1" w:rsidRDefault="002459D4" w:rsidP="007851A4">
      <w:pPr>
        <w:pStyle w:val="body"/>
        <w:numPr>
          <w:ilvl w:val="0"/>
          <w:numId w:val="88"/>
        </w:numPr>
        <w:rPr>
          <w:rFonts w:ascii="Times New Roman" w:hAnsi="Times New Roman"/>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33682F72" w14:textId="11ABF29B" w:rsidR="00A53F67" w:rsidRPr="002459D4" w:rsidRDefault="00A53F67" w:rsidP="007851A4">
      <w:pPr>
        <w:pStyle w:val="body"/>
        <w:numPr>
          <w:ilvl w:val="0"/>
          <w:numId w:val="88"/>
        </w:numPr>
        <w:rPr>
          <w:rFonts w:ascii="Times New Roman" w:hAnsi="Times New Roman"/>
        </w:rPr>
      </w:pPr>
      <w:r w:rsidRPr="00CB33F8">
        <w:t xml:space="preserve">SubjectAltName: the </w:t>
      </w:r>
      <w:r>
        <w:t>security group ID</w:t>
      </w:r>
      <w:r w:rsidRPr="00CB33F8">
        <w:t>.</w:t>
      </w:r>
    </w:p>
    <w:p w14:paraId="34644EB0" w14:textId="520DFEDD" w:rsidR="002459D4" w:rsidRPr="00CB33F8" w:rsidRDefault="00A53F67" w:rsidP="002459D4">
      <w:pPr>
        <w:pStyle w:val="body"/>
        <w:rPr>
          <w:rFonts w:ascii="Times New Roman" w:hAnsi="Times New Roman"/>
        </w:rPr>
      </w:pPr>
      <w:r>
        <w:t xml:space="preserve">The </w:t>
      </w:r>
      <w:r w:rsidR="002459D4" w:rsidRPr="00CB33F8">
        <w:t>CertificateType ha</w:t>
      </w:r>
      <w:r>
        <w:t xml:space="preserve">s a </w:t>
      </w:r>
      <w:r w:rsidR="002459D4">
        <w:t xml:space="preserve">custom </w:t>
      </w:r>
      <w:r w:rsidR="002459D4" w:rsidRPr="00CB33F8">
        <w:t>OID</w:t>
      </w:r>
      <w:r>
        <w:t xml:space="preserve"> defined</w:t>
      </w:r>
      <w:r w:rsidR="002459D4" w:rsidRPr="00CB33F8">
        <w:t xml:space="preserve"> </w:t>
      </w:r>
      <w:r w:rsidR="002459D4">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027E5BB" w14:textId="04E1E022" w:rsidR="00816E8F" w:rsidRPr="00FE2AB1" w:rsidRDefault="00816E8F" w:rsidP="00816E8F">
      <w:pPr>
        <w:spacing w:before="0" w:after="0" w:line="240" w:lineRule="auto"/>
        <w:rPr>
          <w:rFonts w:ascii="Courier New" w:hAnsi="Courier New" w:cs="Courier New"/>
          <w:sz w:val="20"/>
          <w:szCs w:val="20"/>
        </w:rPr>
      </w:pPr>
      <w:r w:rsidRPr="00FE2AB1">
        <w:rPr>
          <w:rFonts w:ascii="Courier New" w:hAnsi="Courier New" w:cs="Courier New"/>
          <w:sz w:val="20"/>
          <w:szCs w:val="20"/>
        </w:rPr>
        <w:t>Extensions ::= SEQUENCE {</w:t>
      </w:r>
    </w:p>
    <w:p w14:paraId="55A50C80" w14:textId="77777777" w:rsidR="00816E8F" w:rsidRDefault="00816E8F" w:rsidP="00816E8F">
      <w:pPr>
        <w:spacing w:before="0" w:after="0" w:line="240" w:lineRule="auto"/>
        <w:ind w:firstLine="720"/>
        <w:rPr>
          <w:ins w:id="1745" w:author="Author" w:date="2015-05-01T14:44:00Z"/>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717290A9" w14:textId="77777777" w:rsidR="007F5D86" w:rsidRDefault="007F5D86" w:rsidP="007F5D86">
      <w:pPr>
        <w:spacing w:before="0" w:after="0" w:line="240" w:lineRule="auto"/>
        <w:ind w:firstLine="720"/>
        <w:rPr>
          <w:ins w:id="1746" w:author="Author" w:date="2015-05-01T14:44:00Z"/>
          <w:rFonts w:ascii="Courier New" w:hAnsi="Courier New" w:cs="Courier New"/>
          <w:sz w:val="20"/>
          <w:szCs w:val="20"/>
        </w:rPr>
      </w:pPr>
      <w:ins w:id="1747" w:author="Author" w:date="2015-05-01T14:44:00Z">
        <w:r w:rsidRPr="00FE2AB1">
          <w:rPr>
            <w:rFonts w:ascii="Courier New" w:hAnsi="Courier New" w:cs="Courier New"/>
            <w:sz w:val="20"/>
            <w:szCs w:val="20"/>
          </w:rPr>
          <w:t>SubjectAltName SEQUENCE { 2.5.29.17 (</w:t>
        </w:r>
        <w:r>
          <w:rPr>
            <w:rFonts w:ascii="Courier New" w:hAnsi="Courier New" w:cs="Courier New"/>
            <w:sz w:val="20"/>
            <w:szCs w:val="20"/>
          </w:rPr>
          <w:t>id-ce-</w:t>
        </w:r>
        <w:r w:rsidRPr="00FE2AB1">
          <w:rPr>
            <w:rFonts w:ascii="Courier New" w:hAnsi="Courier New" w:cs="Courier New"/>
            <w:sz w:val="20"/>
            <w:szCs w:val="20"/>
          </w:rPr>
          <w:t xml:space="preserve">subjectAltName), </w:t>
        </w:r>
      </w:ins>
    </w:p>
    <w:p w14:paraId="53248DDE" w14:textId="77777777" w:rsidR="007F5D86" w:rsidRDefault="007F5D86" w:rsidP="007F5D86">
      <w:pPr>
        <w:spacing w:before="0" w:after="0" w:line="240" w:lineRule="auto"/>
        <w:ind w:firstLine="720"/>
        <w:rPr>
          <w:ins w:id="1748" w:author="Author" w:date="2015-05-01T14:44:00Z"/>
          <w:rFonts w:ascii="Courier New" w:hAnsi="Courier New" w:cs="Courier New"/>
          <w:sz w:val="20"/>
          <w:szCs w:val="20"/>
        </w:rPr>
      </w:pPr>
      <w:ins w:id="1749" w:author="Author" w:date="2015-05-01T14:44:00Z">
        <w:r>
          <w:rPr>
            <w:rFonts w:ascii="Courier New" w:hAnsi="Courier New" w:cs="Courier New"/>
            <w:sz w:val="20"/>
            <w:szCs w:val="20"/>
          </w:rPr>
          <w:t xml:space="preserve">     SEQUENCE { CHOICE[0] (otherName) </w:t>
        </w:r>
      </w:ins>
    </w:p>
    <w:p w14:paraId="3C635BD5" w14:textId="77777777" w:rsidR="007F5D86" w:rsidRPr="00FE2AB1" w:rsidRDefault="007F5D86" w:rsidP="007F5D86">
      <w:pPr>
        <w:spacing w:before="0" w:after="0" w:line="240" w:lineRule="auto"/>
        <w:ind w:firstLine="720"/>
        <w:rPr>
          <w:ins w:id="1750" w:author="Author" w:date="2015-05-01T14:44:00Z"/>
          <w:rFonts w:ascii="Courier New" w:hAnsi="Courier New" w:cs="Courier New"/>
          <w:sz w:val="20"/>
          <w:szCs w:val="20"/>
        </w:rPr>
      </w:pPr>
      <w:ins w:id="1751" w:author="Author" w:date="2015-05-01T14:44:00Z">
        <w:r>
          <w:rPr>
            <w:rFonts w:ascii="Courier New" w:hAnsi="Courier New" w:cs="Courier New"/>
            <w:sz w:val="20"/>
            <w:szCs w:val="20"/>
          </w:rPr>
          <w:t xml:space="preserve">                    SEQUENCE { 1.3.6.1.4.1.44924.1.3</w:t>
        </w:r>
        <w:r w:rsidRPr="00FE2AB1">
          <w:rPr>
            <w:rFonts w:ascii="Courier New" w:hAnsi="Courier New" w:cs="Courier New"/>
            <w:sz w:val="20"/>
            <w:szCs w:val="20"/>
          </w:rPr>
          <w:t xml:space="preserve"> </w:t>
        </w:r>
        <w:r>
          <w:rPr>
            <w:rFonts w:ascii="Courier New" w:hAnsi="Courier New" w:cs="Courier New"/>
            <w:sz w:val="20"/>
            <w:szCs w:val="20"/>
          </w:rPr>
          <w:t xml:space="preserve">(AllSeen Security Group ID), </w:t>
        </w:r>
        <w:r w:rsidRPr="00FE2AB1">
          <w:rPr>
            <w:rFonts w:ascii="Courier New" w:hAnsi="Courier New" w:cs="Courier New"/>
            <w:sz w:val="20"/>
            <w:szCs w:val="20"/>
          </w:rPr>
          <w:t>OCTET STRING</w:t>
        </w:r>
        <w:r>
          <w:rPr>
            <w:rFonts w:ascii="Courier New" w:hAnsi="Courier New" w:cs="Courier New"/>
            <w:sz w:val="20"/>
            <w:szCs w:val="20"/>
          </w:rPr>
          <w:t>}}</w:t>
        </w:r>
        <w:r w:rsidRPr="00FE2AB1">
          <w:rPr>
            <w:rFonts w:ascii="Courier New" w:hAnsi="Courier New" w:cs="Courier New"/>
            <w:sz w:val="20"/>
            <w:szCs w:val="20"/>
          </w:rPr>
          <w:t>},</w:t>
        </w:r>
      </w:ins>
    </w:p>
    <w:p w14:paraId="39F7C5F8" w14:textId="4CD75250" w:rsidR="007F5D86" w:rsidRPr="007F5D86" w:rsidRDefault="007F5D86">
      <w:pPr>
        <w:pStyle w:val="HTMLPreformatted"/>
        <w:ind w:left="720" w:firstLine="720"/>
        <w:rPr>
          <w:rFonts w:ascii="Courier New" w:hAnsi="Courier New" w:cs="Courier New"/>
          <w:color w:val="000000"/>
          <w:rPrChange w:id="1752" w:author="Author" w:date="2015-05-01T14:44:00Z">
            <w:rPr>
              <w:rFonts w:ascii="Courier New" w:hAnsi="Courier New" w:cs="Courier New"/>
              <w:sz w:val="20"/>
              <w:szCs w:val="20"/>
            </w:rPr>
          </w:rPrChange>
        </w:rPr>
        <w:pPrChange w:id="1753" w:author="Author" w:date="2015-05-01T14:44:00Z">
          <w:pPr>
            <w:spacing w:before="0" w:after="0" w:line="240" w:lineRule="auto"/>
            <w:ind w:firstLine="720"/>
          </w:pPr>
        </w:pPrChange>
      </w:pPr>
      <w:ins w:id="1754" w:author="Author" w:date="2015-05-01T14:44:00Z">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r>
          <w:rPr>
            <w:rFonts w:ascii="Courier New" w:hAnsi="Courier New" w:cs="Courier New"/>
            <w:color w:val="000000"/>
          </w:rPr>
          <w:t xml:space="preserve">SEQUENCE { [0] (keyIdentifier) </w:t>
        </w:r>
        <w:r w:rsidRPr="00FE2AB1">
          <w:rPr>
            <w:rFonts w:ascii="Courier New" w:hAnsi="Courier New" w:cs="Courier New"/>
          </w:rPr>
          <w:t>OCTET STRING</w:t>
        </w:r>
        <w:r>
          <w:rPr>
            <w:rFonts w:ascii="Courier New" w:hAnsi="Courier New" w:cs="Courier New"/>
          </w:rPr>
          <w:t>}</w:t>
        </w:r>
        <w:r w:rsidRPr="00FE2AB1">
          <w:rPr>
            <w:rFonts w:ascii="Courier New" w:hAnsi="Courier New" w:cs="Courier New"/>
          </w:rPr>
          <w:t>}</w:t>
        </w:r>
        <w:r>
          <w:rPr>
            <w:rFonts w:ascii="Courier New" w:hAnsi="Courier New" w:cs="Courier New"/>
          </w:rPr>
          <w:t>,</w:t>
        </w:r>
      </w:ins>
    </w:p>
    <w:p w14:paraId="37DD74F9" w14:textId="4AA284AD" w:rsidR="00816E8F" w:rsidRPr="00FE2AB1" w:rsidDel="007F5D86" w:rsidRDefault="00816E8F" w:rsidP="00816E8F">
      <w:pPr>
        <w:spacing w:before="0" w:after="0" w:line="240" w:lineRule="auto"/>
        <w:ind w:firstLine="720"/>
        <w:rPr>
          <w:del w:id="1755" w:author="Author" w:date="2015-05-01T14:44:00Z"/>
          <w:rFonts w:ascii="Courier New" w:hAnsi="Courier New" w:cs="Courier New"/>
          <w:sz w:val="20"/>
          <w:szCs w:val="20"/>
        </w:rPr>
      </w:pPr>
      <w:del w:id="1756" w:author="Author" w:date="2015-05-01T14:44:00Z">
        <w:r w:rsidRPr="00FE2AB1" w:rsidDel="007F5D86">
          <w:rPr>
            <w:rFonts w:ascii="Courier New" w:hAnsi="Courier New" w:cs="Courier New"/>
            <w:sz w:val="20"/>
            <w:szCs w:val="20"/>
          </w:rPr>
          <w:delText>SubjectAltName SEQUENCE { 2.5.29.17 (subjectAltName), OCTET STRING },</w:delText>
        </w:r>
      </w:del>
    </w:p>
    <w:p w14:paraId="45DD5291" w14:textId="3B231B33" w:rsidR="00816E8F" w:rsidRPr="00FE2AB1" w:rsidDel="007F5D86" w:rsidRDefault="00816E8F" w:rsidP="00816E8F">
      <w:pPr>
        <w:pStyle w:val="HTMLPreformatted"/>
        <w:ind w:left="720" w:firstLine="720"/>
        <w:rPr>
          <w:del w:id="1757" w:author="Author" w:date="2015-05-01T14:44:00Z"/>
          <w:rFonts w:ascii="Courier New" w:hAnsi="Courier New" w:cs="Courier New"/>
          <w:color w:val="000000"/>
        </w:rPr>
      </w:pPr>
      <w:del w:id="1758" w:author="Author" w:date="2015-05-01T14:44:00Z">
        <w:r w:rsidRPr="00FE2AB1" w:rsidDel="007F5D86">
          <w:rPr>
            <w:rFonts w:ascii="Courier New" w:hAnsi="Courier New" w:cs="Courier New"/>
          </w:rPr>
          <w:delText>AuthorityKeyIdentifier SEQUENCE { 1.2.5.29.35  (</w:delText>
        </w:r>
        <w:r w:rsidRPr="00FE2AB1" w:rsidDel="007F5D86">
          <w:rPr>
            <w:rFonts w:ascii="Courier New" w:hAnsi="Courier New" w:cs="Courier New"/>
            <w:color w:val="000000"/>
          </w:rPr>
          <w:delText xml:space="preserve">id-ce-authorityKeyIdentifier), </w:delText>
        </w:r>
        <w:r w:rsidRPr="00FE2AB1" w:rsidDel="007F5D86">
          <w:rPr>
            <w:rFonts w:ascii="Courier New" w:hAnsi="Courier New" w:cs="Courier New"/>
          </w:rPr>
          <w:delText>OCTET STRING },</w:delText>
        </w:r>
      </w:del>
    </w:p>
    <w:p w14:paraId="07C6B651" w14:textId="68BE8E41" w:rsidR="00816E8F" w:rsidRPr="00FE2AB1" w:rsidRDefault="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CertificateType SEQUENCE { 1.3.6.1.4.1.44924.1.1 (AllSeen Certificate Type), INTEGER (1) }</w:t>
      </w:r>
    </w:p>
    <w:p w14:paraId="6D4CFEA4" w14:textId="77777777" w:rsidR="00816E8F" w:rsidRPr="00FE2AB1" w:rsidRDefault="00816E8F" w:rsidP="00816E8F">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9D229AA" w14:textId="77777777" w:rsidR="00032431" w:rsidRDefault="00032431" w:rsidP="00032431">
      <w:pPr>
        <w:pStyle w:val="Heading2"/>
      </w:pPr>
      <w:bookmarkStart w:id="1759" w:name="_Toc415571946"/>
      <w:bookmarkStart w:id="1760" w:name="_Toc407106267"/>
      <w:bookmarkStart w:id="1761" w:name="_Toc407107367"/>
      <w:bookmarkStart w:id="1762" w:name="_Toc408820995"/>
      <w:bookmarkStart w:id="1763" w:name="_Toc408922156"/>
      <w:bookmarkStart w:id="1764" w:name="_Toc409079388"/>
      <w:bookmarkStart w:id="1765" w:name="_Toc407106268"/>
      <w:bookmarkStart w:id="1766" w:name="_Toc407107368"/>
      <w:bookmarkStart w:id="1767" w:name="_Toc408820996"/>
      <w:bookmarkStart w:id="1768" w:name="_Toc408922157"/>
      <w:bookmarkStart w:id="1769" w:name="_Toc409079389"/>
      <w:bookmarkStart w:id="1770" w:name="_Toc407106302"/>
      <w:bookmarkStart w:id="1771" w:name="_Toc407107402"/>
      <w:bookmarkStart w:id="1772" w:name="_Toc408821030"/>
      <w:bookmarkStart w:id="1773" w:name="_Toc408922191"/>
      <w:bookmarkStart w:id="1774" w:name="_Toc409079423"/>
      <w:bookmarkStart w:id="1775" w:name="_Toc407106303"/>
      <w:bookmarkStart w:id="1776" w:name="_Toc407107403"/>
      <w:bookmarkStart w:id="1777" w:name="_Toc408821031"/>
      <w:bookmarkStart w:id="1778" w:name="_Toc408922192"/>
      <w:bookmarkStart w:id="1779" w:name="_Toc409079424"/>
      <w:bookmarkStart w:id="1780" w:name="_Toc407106304"/>
      <w:bookmarkStart w:id="1781" w:name="_Toc407107404"/>
      <w:bookmarkStart w:id="1782" w:name="_Toc408821032"/>
      <w:bookmarkStart w:id="1783" w:name="_Toc408922193"/>
      <w:bookmarkStart w:id="1784" w:name="_Toc409079425"/>
      <w:bookmarkStart w:id="1785" w:name="_Toc407106332"/>
      <w:bookmarkStart w:id="1786" w:name="_Toc407107432"/>
      <w:bookmarkStart w:id="1787" w:name="_Toc408821060"/>
      <w:bookmarkStart w:id="1788" w:name="_Toc408922221"/>
      <w:bookmarkStart w:id="1789" w:name="_Toc409079453"/>
      <w:bookmarkStart w:id="1790" w:name="_Toc407106333"/>
      <w:bookmarkStart w:id="1791" w:name="_Toc407107433"/>
      <w:bookmarkStart w:id="1792" w:name="_Toc408821061"/>
      <w:bookmarkStart w:id="1793" w:name="_Toc408922222"/>
      <w:bookmarkStart w:id="1794" w:name="_Toc409079454"/>
      <w:bookmarkStart w:id="1795" w:name="_Toc407106334"/>
      <w:bookmarkStart w:id="1796" w:name="_Toc407107434"/>
      <w:bookmarkStart w:id="1797" w:name="_Toc408821062"/>
      <w:bookmarkStart w:id="1798" w:name="_Toc408922223"/>
      <w:bookmarkStart w:id="1799" w:name="_Toc409079455"/>
      <w:bookmarkStart w:id="1800" w:name="_Toc407106371"/>
      <w:bookmarkStart w:id="1801" w:name="_Toc407107471"/>
      <w:bookmarkStart w:id="1802" w:name="_Toc408821099"/>
      <w:bookmarkStart w:id="1803" w:name="_Toc408922260"/>
      <w:bookmarkStart w:id="1804" w:name="_Toc409079492"/>
      <w:bookmarkStart w:id="1805" w:name="_Toc407106372"/>
      <w:bookmarkStart w:id="1806" w:name="_Toc407107472"/>
      <w:bookmarkStart w:id="1807" w:name="_Toc408821100"/>
      <w:bookmarkStart w:id="1808" w:name="_Toc408922261"/>
      <w:bookmarkStart w:id="1809" w:name="_Toc409079493"/>
      <w:bookmarkStart w:id="1810" w:name="_Toc415571947"/>
      <w:bookmarkStart w:id="1811" w:name="_Toc407106374"/>
      <w:bookmarkStart w:id="1812" w:name="_Toc407107474"/>
      <w:bookmarkStart w:id="1813" w:name="_Toc408821102"/>
      <w:bookmarkStart w:id="1814" w:name="_Toc408922263"/>
      <w:bookmarkStart w:id="1815" w:name="_Toc409079495"/>
      <w:bookmarkStart w:id="1816" w:name="_Toc407106375"/>
      <w:bookmarkStart w:id="1817" w:name="_Toc407107475"/>
      <w:bookmarkStart w:id="1818" w:name="_Toc408821103"/>
      <w:bookmarkStart w:id="1819" w:name="_Toc408922264"/>
      <w:bookmarkStart w:id="1820" w:name="_Toc409079496"/>
      <w:bookmarkStart w:id="1821" w:name="_Toc41825941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r>
        <w:t>Sample use cases</w:t>
      </w:r>
      <w:bookmarkEnd w:id="1821"/>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1822" w:name="_Toc418259419"/>
      <w:r>
        <w:t>Users and devices</w:t>
      </w:r>
      <w:bookmarkEnd w:id="1822"/>
    </w:p>
    <w:p w14:paraId="7B597A3E" w14:textId="77777777" w:rsidR="00032431" w:rsidRDefault="00353EB2" w:rsidP="00032431">
      <w:pPr>
        <w:pStyle w:val="body"/>
      </w:pPr>
      <w:r>
        <w:t xml:space="preserve">Users:  </w:t>
      </w:r>
      <w:r w:rsidR="00032431">
        <w:t>Dad, Mom, and son</w:t>
      </w:r>
    </w:p>
    <w:p w14:paraId="462C6354" w14:textId="77777777" w:rsidR="00763D51" w:rsidRDefault="00763D51" w:rsidP="00032431">
      <w:pPr>
        <w:pStyle w:val="body"/>
      </w:pPr>
    </w:p>
    <w:tbl>
      <w:tblPr>
        <w:tblStyle w:val="TableGrid"/>
        <w:tblW w:w="4500" w:type="dxa"/>
        <w:tblInd w:w="835" w:type="dxa"/>
        <w:tblLook w:val="04A0" w:firstRow="1" w:lastRow="0" w:firstColumn="1" w:lastColumn="0" w:noHBand="0" w:noVBand="1"/>
      </w:tblPr>
      <w:tblGrid>
        <w:gridCol w:w="1980"/>
        <w:gridCol w:w="2520"/>
      </w:tblGrid>
      <w:tr w:rsidR="00763D51" w14:paraId="7A18FED5" w14:textId="77777777" w:rsidTr="006A5C8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936EEC1" w14:textId="760B32AA" w:rsidR="00763D51" w:rsidRDefault="00763D51" w:rsidP="00F062ED">
            <w:pPr>
              <w:pStyle w:val="tableheading"/>
            </w:pPr>
            <w:r>
              <w:t>Security Group</w:t>
            </w:r>
          </w:p>
        </w:tc>
        <w:tc>
          <w:tcPr>
            <w:tcW w:w="2520" w:type="dxa"/>
          </w:tcPr>
          <w:p w14:paraId="5B72300A" w14:textId="6FA1FD01" w:rsidR="00763D51" w:rsidRDefault="00763D51" w:rsidP="00F062ED">
            <w:pPr>
              <w:pStyle w:val="tableheading"/>
            </w:pPr>
            <w:r>
              <w:t>Members</w:t>
            </w:r>
          </w:p>
        </w:tc>
      </w:tr>
      <w:tr w:rsidR="00763D51" w:rsidRPr="00032431" w14:paraId="1C3A768B" w14:textId="77777777" w:rsidTr="006A5C87">
        <w:tc>
          <w:tcPr>
            <w:tcW w:w="1980" w:type="dxa"/>
          </w:tcPr>
          <w:p w14:paraId="2BF53721" w14:textId="14E438D1" w:rsidR="00763D51" w:rsidRPr="00C66DD3" w:rsidRDefault="00F062ED" w:rsidP="00F062ED">
            <w:pPr>
              <w:pStyle w:val="tableentry"/>
            </w:pPr>
            <w:r>
              <w:t>h</w:t>
            </w:r>
            <w:r w:rsidR="00763D51">
              <w:t>omeAdmin</w:t>
            </w:r>
          </w:p>
        </w:tc>
        <w:tc>
          <w:tcPr>
            <w:tcW w:w="2520" w:type="dxa"/>
          </w:tcPr>
          <w:p w14:paraId="7950A94D" w14:textId="50DC3C9B" w:rsidR="00763D51" w:rsidRPr="00C66DD3" w:rsidRDefault="00763D51" w:rsidP="00F062ED">
            <w:pPr>
              <w:pStyle w:val="tableentry"/>
            </w:pPr>
            <w:r>
              <w:t>Dad, Mom</w:t>
            </w:r>
          </w:p>
        </w:tc>
      </w:tr>
      <w:tr w:rsidR="00763D51" w:rsidRPr="00032431" w14:paraId="1F3D1CB2" w14:textId="77777777" w:rsidTr="006A5C87">
        <w:tc>
          <w:tcPr>
            <w:tcW w:w="1980" w:type="dxa"/>
          </w:tcPr>
          <w:p w14:paraId="09E27DE1" w14:textId="126470E3" w:rsidR="00763D51" w:rsidRPr="00C66DD3" w:rsidRDefault="00F062ED" w:rsidP="00F062ED">
            <w:pPr>
              <w:pStyle w:val="tableentry"/>
            </w:pPr>
            <w:r>
              <w:t>s</w:t>
            </w:r>
            <w:r w:rsidR="00763D51">
              <w:t>onAdmin</w:t>
            </w:r>
          </w:p>
        </w:tc>
        <w:tc>
          <w:tcPr>
            <w:tcW w:w="2520" w:type="dxa"/>
          </w:tcPr>
          <w:p w14:paraId="5103C9E0" w14:textId="44106E72" w:rsidR="00763D51" w:rsidRPr="00C66DD3" w:rsidRDefault="00763D51" w:rsidP="00F062ED">
            <w:pPr>
              <w:pStyle w:val="tableentry"/>
            </w:pPr>
            <w:r>
              <w:t>Son</w:t>
            </w:r>
          </w:p>
        </w:tc>
      </w:tr>
      <w:tr w:rsidR="00852957" w:rsidRPr="00032431" w14:paraId="4598B5BB" w14:textId="77777777" w:rsidTr="00763D51">
        <w:tc>
          <w:tcPr>
            <w:tcW w:w="1980" w:type="dxa"/>
          </w:tcPr>
          <w:p w14:paraId="5BD81896" w14:textId="0E809503" w:rsidR="00852957" w:rsidRDefault="00852957" w:rsidP="00F062ED">
            <w:pPr>
              <w:pStyle w:val="tableentry"/>
            </w:pPr>
            <w:r>
              <w:t>dadOnlyAdmin</w:t>
            </w:r>
          </w:p>
        </w:tc>
        <w:tc>
          <w:tcPr>
            <w:tcW w:w="2520" w:type="dxa"/>
          </w:tcPr>
          <w:p w14:paraId="0C341866" w14:textId="75E151E7" w:rsidR="00852957" w:rsidRDefault="00852957" w:rsidP="00F062ED">
            <w:pPr>
              <w:pStyle w:val="tableentry"/>
            </w:pPr>
            <w:r>
              <w:t>Dad</w:t>
            </w:r>
          </w:p>
        </w:tc>
      </w:tr>
      <w:tr w:rsidR="00763D51" w:rsidRPr="00032431" w14:paraId="352421AB" w14:textId="77777777" w:rsidTr="006A5C87">
        <w:tc>
          <w:tcPr>
            <w:tcW w:w="1980" w:type="dxa"/>
          </w:tcPr>
          <w:p w14:paraId="068297AF" w14:textId="11F37952" w:rsidR="00763D51" w:rsidRPr="00C66DD3" w:rsidRDefault="00F062ED" w:rsidP="00F062ED">
            <w:pPr>
              <w:pStyle w:val="tableentry"/>
            </w:pPr>
            <w:r>
              <w:t>livingRoom</w:t>
            </w:r>
          </w:p>
        </w:tc>
        <w:tc>
          <w:tcPr>
            <w:tcW w:w="2520" w:type="dxa"/>
          </w:tcPr>
          <w:p w14:paraId="5B01BED5" w14:textId="2F823DAD" w:rsidR="00763D51" w:rsidRDefault="00763D51" w:rsidP="00F062ED">
            <w:pPr>
              <w:pStyle w:val="tableentry"/>
            </w:pPr>
            <w:r w:rsidRPr="00C66DD3">
              <w:t xml:space="preserve">TV, </w:t>
            </w:r>
            <w:r w:rsidR="004073C7">
              <w:t xml:space="preserve">living room </w:t>
            </w:r>
            <w:r w:rsidRPr="00C66DD3">
              <w:t>tablet</w:t>
            </w:r>
            <w:r w:rsidR="004073C7">
              <w:t>, son’s room TV, master bedroom TV, master bedroom tablet</w:t>
            </w:r>
          </w:p>
        </w:tc>
      </w:tr>
      <w:tr w:rsidR="004073C7" w:rsidRPr="00032431" w14:paraId="75E44B05" w14:textId="77777777" w:rsidTr="00763D51">
        <w:tc>
          <w:tcPr>
            <w:tcW w:w="1980" w:type="dxa"/>
          </w:tcPr>
          <w:p w14:paraId="4C18855B" w14:textId="521EE3E5" w:rsidR="004073C7" w:rsidRDefault="004073C7" w:rsidP="00F062ED">
            <w:pPr>
              <w:pStyle w:val="tableentry"/>
            </w:pPr>
            <w:r>
              <w:t>masterBedrom</w:t>
            </w:r>
          </w:p>
        </w:tc>
        <w:tc>
          <w:tcPr>
            <w:tcW w:w="2520" w:type="dxa"/>
          </w:tcPr>
          <w:p w14:paraId="63C0C8CD" w14:textId="23394969" w:rsidR="004073C7" w:rsidRPr="00C66DD3" w:rsidRDefault="004073C7" w:rsidP="00F062ED">
            <w:pPr>
              <w:pStyle w:val="tableentry"/>
            </w:pPr>
            <w:r>
              <w:t>Master bedroom tablet</w:t>
            </w:r>
          </w:p>
        </w:tc>
      </w:tr>
    </w:tbl>
    <w:p w14:paraId="516FD6A9" w14:textId="77777777" w:rsidR="00763D51" w:rsidRDefault="00763D51" w:rsidP="00032431">
      <w:pPr>
        <w:pStyle w:val="body"/>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4481FB55" w:rsidR="00032431" w:rsidRDefault="00032431" w:rsidP="00032431">
            <w:pPr>
              <w:pStyle w:val="tablebulletlvl1"/>
            </w:pPr>
            <w:r>
              <w:t xml:space="preserve">All devices </w:t>
            </w:r>
            <w:r w:rsidR="00852957">
              <w:t xml:space="preserve">claimed </w:t>
            </w:r>
            <w:r>
              <w:t>by Dad</w:t>
            </w:r>
            <w:r w:rsidR="00852957">
              <w:t xml:space="preserve"> and managed by </w:t>
            </w:r>
            <w:r w:rsidR="00994599">
              <w:t xml:space="preserve">Mon and Dad using </w:t>
            </w:r>
            <w:r w:rsidR="00852957">
              <w:t>the security group homeAdmin</w:t>
            </w:r>
          </w:p>
          <w:p w14:paraId="55E26127" w14:textId="12C4C4AF" w:rsidR="00032431" w:rsidRPr="00032431" w:rsidRDefault="00032431">
            <w:pPr>
              <w:pStyle w:val="tablebulletlvl1"/>
            </w:pPr>
            <w:r>
              <w:t>All devices are accessible for the whole family</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lastRenderedPageBreak/>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21BA1EBB" w:rsidR="00032431" w:rsidRDefault="004073C7" w:rsidP="00032431">
            <w:pPr>
              <w:pStyle w:val="tablebulletlvl1"/>
            </w:pPr>
            <w:r>
              <w:t xml:space="preserve">Claimed </w:t>
            </w:r>
            <w:r w:rsidR="00032431">
              <w:t>and managed by son</w:t>
            </w:r>
          </w:p>
          <w:p w14:paraId="372456BF" w14:textId="22F2D3B9" w:rsidR="00032431" w:rsidRPr="00032431" w:rsidRDefault="004073C7">
            <w:pPr>
              <w:pStyle w:val="tablebulletlvl1"/>
            </w:pPr>
            <w:r>
              <w:t xml:space="preserve">TV is </w:t>
            </w:r>
            <w:r w:rsidR="00032431">
              <w:t xml:space="preserve">allowed to interact with living room devices </w:t>
            </w:r>
            <w:r>
              <w:t>for streaming data</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341B643" w14:textId="7AFA05D9" w:rsidR="004073C7" w:rsidRDefault="004073C7" w:rsidP="00032431">
            <w:pPr>
              <w:pStyle w:val="tablebulletlvl1"/>
            </w:pPr>
            <w:r>
              <w:t>TV is allowed to interact with living room devices for streaming data</w:t>
            </w:r>
          </w:p>
          <w:p w14:paraId="382748A3" w14:textId="58B12E22" w:rsidR="00032431" w:rsidRPr="00032431" w:rsidRDefault="004073C7" w:rsidP="00032431">
            <w:pPr>
              <w:pStyle w:val="tablebulletlvl1"/>
            </w:pPr>
            <w:r>
              <w:t>Tablet has full control of living room devices including the parent control feature</w:t>
            </w:r>
          </w:p>
        </w:tc>
      </w:tr>
    </w:tbl>
    <w:p w14:paraId="4C5D3DB3" w14:textId="77777777" w:rsidR="00032431" w:rsidRDefault="007C706C" w:rsidP="005700B0">
      <w:pPr>
        <w:pStyle w:val="Heading3"/>
      </w:pPr>
      <w:bookmarkStart w:id="1823" w:name="_Toc418259420"/>
      <w:r>
        <w:lastRenderedPageBreak/>
        <w:t>Users set up by Dad</w:t>
      </w:r>
      <w:bookmarkEnd w:id="1823"/>
    </w:p>
    <w:p w14:paraId="3014E9E0" w14:textId="661655B0" w:rsidR="005700B0" w:rsidRDefault="00812A63" w:rsidP="003522EA">
      <w:pPr>
        <w:pStyle w:val="figureanchor"/>
        <w:ind w:left="0"/>
      </w:pPr>
      <w:ins w:id="1824" w:author="Author" w:date="2015-05-01T15:41:00Z">
        <w:r>
          <w:object w:dxaOrig="10553" w:dyaOrig="11530" w14:anchorId="552CBD9A">
            <v:shape id="_x0000_i1065" type="#_x0000_t75" style="width:467.25pt;height:510.75pt" o:ole="">
              <v:imagedata r:id="rId105" o:title=""/>
            </v:shape>
            <o:OLEObject Type="Embed" ProgID="Visio.Drawing.11" ShapeID="_x0000_i1065" DrawAspect="Content" ObjectID="_1492505959" r:id="rId106"/>
          </w:object>
        </w:r>
      </w:ins>
      <w:del w:id="1825" w:author="Author" w:date="2015-05-01T15:41:00Z">
        <w:r w:rsidR="00F85FC5" w:rsidDel="00812A63">
          <w:object w:dxaOrig="10475" w:dyaOrig="11530" w14:anchorId="49B287EF">
            <v:shape id="_x0000_i1066" type="#_x0000_t75" style="width:467.25pt;height:514.5pt" o:ole="">
              <v:imagedata r:id="rId107" o:title=""/>
            </v:shape>
            <o:OLEObject Type="Embed" ProgID="Visio.Drawing.11" ShapeID="_x0000_i1066" DrawAspect="Content" ObjectID="_1492505960" r:id="rId108"/>
          </w:object>
        </w:r>
      </w:del>
      <w:r w:rsidR="00D215FD" w:rsidDel="00D215FD">
        <w:t xml:space="preserve"> </w:t>
      </w:r>
    </w:p>
    <w:p w14:paraId="2D5CF4CB" w14:textId="4A475FB1" w:rsidR="005700B0" w:rsidRDefault="005700B0" w:rsidP="005700B0">
      <w:pPr>
        <w:pStyle w:val="Caption"/>
      </w:pPr>
      <w:bookmarkStart w:id="1826" w:name="_Toc418259491"/>
      <w:r>
        <w:t xml:space="preserve">Figure </w:t>
      </w:r>
      <w:ins w:id="1827" w:author="Author" w:date="2015-04-30T14:17:00Z">
        <w:r w:rsidR="00454D3D">
          <w:fldChar w:fldCharType="begin"/>
        </w:r>
        <w:r w:rsidR="00454D3D">
          <w:instrText xml:space="preserve"> STYLEREF 1 \s </w:instrText>
        </w:r>
      </w:ins>
      <w:r w:rsidR="00454D3D">
        <w:fldChar w:fldCharType="separate"/>
      </w:r>
      <w:r w:rsidR="00454D3D">
        <w:rPr>
          <w:noProof/>
        </w:rPr>
        <w:t>2</w:t>
      </w:r>
      <w:ins w:id="182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29" w:author="Author" w:date="2015-04-30T14:17:00Z">
        <w:r w:rsidR="00454D3D">
          <w:rPr>
            <w:noProof/>
          </w:rPr>
          <w:t>19</w:t>
        </w:r>
        <w:r w:rsidR="00454D3D">
          <w:fldChar w:fldCharType="end"/>
        </w:r>
      </w:ins>
      <w:del w:id="183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18</w:delText>
        </w:r>
        <w:r w:rsidR="00F26384" w:rsidDel="00454D3D">
          <w:rPr>
            <w:noProof/>
          </w:rPr>
          <w:fldChar w:fldCharType="end"/>
        </w:r>
      </w:del>
      <w:r>
        <w:t xml:space="preserve">. Use case - </w:t>
      </w:r>
      <w:r w:rsidR="007C706C">
        <w:t xml:space="preserve">users set up by </w:t>
      </w:r>
      <w:r>
        <w:t>Dad</w:t>
      </w:r>
      <w:bookmarkEnd w:id="1826"/>
    </w:p>
    <w:p w14:paraId="6227CEFC" w14:textId="77777777" w:rsidR="005700B0" w:rsidRDefault="007C706C" w:rsidP="006229E9">
      <w:pPr>
        <w:pStyle w:val="Heading3"/>
      </w:pPr>
      <w:bookmarkStart w:id="1831" w:name="_Toc418259421"/>
      <w:r>
        <w:lastRenderedPageBreak/>
        <w:t>Living room set up by Dad</w:t>
      </w:r>
      <w:bookmarkEnd w:id="1831"/>
    </w:p>
    <w:p w14:paraId="2C3C7F14" w14:textId="3273EFC0" w:rsidR="006229E9" w:rsidRDefault="009F3F2B" w:rsidP="003522EA">
      <w:pPr>
        <w:pStyle w:val="figureanchor"/>
        <w:ind w:left="0"/>
      </w:pPr>
      <w:ins w:id="1832" w:author="Author" w:date="2015-05-01T15:56:00Z">
        <w:r>
          <w:object w:dxaOrig="11358" w:dyaOrig="14778" w14:anchorId="2397DD55">
            <v:shape id="_x0000_i1067" type="#_x0000_t75" style="width:434.25pt;height:565.5pt" o:ole="">
              <v:imagedata r:id="rId109" o:title=""/>
            </v:shape>
            <o:OLEObject Type="Embed" ProgID="Visio.Drawing.11" ShapeID="_x0000_i1067" DrawAspect="Content" ObjectID="_1492505961" r:id="rId110"/>
          </w:object>
        </w:r>
      </w:ins>
      <w:del w:id="1833" w:author="Author" w:date="2015-05-01T15:46:00Z">
        <w:r w:rsidR="005F2BEC" w:rsidDel="00812A63">
          <w:object w:dxaOrig="11194" w:dyaOrig="14778" w14:anchorId="02D3FA32">
            <v:shape id="_x0000_i1068" type="#_x0000_t75" style="width:436.5pt;height:574.5pt" o:ole="">
              <v:imagedata r:id="rId111" o:title=""/>
            </v:shape>
            <o:OLEObject Type="Embed" ProgID="Visio.Drawing.11" ShapeID="_x0000_i1068" DrawAspect="Content" ObjectID="_1492505962" r:id="rId112"/>
          </w:object>
        </w:r>
      </w:del>
    </w:p>
    <w:p w14:paraId="27E3DA77" w14:textId="4EA681A6" w:rsidR="006229E9" w:rsidRDefault="006229E9" w:rsidP="006229E9">
      <w:pPr>
        <w:pStyle w:val="Caption"/>
      </w:pPr>
      <w:bookmarkStart w:id="1834" w:name="_Toc418259492"/>
      <w:r>
        <w:t xml:space="preserve">Figure </w:t>
      </w:r>
      <w:ins w:id="1835" w:author="Author" w:date="2015-04-30T14:17:00Z">
        <w:r w:rsidR="00454D3D">
          <w:fldChar w:fldCharType="begin"/>
        </w:r>
        <w:r w:rsidR="00454D3D">
          <w:instrText xml:space="preserve"> STYLEREF 1 \s </w:instrText>
        </w:r>
      </w:ins>
      <w:r w:rsidR="00454D3D">
        <w:fldChar w:fldCharType="separate"/>
      </w:r>
      <w:r w:rsidR="00454D3D">
        <w:rPr>
          <w:noProof/>
        </w:rPr>
        <w:t>2</w:t>
      </w:r>
      <w:ins w:id="183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37" w:author="Author" w:date="2015-04-30T14:17:00Z">
        <w:r w:rsidR="00454D3D">
          <w:rPr>
            <w:noProof/>
          </w:rPr>
          <w:t>20</w:t>
        </w:r>
        <w:r w:rsidR="00454D3D">
          <w:fldChar w:fldCharType="end"/>
        </w:r>
      </w:ins>
      <w:del w:id="183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19</w:delText>
        </w:r>
        <w:r w:rsidR="00F26384" w:rsidDel="00454D3D">
          <w:rPr>
            <w:noProof/>
          </w:rPr>
          <w:fldChar w:fldCharType="end"/>
        </w:r>
      </w:del>
      <w:r>
        <w:t xml:space="preserve">. </w:t>
      </w:r>
      <w:r w:rsidR="007C706C">
        <w:t>Use c</w:t>
      </w:r>
      <w:r w:rsidRPr="006229E9">
        <w:t xml:space="preserve">ase - </w:t>
      </w:r>
      <w:r w:rsidR="007C706C">
        <w:t xml:space="preserve">living room set up by </w:t>
      </w:r>
      <w:r w:rsidRPr="006229E9">
        <w:t>Dad</w:t>
      </w:r>
      <w:bookmarkEnd w:id="1834"/>
    </w:p>
    <w:p w14:paraId="6B40C38C" w14:textId="77777777" w:rsidR="006229E9" w:rsidRDefault="007C706C" w:rsidP="006229E9">
      <w:pPr>
        <w:pStyle w:val="Heading3"/>
      </w:pPr>
      <w:bookmarkStart w:id="1839" w:name="_Toc418259422"/>
      <w:r>
        <w:lastRenderedPageBreak/>
        <w:t>Son's bedroom set up by s</w:t>
      </w:r>
      <w:r w:rsidR="006229E9">
        <w:t>o</w:t>
      </w:r>
      <w:r>
        <w:t>n</w:t>
      </w:r>
      <w:bookmarkEnd w:id="1839"/>
    </w:p>
    <w:p w14:paraId="2E9AB42B" w14:textId="5CD3BDED" w:rsidR="006229E9" w:rsidRDefault="00812A63" w:rsidP="003522EA">
      <w:pPr>
        <w:pStyle w:val="figureanchor"/>
        <w:ind w:left="0"/>
      </w:pPr>
      <w:ins w:id="1840" w:author="Author" w:date="2015-05-01T15:47:00Z">
        <w:r>
          <w:object w:dxaOrig="9711" w:dyaOrig="5850" w14:anchorId="0EB99B0A">
            <v:shape id="_x0000_i1069" type="#_x0000_t75" style="width:467.25pt;height:282pt" o:ole="">
              <v:imagedata r:id="rId113" o:title=""/>
            </v:shape>
            <o:OLEObject Type="Embed" ProgID="Visio.Drawing.11" ShapeID="_x0000_i1069" DrawAspect="Content" ObjectID="_1492505963" r:id="rId114"/>
          </w:object>
        </w:r>
      </w:ins>
      <w:del w:id="1841" w:author="Author" w:date="2015-05-01T15:47:00Z">
        <w:r w:rsidR="005F2BEC" w:rsidDel="00812A63">
          <w:object w:dxaOrig="9632" w:dyaOrig="5850" w14:anchorId="7FE336CB">
            <v:shape id="_x0000_i1070" type="#_x0000_t75" style="width:468pt;height:284.25pt" o:ole="">
              <v:imagedata r:id="rId115" o:title=""/>
            </v:shape>
            <o:OLEObject Type="Embed" ProgID="Visio.Drawing.11" ShapeID="_x0000_i1070" DrawAspect="Content" ObjectID="_1492505964" r:id="rId116"/>
          </w:object>
        </w:r>
      </w:del>
      <w:r w:rsidR="00D215FD" w:rsidDel="00D215FD">
        <w:t xml:space="preserve"> </w:t>
      </w:r>
    </w:p>
    <w:p w14:paraId="7FFE9515" w14:textId="4B1F0AEF" w:rsidR="006229E9" w:rsidRDefault="006229E9" w:rsidP="006229E9">
      <w:pPr>
        <w:pStyle w:val="Caption"/>
      </w:pPr>
      <w:bookmarkStart w:id="1842" w:name="_Toc418259493"/>
      <w:r>
        <w:t xml:space="preserve">Figure </w:t>
      </w:r>
      <w:ins w:id="1843" w:author="Author" w:date="2015-04-30T14:17:00Z">
        <w:r w:rsidR="00454D3D">
          <w:fldChar w:fldCharType="begin"/>
        </w:r>
        <w:r w:rsidR="00454D3D">
          <w:instrText xml:space="preserve"> STYLEREF 1 \s </w:instrText>
        </w:r>
      </w:ins>
      <w:r w:rsidR="00454D3D">
        <w:fldChar w:fldCharType="separate"/>
      </w:r>
      <w:r w:rsidR="00454D3D">
        <w:rPr>
          <w:noProof/>
        </w:rPr>
        <w:t>2</w:t>
      </w:r>
      <w:ins w:id="184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45" w:author="Author" w:date="2015-04-30T14:17:00Z">
        <w:r w:rsidR="00454D3D">
          <w:rPr>
            <w:noProof/>
          </w:rPr>
          <w:t>21</w:t>
        </w:r>
        <w:r w:rsidR="00454D3D">
          <w:fldChar w:fldCharType="end"/>
        </w:r>
      </w:ins>
      <w:del w:id="184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20</w:delText>
        </w:r>
        <w:r w:rsidR="00F26384" w:rsidDel="00454D3D">
          <w:rPr>
            <w:noProof/>
          </w:rPr>
          <w:fldChar w:fldCharType="end"/>
        </w:r>
      </w:del>
      <w:r>
        <w:t xml:space="preserve">. Use case - </w:t>
      </w:r>
      <w:r w:rsidR="007C706C">
        <w:t>son's bedroom set up by s</w:t>
      </w:r>
      <w:r>
        <w:t>on</w:t>
      </w:r>
      <w:bookmarkEnd w:id="1842"/>
    </w:p>
    <w:p w14:paraId="64AA410F" w14:textId="77777777" w:rsidR="006229E9" w:rsidRDefault="007C706C" w:rsidP="00F44246">
      <w:pPr>
        <w:pStyle w:val="Heading3"/>
      </w:pPr>
      <w:bookmarkStart w:id="1847" w:name="_Toc418259423"/>
      <w:r>
        <w:lastRenderedPageBreak/>
        <w:t>M</w:t>
      </w:r>
      <w:r w:rsidR="00F44246">
        <w:t>aster bedroom</w:t>
      </w:r>
      <w:r>
        <w:t xml:space="preserve"> set up by Dad</w:t>
      </w:r>
      <w:bookmarkEnd w:id="1847"/>
    </w:p>
    <w:p w14:paraId="728ED528" w14:textId="4307B232" w:rsidR="00F44246" w:rsidRDefault="00812A63" w:rsidP="003522EA">
      <w:pPr>
        <w:pStyle w:val="figureanchor"/>
        <w:ind w:left="0"/>
      </w:pPr>
      <w:ins w:id="1848" w:author="Author" w:date="2015-05-01T15:49:00Z">
        <w:r>
          <w:object w:dxaOrig="10083" w:dyaOrig="12289" w14:anchorId="6E00E83A">
            <v:shape id="_x0000_i1071" type="#_x0000_t75" style="width:468pt;height:570pt" o:ole="">
              <v:imagedata r:id="rId117" o:title=""/>
            </v:shape>
            <o:OLEObject Type="Embed" ProgID="Visio.Drawing.11" ShapeID="_x0000_i1071" DrawAspect="Content" ObjectID="_1492505965" r:id="rId118"/>
          </w:object>
        </w:r>
      </w:ins>
      <w:del w:id="1849" w:author="Author" w:date="2015-05-01T15:49:00Z">
        <w:r w:rsidR="005F2BEC" w:rsidDel="00812A63">
          <w:object w:dxaOrig="9831" w:dyaOrig="12289" w14:anchorId="1CAB92C5">
            <v:shape id="_x0000_i1072" type="#_x0000_t75" style="width:458.25pt;height:573pt" o:ole="">
              <v:imagedata r:id="rId119" o:title=""/>
            </v:shape>
            <o:OLEObject Type="Embed" ProgID="Visio.Drawing.11" ShapeID="_x0000_i1072" DrawAspect="Content" ObjectID="_1492505966" r:id="rId120"/>
          </w:object>
        </w:r>
      </w:del>
      <w:r w:rsidR="004073C7" w:rsidDel="004073C7">
        <w:t xml:space="preserve"> </w:t>
      </w:r>
    </w:p>
    <w:p w14:paraId="6C945145" w14:textId="465F4DBC" w:rsidR="00F44246" w:rsidRDefault="00F44246" w:rsidP="00F44246">
      <w:pPr>
        <w:pStyle w:val="Caption"/>
      </w:pPr>
      <w:bookmarkStart w:id="1850" w:name="_Toc418259494"/>
      <w:r>
        <w:t xml:space="preserve">Figure </w:t>
      </w:r>
      <w:ins w:id="1851" w:author="Author" w:date="2015-04-30T14:17:00Z">
        <w:r w:rsidR="00454D3D">
          <w:fldChar w:fldCharType="begin"/>
        </w:r>
        <w:r w:rsidR="00454D3D">
          <w:instrText xml:space="preserve"> STYLEREF 1 \s </w:instrText>
        </w:r>
      </w:ins>
      <w:r w:rsidR="00454D3D">
        <w:fldChar w:fldCharType="separate"/>
      </w:r>
      <w:r w:rsidR="00454D3D">
        <w:rPr>
          <w:noProof/>
        </w:rPr>
        <w:t>2</w:t>
      </w:r>
      <w:ins w:id="1852"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53" w:author="Author" w:date="2015-04-30T14:17:00Z">
        <w:r w:rsidR="00454D3D">
          <w:rPr>
            <w:noProof/>
          </w:rPr>
          <w:t>22</w:t>
        </w:r>
        <w:r w:rsidR="00454D3D">
          <w:fldChar w:fldCharType="end"/>
        </w:r>
      </w:ins>
      <w:del w:id="1854"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21</w:delText>
        </w:r>
        <w:r w:rsidR="00F26384" w:rsidDel="00454D3D">
          <w:rPr>
            <w:noProof/>
          </w:rPr>
          <w:fldChar w:fldCharType="end"/>
        </w:r>
      </w:del>
      <w:r>
        <w:t>. Use case -</w:t>
      </w:r>
      <w:r w:rsidR="007C706C">
        <w:t xml:space="preserve"> master bedroom set up by </w:t>
      </w:r>
      <w:r>
        <w:t>Dad</w:t>
      </w:r>
      <w:bookmarkEnd w:id="1850"/>
    </w:p>
    <w:p w14:paraId="10FEBA15" w14:textId="77777777" w:rsidR="001C52B8" w:rsidRDefault="0042104D" w:rsidP="001C52B8">
      <w:pPr>
        <w:pStyle w:val="Heading3"/>
      </w:pPr>
      <w:bookmarkStart w:id="1855" w:name="_Toc418259424"/>
      <w:r>
        <w:lastRenderedPageBreak/>
        <w:t>Son can control different TVs in the house</w:t>
      </w:r>
      <w:bookmarkEnd w:id="1855"/>
    </w:p>
    <w:p w14:paraId="17356E68" w14:textId="53E58DDC" w:rsidR="00F44246" w:rsidRPr="00F44246" w:rsidRDefault="009F3F2B" w:rsidP="003522EA">
      <w:pPr>
        <w:pStyle w:val="figureanchor"/>
        <w:ind w:left="0"/>
      </w:pPr>
      <w:ins w:id="1856" w:author="Author" w:date="2015-05-01T15:57:00Z">
        <w:r>
          <w:object w:dxaOrig="11273" w:dyaOrig="12898" w14:anchorId="65C7FC9D">
            <v:shape id="_x0000_i1073" type="#_x0000_t75" style="width:468pt;height:535.5pt" o:ole="">
              <v:imagedata r:id="rId121" o:title=""/>
            </v:shape>
            <o:OLEObject Type="Embed" ProgID="Visio.Drawing.11" ShapeID="_x0000_i1073" DrawAspect="Content" ObjectID="_1492505967" r:id="rId122"/>
          </w:object>
        </w:r>
      </w:ins>
      <w:del w:id="1857" w:author="Author" w:date="2015-05-01T15:51:00Z">
        <w:r w:rsidR="00280AFA" w:rsidDel="00812A63">
          <w:object w:dxaOrig="11273" w:dyaOrig="12898" w14:anchorId="6DAC0B62">
            <v:shape id="_x0000_i1074" type="#_x0000_t75" style="width:467.25pt;height:535.5pt" o:ole="">
              <v:imagedata r:id="rId123" o:title=""/>
            </v:shape>
            <o:OLEObject Type="Embed" ProgID="Visio.Drawing.11" ShapeID="_x0000_i1074" DrawAspect="Content" ObjectID="_1492505968" r:id="rId124"/>
          </w:object>
        </w:r>
      </w:del>
    </w:p>
    <w:p w14:paraId="77D936C9" w14:textId="26F5CF7F" w:rsidR="00F44246" w:rsidRPr="00F44246" w:rsidRDefault="00F44246" w:rsidP="00F44246">
      <w:pPr>
        <w:pStyle w:val="Caption"/>
      </w:pPr>
      <w:bookmarkStart w:id="1858" w:name="_Toc418259495"/>
      <w:r>
        <w:t xml:space="preserve">Figure </w:t>
      </w:r>
      <w:ins w:id="1859" w:author="Author" w:date="2015-04-30T14:17:00Z">
        <w:r w:rsidR="00454D3D">
          <w:fldChar w:fldCharType="begin"/>
        </w:r>
        <w:r w:rsidR="00454D3D">
          <w:instrText xml:space="preserve"> STYLEREF 1 \s </w:instrText>
        </w:r>
      </w:ins>
      <w:r w:rsidR="00454D3D">
        <w:fldChar w:fldCharType="separate"/>
      </w:r>
      <w:r w:rsidR="00454D3D">
        <w:rPr>
          <w:noProof/>
        </w:rPr>
        <w:t>2</w:t>
      </w:r>
      <w:ins w:id="186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61" w:author="Author" w:date="2015-04-30T14:17:00Z">
        <w:r w:rsidR="00454D3D">
          <w:rPr>
            <w:noProof/>
          </w:rPr>
          <w:t>23</w:t>
        </w:r>
        <w:r w:rsidR="00454D3D">
          <w:fldChar w:fldCharType="end"/>
        </w:r>
      </w:ins>
      <w:del w:id="186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22</w:delText>
        </w:r>
        <w:r w:rsidR="00F26384" w:rsidDel="00454D3D">
          <w:rPr>
            <w:noProof/>
          </w:rPr>
          <w:fldChar w:fldCharType="end"/>
        </w:r>
      </w:del>
      <w:r>
        <w:t xml:space="preserve">. Use case </w:t>
      </w:r>
      <w:r w:rsidR="00B34584">
        <w:t>–</w:t>
      </w:r>
      <w:r>
        <w:t xml:space="preserve"> </w:t>
      </w:r>
      <w:r w:rsidR="00B34584">
        <w:t>Son can control different TVs in the house</w:t>
      </w:r>
      <w:bookmarkEnd w:id="1858"/>
    </w:p>
    <w:p w14:paraId="6317C743" w14:textId="77777777" w:rsidR="006229E9" w:rsidRDefault="00F44246" w:rsidP="00F44246">
      <w:pPr>
        <w:pStyle w:val="Heading3"/>
      </w:pPr>
      <w:bookmarkStart w:id="1863" w:name="_Toc418259425"/>
      <w:r w:rsidRPr="00F44246">
        <w:lastRenderedPageBreak/>
        <w:t xml:space="preserve">Living </w:t>
      </w:r>
      <w:r w:rsidR="007C706C">
        <w:t>room t</w:t>
      </w:r>
      <w:r w:rsidRPr="00F44246">
        <w:t xml:space="preserve">ablet </w:t>
      </w:r>
      <w:r w:rsidR="007C706C">
        <w:t>c</w:t>
      </w:r>
      <w:r w:rsidRPr="00F44246">
        <w:t>ontrols TVs in the house</w:t>
      </w:r>
      <w:bookmarkEnd w:id="1863"/>
    </w:p>
    <w:p w14:paraId="22443420" w14:textId="42458041" w:rsidR="00F44246" w:rsidRDefault="009F3F2B" w:rsidP="003522EA">
      <w:pPr>
        <w:pStyle w:val="figureanchor"/>
        <w:ind w:left="0"/>
      </w:pPr>
      <w:ins w:id="1864" w:author="Author" w:date="2015-05-01T15:58:00Z">
        <w:r>
          <w:object w:dxaOrig="10609" w:dyaOrig="12178" w14:anchorId="1A358ACB">
            <v:shape id="_x0000_i1075" type="#_x0000_t75" style="width:468pt;height:537pt" o:ole="">
              <v:imagedata r:id="rId125" o:title=""/>
            </v:shape>
            <o:OLEObject Type="Embed" ProgID="Visio.Drawing.11" ShapeID="_x0000_i1075" DrawAspect="Content" ObjectID="_1492505969" r:id="rId126"/>
          </w:object>
        </w:r>
      </w:ins>
      <w:del w:id="1865" w:author="Author" w:date="2015-05-01T15:54:00Z">
        <w:r w:rsidR="00A10D33" w:rsidDel="009F3F2B">
          <w:object w:dxaOrig="10609" w:dyaOrig="12178" w14:anchorId="32276757">
            <v:shape id="_x0000_i1076" type="#_x0000_t75" style="width:467.25pt;height:536.25pt" o:ole="">
              <v:imagedata r:id="rId127" o:title=""/>
            </v:shape>
            <o:OLEObject Type="Embed" ProgID="Visio.Drawing.11" ShapeID="_x0000_i1076" DrawAspect="Content" ObjectID="_1492505970" r:id="rId128"/>
          </w:object>
        </w:r>
      </w:del>
    </w:p>
    <w:p w14:paraId="2D9080D9" w14:textId="449835EE" w:rsidR="00F44246" w:rsidRDefault="00F44246" w:rsidP="00F44246">
      <w:pPr>
        <w:pStyle w:val="Caption"/>
      </w:pPr>
      <w:bookmarkStart w:id="1866" w:name="_Toc418259496"/>
      <w:r>
        <w:t xml:space="preserve">Figure </w:t>
      </w:r>
      <w:ins w:id="1867" w:author="Author" w:date="2015-04-30T14:17:00Z">
        <w:r w:rsidR="00454D3D">
          <w:fldChar w:fldCharType="begin"/>
        </w:r>
        <w:r w:rsidR="00454D3D">
          <w:instrText xml:space="preserve"> STYLEREF 1 \s </w:instrText>
        </w:r>
      </w:ins>
      <w:r w:rsidR="00454D3D">
        <w:fldChar w:fldCharType="separate"/>
      </w:r>
      <w:r w:rsidR="00454D3D">
        <w:rPr>
          <w:noProof/>
        </w:rPr>
        <w:t>2</w:t>
      </w:r>
      <w:ins w:id="186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69" w:author="Author" w:date="2015-04-30T14:17:00Z">
        <w:r w:rsidR="00454D3D">
          <w:rPr>
            <w:noProof/>
          </w:rPr>
          <w:t>24</w:t>
        </w:r>
        <w:r w:rsidR="00454D3D">
          <w:fldChar w:fldCharType="end"/>
        </w:r>
      </w:ins>
      <w:del w:id="187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23</w:delText>
        </w:r>
        <w:r w:rsidR="00F26384" w:rsidDel="00454D3D">
          <w:rPr>
            <w:noProof/>
          </w:rPr>
          <w:fldChar w:fldCharType="end"/>
        </w:r>
      </w:del>
      <w:r>
        <w:t>. Use case -</w:t>
      </w:r>
      <w:r w:rsidR="006450C1">
        <w:t xml:space="preserve"> </w:t>
      </w:r>
      <w:r>
        <w:t>Living room table</w:t>
      </w:r>
      <w:r w:rsidR="006450C1">
        <w:t>t</w:t>
      </w:r>
      <w:r>
        <w:t xml:space="preserve"> controls TVs</w:t>
      </w:r>
      <w:bookmarkEnd w:id="1866"/>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1871" w:name="_Toc418259426"/>
      <w:r>
        <w:lastRenderedPageBreak/>
        <w:t xml:space="preserve">Enhancements </w:t>
      </w:r>
      <w:r w:rsidR="00515DF4">
        <w:t>t</w:t>
      </w:r>
      <w:r>
        <w:t>o Existing Framework</w:t>
      </w:r>
      <w:bookmarkEnd w:id="1871"/>
    </w:p>
    <w:p w14:paraId="12C2AA6B" w14:textId="77777777" w:rsidR="00EC58AD" w:rsidRPr="00853F0A" w:rsidRDefault="00EC58AD" w:rsidP="002B7CB7">
      <w:pPr>
        <w:pStyle w:val="Heading2"/>
        <w:rPr>
          <w:szCs w:val="20"/>
        </w:rPr>
      </w:pPr>
      <w:bookmarkStart w:id="1872" w:name="_Toc418259427"/>
      <w:r>
        <w:t>Crypto Agility Exchange</w:t>
      </w:r>
      <w:bookmarkEnd w:id="1872"/>
    </w:p>
    <w:p w14:paraId="51108DEE" w14:textId="7F02B14C" w:rsidR="00AA54D6" w:rsidRDefault="00EC58AD" w:rsidP="002B7CB7">
      <w:pPr>
        <w:pStyle w:val="body"/>
      </w:pPr>
      <w:r>
        <w:t xml:space="preserve">In order to provide the AllJoyn peers to express the desire to pick </w:t>
      </w:r>
      <w:r w:rsidR="005F20DA">
        <w:t xml:space="preserve">some </w:t>
      </w:r>
      <w:r>
        <w:t>particular cryptographic c</w:t>
      </w:r>
      <w:r w:rsidR="005E6084">
        <w:t>i</w:t>
      </w:r>
      <w:r>
        <w:t>pher suite to use in the key exchange and the encryption of the message</w:t>
      </w:r>
      <w:r w:rsidR="00D94937">
        <w:t>s, new key exchange suite identifiers will be added to the framework to express</w:t>
      </w:r>
      <w:r w:rsidR="00DF06AE">
        <w:t xml:space="preserve"> the choice of c</w:t>
      </w:r>
      <w:r w:rsidR="007C1E7C">
        <w:t>i</w:t>
      </w:r>
      <w:r w:rsidR="00DF06AE">
        <w:t xml:space="preserve">pher and MAC algorithms.  The new identifiers </w:t>
      </w:r>
      <w:r w:rsidR="005F20DA">
        <w:t xml:space="preserve">may </w:t>
      </w:r>
      <w:r w:rsidR="00DF06AE">
        <w:t xml:space="preserve">come from the list of TSL cipher suites specified in </w:t>
      </w:r>
      <w:hyperlink r:id="rId129"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30" w:history="1">
        <w:r w:rsidR="00813531" w:rsidRPr="00813531">
          <w:rPr>
            <w:rStyle w:val="Hyperlink"/>
          </w:rPr>
          <w:t>RFC6655</w:t>
        </w:r>
      </w:hyperlink>
      <w:r w:rsidR="00923ACB">
        <w:t xml:space="preserve">, and </w:t>
      </w:r>
      <w:hyperlink r:id="rId131"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2010634B" w:rsidR="00961CA7" w:rsidRPr="005F20DA" w:rsidRDefault="000E2BDE" w:rsidP="00290C6F">
            <w:pPr>
              <w:pStyle w:val="body"/>
              <w:numPr>
                <w:ilvl w:val="0"/>
                <w:numId w:val="80"/>
              </w:numPr>
              <w:rPr>
                <w:sz w:val="20"/>
              </w:rPr>
            </w:pPr>
            <w:r>
              <w:rPr>
                <w:sz w:val="20"/>
              </w:rPr>
              <w:t>Standard Client</w:t>
            </w:r>
            <w:r w:rsidR="00300401">
              <w:rPr>
                <w:sz w:val="20"/>
              </w:rPr>
              <w:t xml:space="preserve"> version 14.12 or older</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r w:rsidR="007C1E7C">
              <w:rPr>
                <w:sz w:val="20"/>
              </w:rPr>
              <w:t xml:space="preserve"> version 14.12 or older</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8665" w:type="dxa"/>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A95CB9">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A95CB9">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B11535" w:rsidP="00961CA7">
            <w:pPr>
              <w:pStyle w:val="body"/>
              <w:ind w:left="0"/>
              <w:rPr>
                <w:sz w:val="20"/>
              </w:rPr>
            </w:pPr>
            <w:hyperlink r:id="rId132" w:history="1">
              <w:r w:rsidR="00961CA7" w:rsidRPr="002B7CB7">
                <w:rPr>
                  <w:rStyle w:val="Hyperlink"/>
                  <w:sz w:val="20"/>
                </w:rPr>
                <w:t>7251</w:t>
              </w:r>
            </w:hyperlink>
          </w:p>
        </w:tc>
      </w:tr>
    </w:tbl>
    <w:p w14:paraId="0A4B7719" w14:textId="77777777" w:rsidR="00AA54D6" w:rsidRDefault="00AA54D6" w:rsidP="002B7CB7">
      <w:pPr>
        <w:pStyle w:val="body"/>
      </w:pPr>
    </w:p>
    <w:p w14:paraId="0C24AE9C" w14:textId="6F1B7E24" w:rsidR="00997C42" w:rsidRDefault="00300401" w:rsidP="007851A4">
      <w:pPr>
        <w:pStyle w:val="Heading2"/>
      </w:pPr>
      <w:bookmarkStart w:id="1873" w:name="_Toc418259428"/>
      <w:r>
        <w:t xml:space="preserve">Application State </w:t>
      </w:r>
      <w:r w:rsidR="00997C42">
        <w:t>Announcement</w:t>
      </w:r>
      <w:bookmarkEnd w:id="1873"/>
    </w:p>
    <w:p w14:paraId="35B84A96" w14:textId="2558ACC4"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w:t>
      </w:r>
      <w:r w:rsidR="00A10D33">
        <w:t xml:space="preserve">The current features provided by the About session-less signal does not fulfill the Security Manager discovery requirement.  </w:t>
      </w:r>
      <w:r w:rsidR="00906C51">
        <w:t>The signal provide</w:t>
      </w:r>
      <w:r w:rsidR="00D215FD">
        <w:t>s</w:t>
      </w:r>
      <w:r w:rsidR="00906C51">
        <w:t xml:space="preserve"> t</w:t>
      </w:r>
      <w:r>
        <w:t>he following information:</w:t>
      </w:r>
    </w:p>
    <w:p w14:paraId="764B56CF" w14:textId="17F7F11C" w:rsidR="00997C42" w:rsidRDefault="00997C42" w:rsidP="007851A4">
      <w:pPr>
        <w:pStyle w:val="body"/>
        <w:numPr>
          <w:ilvl w:val="0"/>
          <w:numId w:val="89"/>
        </w:numPr>
      </w:pPr>
      <w:r>
        <w:t xml:space="preserve">A number field named </w:t>
      </w:r>
      <w:r w:rsidR="007E404E">
        <w:rPr>
          <w:b/>
        </w:rPr>
        <w:t xml:space="preserve">state </w:t>
      </w:r>
      <w:r>
        <w:t>to show the state of the application.  The possible values of this field are:</w:t>
      </w:r>
    </w:p>
    <w:p w14:paraId="6B938E20" w14:textId="1DE98708" w:rsidR="009438D8" w:rsidRDefault="009438D8" w:rsidP="007851A4">
      <w:pPr>
        <w:pStyle w:val="body"/>
        <w:numPr>
          <w:ilvl w:val="2"/>
          <w:numId w:val="80"/>
        </w:numPr>
      </w:pPr>
      <w:r>
        <w:t xml:space="preserve">0 -- </w:t>
      </w:r>
      <w:r w:rsidR="007E404E">
        <w:t>N</w:t>
      </w:r>
      <w:r>
        <w:t>ot claimable</w:t>
      </w:r>
      <w:r w:rsidR="007E404E">
        <w:t>.  The application is not claimed and not accepting claim requests.</w:t>
      </w:r>
    </w:p>
    <w:p w14:paraId="2721225B" w14:textId="22EDF8CD" w:rsidR="009438D8" w:rsidRDefault="009438D8" w:rsidP="007851A4">
      <w:pPr>
        <w:pStyle w:val="body"/>
        <w:numPr>
          <w:ilvl w:val="2"/>
          <w:numId w:val="80"/>
        </w:numPr>
      </w:pPr>
      <w:r>
        <w:t xml:space="preserve">1 – </w:t>
      </w:r>
      <w:r w:rsidR="007E404E">
        <w:t>C</w:t>
      </w:r>
      <w:r>
        <w:t>laimable</w:t>
      </w:r>
      <w:r w:rsidR="007E404E">
        <w:t>.  The application is not claimed, but is accepting claim requests.</w:t>
      </w:r>
    </w:p>
    <w:p w14:paraId="3D2FBD59" w14:textId="15355FFF" w:rsidR="009438D8" w:rsidRDefault="009438D8" w:rsidP="007851A4">
      <w:pPr>
        <w:pStyle w:val="body"/>
        <w:numPr>
          <w:ilvl w:val="2"/>
          <w:numId w:val="80"/>
        </w:numPr>
      </w:pPr>
      <w:r>
        <w:t xml:space="preserve">2 </w:t>
      </w:r>
      <w:r w:rsidR="007E404E">
        <w:t>–</w:t>
      </w:r>
      <w:r>
        <w:t xml:space="preserve"> </w:t>
      </w:r>
      <w:r w:rsidR="007E404E">
        <w:t>Claimed.  The application is claimed and can be configured.</w:t>
      </w:r>
    </w:p>
    <w:p w14:paraId="18B018E5" w14:textId="48A36B43" w:rsidR="007E404E" w:rsidRDefault="007E404E" w:rsidP="007851A4">
      <w:pPr>
        <w:pStyle w:val="body"/>
        <w:numPr>
          <w:ilvl w:val="2"/>
          <w:numId w:val="80"/>
        </w:numPr>
      </w:pPr>
      <w:r>
        <w:t>3 – Needs update.  The application is claimed, but requires a configuration update (after a software update).</w:t>
      </w:r>
    </w:p>
    <w:p w14:paraId="5D894F10" w14:textId="3BB08697" w:rsidR="009438D8" w:rsidRDefault="009438D8" w:rsidP="007851A4">
      <w:pPr>
        <w:pStyle w:val="body"/>
        <w:numPr>
          <w:ilvl w:val="0"/>
          <w:numId w:val="89"/>
        </w:numPr>
      </w:pPr>
      <w:r>
        <w:t xml:space="preserve">The public key </w:t>
      </w:r>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0A49307C" w14:textId="4C9F8AEF" w:rsidR="00EC58AD" w:rsidRPr="00853F0A" w:rsidRDefault="001B6ED3">
      <w:pPr>
        <w:pStyle w:val="body"/>
        <w:numPr>
          <w:ilvl w:val="0"/>
          <w:numId w:val="90"/>
        </w:numPr>
      </w:pPr>
      <w:r>
        <w:t>The application has a</w:t>
      </w:r>
      <w:r w:rsidR="00300401">
        <w:t xml:space="preserve"> new manifest template</w:t>
      </w:r>
    </w:p>
    <w:p w14:paraId="53FCDA49" w14:textId="74161466" w:rsidR="001F37B8" w:rsidRDefault="001F37B8" w:rsidP="00F44246">
      <w:pPr>
        <w:pStyle w:val="Heading1"/>
      </w:pPr>
      <w:bookmarkStart w:id="1874" w:name="_Toc418259429"/>
      <w:r>
        <w:lastRenderedPageBreak/>
        <w:t>Features In Future Releases</w:t>
      </w:r>
      <w:bookmarkEnd w:id="1874"/>
    </w:p>
    <w:p w14:paraId="713F9F3D" w14:textId="77777777" w:rsidR="001F37B8" w:rsidRDefault="001F37B8" w:rsidP="001F37B8">
      <w:pPr>
        <w:pStyle w:val="Heading3"/>
      </w:pPr>
      <w:bookmarkStart w:id="1875" w:name="_Toc418259430"/>
      <w:r>
        <w:t>Certificate revocation (not fully designed)</w:t>
      </w:r>
      <w:bookmarkEnd w:id="1875"/>
    </w:p>
    <w:p w14:paraId="30CCD335" w14:textId="77777777" w:rsidR="001F37B8" w:rsidRDefault="001F37B8" w:rsidP="001F37B8">
      <w:pPr>
        <w:pStyle w:val="body"/>
      </w:pPr>
      <w:r>
        <w:t>The application will validate the certificate using a revocation service provided by the Security Manager.  The revocation service is a distributed service.</w:t>
      </w:r>
    </w:p>
    <w:p w14:paraId="3CCF6F65" w14:textId="77777777" w:rsidR="001F37B8" w:rsidRDefault="001F37B8" w:rsidP="001F37B8">
      <w:pPr>
        <w:pStyle w:val="body"/>
      </w:pPr>
      <w:r>
        <w:t>The Certificate Revocation Service is expected to provide a method call that takes in the certificate and return whether the given certificate is revoked.</w:t>
      </w:r>
    </w:p>
    <w:p w14:paraId="7CF1590B" w14:textId="6F011DCF" w:rsidR="001F37B8" w:rsidRDefault="001F37B8" w:rsidP="001F37B8">
      <w:pPr>
        <w:pStyle w:val="body"/>
      </w:pPr>
      <w:r>
        <w:t>The application looks in its installed policy for the peer that provides the Certificate Revocation Service.  If the application can’t locate any of the Certificate Revocation Service, the certificate revocation check will be skipped.</w:t>
      </w:r>
    </w:p>
    <w:p w14:paraId="51F1F5A7" w14:textId="77777777" w:rsidR="001F37B8" w:rsidRDefault="001F37B8" w:rsidP="001F37B8">
      <w:pPr>
        <w:pStyle w:val="body"/>
      </w:pPr>
      <w:r>
        <w:t xml:space="preserve">If a membership certificate is revoked, all signed authorization data related to the membership certificate is no longer valid.  </w:t>
      </w:r>
    </w:p>
    <w:p w14:paraId="2CA4CB9C" w14:textId="7960F2E2" w:rsidR="00201BA8" w:rsidRDefault="002720CA" w:rsidP="00FE2AB1">
      <w:pPr>
        <w:pStyle w:val="Heading4"/>
      </w:pPr>
      <w:r>
        <w:t>Current work-around</w:t>
      </w:r>
    </w:p>
    <w:p w14:paraId="6442FFEC" w14:textId="2D220C20" w:rsidR="002720CA" w:rsidRPr="002720CA" w:rsidRDefault="002720CA">
      <w:pPr>
        <w:pStyle w:val="body"/>
      </w:pPr>
      <w:r>
        <w:t xml:space="preserve">The admin can blacklist a peer by installing a deny rule in the application policy to deny access for the given peer.  </w:t>
      </w:r>
    </w:p>
    <w:p w14:paraId="4A69EED8" w14:textId="77777777" w:rsidR="001F37B8" w:rsidRDefault="001F37B8" w:rsidP="001F37B8">
      <w:pPr>
        <w:pStyle w:val="Heading3"/>
      </w:pPr>
      <w:bookmarkStart w:id="1876" w:name="_Toc418259431"/>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1876"/>
    </w:p>
    <w:p w14:paraId="5CFCB2E1" w14:textId="77777777" w:rsidR="001F37B8" w:rsidRDefault="001F37B8" w:rsidP="001F37B8">
      <w:pPr>
        <w:pStyle w:val="body"/>
      </w:pPr>
      <w:r>
        <w:t>The Distribution Service is a service provided by a Security Manager.  This service provides persistent storage and high availability to distribute updates to applications.</w:t>
      </w:r>
    </w:p>
    <w:p w14:paraId="6567367B" w14:textId="77777777" w:rsidR="001F37B8" w:rsidRDefault="001F37B8" w:rsidP="001F37B8">
      <w:pPr>
        <w:pStyle w:val="body"/>
      </w:pPr>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p>
    <w:p w14:paraId="37967783" w14:textId="77777777" w:rsidR="001F37B8" w:rsidRDefault="001F37B8" w:rsidP="001F37B8">
      <w:pPr>
        <w:pStyle w:val="figureanchor"/>
        <w:ind w:left="0"/>
      </w:pPr>
      <w:r>
        <w:object w:dxaOrig="11381" w:dyaOrig="8182" w14:anchorId="3D514137">
          <v:shape id="_x0000_i1077" type="#_x0000_t75" style="width:467.25pt;height:336.75pt" o:ole="">
            <v:imagedata r:id="rId133" o:title=""/>
          </v:shape>
          <o:OLEObject Type="Embed" ProgID="Visio.Drawing.11" ShapeID="_x0000_i1077" DrawAspect="Content" ObjectID="_1492505971" r:id="rId134"/>
        </w:object>
      </w:r>
      <w:r w:rsidDel="00A83CC0">
        <w:rPr>
          <w:sz w:val="30"/>
          <w:szCs w:val="30"/>
        </w:rPr>
        <w:t xml:space="preserve"> </w:t>
      </w:r>
      <w:r w:rsidDel="005A4E4D">
        <w:t xml:space="preserve"> </w:t>
      </w:r>
    </w:p>
    <w:p w14:paraId="264EF2B2" w14:textId="245905C1" w:rsidR="001F37B8" w:rsidRDefault="001F37B8" w:rsidP="006A5C87">
      <w:pPr>
        <w:pStyle w:val="body"/>
      </w:pPr>
      <w:bookmarkStart w:id="1877" w:name="_Toc418259497"/>
      <w:r>
        <w:t xml:space="preserve">Figure </w:t>
      </w:r>
      <w:ins w:id="1878" w:author="Author" w:date="2015-04-30T14:17:00Z">
        <w:r w:rsidR="00454D3D">
          <w:fldChar w:fldCharType="begin"/>
        </w:r>
        <w:r w:rsidR="00454D3D">
          <w:instrText xml:space="preserve"> STYLEREF 1 \s </w:instrText>
        </w:r>
      </w:ins>
      <w:r w:rsidR="00454D3D">
        <w:fldChar w:fldCharType="separate"/>
      </w:r>
      <w:r w:rsidR="00454D3D">
        <w:rPr>
          <w:noProof/>
        </w:rPr>
        <w:t>4</w:t>
      </w:r>
      <w:ins w:id="1879"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880" w:author="Author" w:date="2015-04-30T14:17:00Z">
        <w:r w:rsidR="00454D3D">
          <w:rPr>
            <w:noProof/>
          </w:rPr>
          <w:t>1</w:t>
        </w:r>
        <w:r w:rsidR="00454D3D">
          <w:fldChar w:fldCharType="end"/>
        </w:r>
      </w:ins>
      <w:del w:id="1881"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4</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w:delText>
        </w:r>
        <w:r w:rsidR="00F26384" w:rsidDel="00454D3D">
          <w:rPr>
            <w:noProof/>
          </w:rPr>
          <w:fldChar w:fldCharType="end"/>
        </w:r>
      </w:del>
      <w:r>
        <w:t xml:space="preserve">. </w:t>
      </w:r>
      <w:r w:rsidRPr="00A309EA">
        <w:t xml:space="preserve">Distribution of </w:t>
      </w:r>
      <w:r>
        <w:t>p</w:t>
      </w:r>
      <w:r w:rsidRPr="00A309EA">
        <w:t>olicy</w:t>
      </w:r>
      <w:r>
        <w:t xml:space="preserve"> update and certificates</w:t>
      </w:r>
      <w:bookmarkEnd w:id="1877"/>
    </w:p>
    <w:p w14:paraId="2368FFE8" w14:textId="77777777" w:rsidR="00E83C24" w:rsidRDefault="00E83C24" w:rsidP="00E83C24">
      <w:pPr>
        <w:pStyle w:val="Heading3"/>
      </w:pPr>
      <w:bookmarkStart w:id="1882" w:name="_Toc418259432"/>
      <w:r>
        <w:t>Policy Templates</w:t>
      </w:r>
      <w:bookmarkEnd w:id="1882"/>
    </w:p>
    <w:p w14:paraId="0E2E3DE7" w14:textId="77777777" w:rsidR="00E83C24" w:rsidRDefault="00E83C24" w:rsidP="00E83C24">
      <w:pPr>
        <w:pStyle w:val="body"/>
      </w:pPr>
      <w:r>
        <w:t>An application developer can define policy templates to help the Security Manager to build consumer and producer policies.  A policy template provides the following data in:</w:t>
      </w:r>
    </w:p>
    <w:p w14:paraId="1F09797F" w14:textId="77777777" w:rsidR="00E83C24" w:rsidRDefault="00E83C24" w:rsidP="00E83C24">
      <w:pPr>
        <w:pStyle w:val="body"/>
        <w:numPr>
          <w:ilvl w:val="0"/>
          <w:numId w:val="76"/>
        </w:numPr>
      </w:pPr>
      <w:r>
        <w:t>Specification version number</w:t>
      </w:r>
    </w:p>
    <w:p w14:paraId="4986C7EA" w14:textId="77777777" w:rsidR="00E83C24" w:rsidRDefault="00E83C24" w:rsidP="00E83C24">
      <w:pPr>
        <w:pStyle w:val="body"/>
        <w:numPr>
          <w:ilvl w:val="0"/>
          <w:numId w:val="76"/>
        </w:numPr>
      </w:pPr>
      <w:r>
        <w:t>List of permission rules</w:t>
      </w:r>
    </w:p>
    <w:p w14:paraId="4C5B496F" w14:textId="77777777" w:rsidR="001F37B8" w:rsidRPr="00763D51" w:rsidRDefault="001F37B8" w:rsidP="006A5C87">
      <w:pPr>
        <w:pStyle w:val="body"/>
      </w:pPr>
    </w:p>
    <w:p w14:paraId="34D5B8F9" w14:textId="77777777" w:rsidR="00F44246" w:rsidRDefault="00F44246" w:rsidP="00F44246">
      <w:pPr>
        <w:pStyle w:val="Heading1"/>
      </w:pPr>
      <w:bookmarkStart w:id="1883" w:name="_Toc418259433"/>
      <w:r>
        <w:t>Future Considerations</w:t>
      </w:r>
      <w:bookmarkEnd w:id="1883"/>
    </w:p>
    <w:p w14:paraId="0625FD94" w14:textId="77777777" w:rsidR="00F44246" w:rsidRDefault="006450C1" w:rsidP="00F44246">
      <w:pPr>
        <w:pStyle w:val="Heading2"/>
      </w:pPr>
      <w:bookmarkStart w:id="1884" w:name="_Toc418259434"/>
      <w:r>
        <w:t>Broadcast signals and m</w:t>
      </w:r>
      <w:r w:rsidR="00F44246">
        <w:t xml:space="preserve">ultipoint </w:t>
      </w:r>
      <w:r>
        <w:t>s</w:t>
      </w:r>
      <w:r w:rsidR="00F44246">
        <w:t>essions</w:t>
      </w:r>
      <w:bookmarkEnd w:id="1884"/>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B92EA76" w14:textId="77777777" w:rsidR="005E5E51" w:rsidRPr="005E5E51" w:rsidRDefault="005E5E51" w:rsidP="00FE2AB1">
      <w:pPr>
        <w:pStyle w:val="body"/>
        <w:rPr>
          <w:lang w:eastAsia="ja-JP"/>
        </w:rPr>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A1628A" w14:textId="77777777" w:rsidR="00B11535" w:rsidRDefault="00B11535">
      <w:r>
        <w:separator/>
      </w:r>
    </w:p>
    <w:p w14:paraId="594E1FB9" w14:textId="77777777" w:rsidR="00B11535" w:rsidRDefault="00B11535"/>
    <w:p w14:paraId="2523E303" w14:textId="77777777" w:rsidR="00B11535" w:rsidRDefault="00B11535"/>
    <w:p w14:paraId="6CC8A5A8" w14:textId="77777777" w:rsidR="00B11535" w:rsidRDefault="00B11535"/>
  </w:endnote>
  <w:endnote w:type="continuationSeparator" w:id="0">
    <w:p w14:paraId="458FFD10" w14:textId="77777777" w:rsidR="00B11535" w:rsidRDefault="00B11535">
      <w:r>
        <w:continuationSeparator/>
      </w:r>
    </w:p>
    <w:p w14:paraId="3FEC2D13" w14:textId="77777777" w:rsidR="00B11535" w:rsidRDefault="00B11535"/>
    <w:p w14:paraId="6289F8B5" w14:textId="77777777" w:rsidR="00B11535" w:rsidRDefault="00B11535"/>
    <w:p w14:paraId="62172A8B" w14:textId="77777777" w:rsidR="00B11535" w:rsidRDefault="00B115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58326B" w:rsidRDefault="0058326B" w:rsidP="00C31F4D">
    <w:pPr>
      <w:pStyle w:val="Footer"/>
    </w:pPr>
  </w:p>
  <w:p w14:paraId="235FB0E5" w14:textId="77777777" w:rsidR="0058326B" w:rsidRDefault="0058326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58326B" w:rsidRDefault="0058326B"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58326B" w:rsidRPr="00CF535A" w:rsidRDefault="0058326B"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58326B" w:rsidRPr="004C1EE2" w:rsidRDefault="0058326B"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58326B" w:rsidRPr="004C1EE2" w:rsidRDefault="0058326B" w:rsidP="00614FA1">
    <w:pPr>
      <w:pStyle w:val="Spacer"/>
    </w:pPr>
  </w:p>
  <w:p w14:paraId="087D003A" w14:textId="77777777" w:rsidR="0058326B" w:rsidRPr="004C1EE2" w:rsidRDefault="00B11535" w:rsidP="005138EE">
    <w:pPr>
      <w:pStyle w:val="titlepg-diststmt"/>
      <w:rPr>
        <w:rFonts w:ascii="Arial" w:hAnsi="Arial" w:cs="Arial"/>
        <w:i/>
        <w:sz w:val="18"/>
        <w:szCs w:val="18"/>
      </w:rPr>
    </w:pPr>
    <w:hyperlink r:id="rId1" w:history="1">
      <w:r w:rsidR="0058326B" w:rsidRPr="004C1EE2">
        <w:rPr>
          <w:rStyle w:val="Hyperlink"/>
          <w:rFonts w:ascii="Arial" w:hAnsi="Arial" w:cs="Arial"/>
          <w:i/>
          <w:sz w:val="18"/>
          <w:szCs w:val="18"/>
        </w:rPr>
        <w:t>http://creativecommons.org/licenses/by/4.0/</w:t>
      </w:r>
    </w:hyperlink>
  </w:p>
  <w:p w14:paraId="3E7E6452" w14:textId="77777777" w:rsidR="0058326B" w:rsidRDefault="0058326B" w:rsidP="00614FA1">
    <w:pPr>
      <w:pStyle w:val="Spacer"/>
    </w:pPr>
  </w:p>
  <w:p w14:paraId="11DB80EC" w14:textId="77777777" w:rsidR="0058326B" w:rsidRDefault="0058326B"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58326B" w:rsidRDefault="0058326B" w:rsidP="00614FA1">
    <w:pPr>
      <w:pStyle w:val="Spacer"/>
    </w:pPr>
  </w:p>
  <w:p w14:paraId="32B1A1BA" w14:textId="77777777" w:rsidR="0058326B" w:rsidRPr="00614FA1" w:rsidRDefault="00B11535" w:rsidP="005138EE">
    <w:pPr>
      <w:pStyle w:val="titlepg-diststmt"/>
      <w:rPr>
        <w:rStyle w:val="Hyperlink"/>
        <w:rFonts w:ascii="Arial" w:hAnsi="Arial" w:cs="Arial"/>
        <w:i/>
        <w:sz w:val="18"/>
        <w:szCs w:val="18"/>
      </w:rPr>
    </w:pPr>
    <w:hyperlink r:id="rId2" w:tgtFrame="_blank" w:history="1">
      <w:r w:rsidR="0058326B" w:rsidRPr="00614FA1">
        <w:rPr>
          <w:rStyle w:val="Hyperlink"/>
          <w:rFonts w:ascii="Arial" w:hAnsi="Arial" w:cs="Arial"/>
          <w:i/>
          <w:sz w:val="18"/>
          <w:szCs w:val="18"/>
        </w:rPr>
        <w:t>https://allseenalliance.org/allseen/ip-policy</w:t>
      </w:r>
    </w:hyperlink>
  </w:p>
  <w:p w14:paraId="639632E3" w14:textId="77777777" w:rsidR="0058326B" w:rsidRDefault="0058326B" w:rsidP="00614FA1">
    <w:pPr>
      <w:pStyle w:val="Spacer"/>
    </w:pPr>
  </w:p>
  <w:p w14:paraId="142B11E6" w14:textId="77777777" w:rsidR="0058326B" w:rsidRDefault="0058326B"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58326B" w:rsidRDefault="0058326B" w:rsidP="00614FA1">
    <w:pPr>
      <w:pStyle w:val="Spacer"/>
    </w:pPr>
  </w:p>
  <w:p w14:paraId="4C269A1F" w14:textId="77777777" w:rsidR="0058326B" w:rsidRPr="00614FA1" w:rsidRDefault="0058326B"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58326B" w:rsidRDefault="00B11535" w:rsidP="00C31F4D">
    <w:pPr>
      <w:pStyle w:val="Footer"/>
    </w:pPr>
    <w:sdt>
      <w:sdtPr>
        <w:alias w:val="Subject"/>
        <w:tag w:val=""/>
        <w:id w:val="-1406146320"/>
        <w:showingPlcHdr/>
        <w:dataBinding w:prefixMappings="xmlns:ns0='http://purl.org/dc/elements/1.1/' xmlns:ns1='http://schemas.openxmlformats.org/package/2006/metadata/core-properties' " w:xpath="/ns1:coreProperties[1]/ns0:subject[1]" w:storeItemID="{6C3C8BC8-F283-45AE-878A-BAB7291924A1}"/>
        <w:text/>
      </w:sdtPr>
      <w:sdtEndPr/>
      <w:sdtContent>
        <w:r w:rsidR="0058326B">
          <w:t xml:space="preserve">     </w:t>
        </w:r>
      </w:sdtContent>
    </w:sdt>
    <w:r w:rsidR="0058326B">
      <w:tab/>
    </w:r>
    <w:r w:rsidR="0058326B">
      <w:fldChar w:fldCharType="begin"/>
    </w:r>
    <w:r w:rsidR="0058326B">
      <w:instrText xml:space="preserve"> PAGE </w:instrText>
    </w:r>
    <w:r w:rsidR="0058326B">
      <w:fldChar w:fldCharType="separate"/>
    </w:r>
    <w:r w:rsidR="00D1575D">
      <w:rPr>
        <w:noProof/>
      </w:rPr>
      <w:t>iii</w:t>
    </w:r>
    <w:r w:rsidR="0058326B">
      <w:rPr>
        <w:noProof/>
      </w:rPr>
      <w:fldChar w:fldCharType="end"/>
    </w:r>
    <w:r w:rsidR="0058326B">
      <w:tab/>
    </w:r>
    <w:r w:rsidR="0058326B">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58326B" w:rsidRPr="009A6A08" w:rsidRDefault="00B11535" w:rsidP="00C31F4D">
    <w:pPr>
      <w:pStyle w:val="Footer"/>
      <w:rPr>
        <w:szCs w:val="14"/>
      </w:rPr>
    </w:pPr>
    <w:sdt>
      <w:sdtPr>
        <w:rPr>
          <w:szCs w:val="14"/>
        </w:rPr>
        <w:alias w:val="Subject"/>
        <w:tag w:val=""/>
        <w:id w:val="-1425718220"/>
        <w:showingPlcHdr/>
        <w:dataBinding w:prefixMappings="xmlns:ns0='http://purl.org/dc/elements/1.1/' xmlns:ns1='http://schemas.openxmlformats.org/package/2006/metadata/core-properties' " w:xpath="/ns1:coreProperties[1]/ns0:subject[1]" w:storeItemID="{6C3C8BC8-F283-45AE-878A-BAB7291924A1}"/>
        <w:text/>
      </w:sdtPr>
      <w:sdtEndPr/>
      <w:sdtContent>
        <w:r w:rsidR="0058326B">
          <w:rPr>
            <w:szCs w:val="14"/>
          </w:rPr>
          <w:t xml:space="preserve">     </w:t>
        </w:r>
      </w:sdtContent>
    </w:sdt>
    <w:r w:rsidR="0058326B" w:rsidRPr="009A6A08">
      <w:rPr>
        <w:szCs w:val="14"/>
      </w:rPr>
      <w:tab/>
    </w:r>
    <w:r w:rsidR="0058326B" w:rsidRPr="009A6A08">
      <w:rPr>
        <w:szCs w:val="14"/>
      </w:rPr>
      <w:fldChar w:fldCharType="begin"/>
    </w:r>
    <w:r w:rsidR="0058326B" w:rsidRPr="009A6A08">
      <w:rPr>
        <w:szCs w:val="14"/>
      </w:rPr>
      <w:instrText xml:space="preserve"> PAGE </w:instrText>
    </w:r>
    <w:r w:rsidR="0058326B" w:rsidRPr="009A6A08">
      <w:rPr>
        <w:szCs w:val="14"/>
      </w:rPr>
      <w:fldChar w:fldCharType="separate"/>
    </w:r>
    <w:r w:rsidR="00D1575D">
      <w:rPr>
        <w:noProof/>
        <w:szCs w:val="14"/>
      </w:rPr>
      <w:t>ii</w:t>
    </w:r>
    <w:r w:rsidR="0058326B" w:rsidRPr="009A6A08">
      <w:rPr>
        <w:szCs w:val="14"/>
      </w:rPr>
      <w:fldChar w:fldCharType="end"/>
    </w:r>
    <w:r w:rsidR="0058326B" w:rsidRPr="009A6A08">
      <w:rPr>
        <w:szCs w:val="14"/>
      </w:rPr>
      <w:tab/>
    </w:r>
    <w:r w:rsidR="0058326B">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A9905E" w14:textId="77777777" w:rsidR="00B11535" w:rsidRDefault="00B11535">
      <w:r>
        <w:separator/>
      </w:r>
    </w:p>
    <w:p w14:paraId="50144083" w14:textId="77777777" w:rsidR="00B11535" w:rsidRDefault="00B11535"/>
    <w:p w14:paraId="33FBBDAE" w14:textId="77777777" w:rsidR="00B11535" w:rsidRDefault="00B11535"/>
    <w:p w14:paraId="5BA878C0" w14:textId="77777777" w:rsidR="00B11535" w:rsidRDefault="00B11535"/>
  </w:footnote>
  <w:footnote w:type="continuationSeparator" w:id="0">
    <w:p w14:paraId="0B213AD6" w14:textId="77777777" w:rsidR="00B11535" w:rsidRDefault="00B11535">
      <w:r>
        <w:continuationSeparator/>
      </w:r>
    </w:p>
    <w:p w14:paraId="14DAD293" w14:textId="77777777" w:rsidR="00B11535" w:rsidRDefault="00B11535"/>
    <w:p w14:paraId="29CD1909" w14:textId="77777777" w:rsidR="00B11535" w:rsidRDefault="00B11535"/>
    <w:p w14:paraId="3C463A9F" w14:textId="77777777" w:rsidR="00B11535" w:rsidRDefault="00B1153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58326B" w:rsidRDefault="0058326B" w:rsidP="006F59BD"/>
  <w:p w14:paraId="690EDA7C" w14:textId="77777777" w:rsidR="0058326B" w:rsidRDefault="0058326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58326B" w:rsidRPr="00C2377F" w:rsidRDefault="00B11535" w:rsidP="00C76273">
    <w:pPr>
      <w:pStyle w:val="Header"/>
    </w:pPr>
    <w:r>
      <w:fldChar w:fldCharType="begin"/>
    </w:r>
    <w:r>
      <w:instrText xml:space="preserve"> STYLEREF  DocTitle  \* MERGEFORMAT </w:instrText>
    </w:r>
    <w:r>
      <w:fldChar w:fldCharType="separate"/>
    </w:r>
    <w:r w:rsidR="0058326B">
      <w:rPr>
        <w:noProof/>
      </w:rPr>
      <w:t>AllJoyn™ Security 2.0 Feature</w:t>
    </w:r>
    <w:r>
      <w:rPr>
        <w:noProof/>
      </w:rPr>
      <w:fldChar w:fldCharType="end"/>
    </w:r>
    <w:r w:rsidR="0058326B">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58326B" w:rsidRPr="0041767B" w:rsidRDefault="00B11535"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58326B" w:rsidRPr="00C2377F" w:rsidRDefault="00B11535" w:rsidP="00AE4C57">
    <w:pPr>
      <w:pStyle w:val="Header"/>
    </w:pPr>
    <w:r>
      <w:fldChar w:fldCharType="begin"/>
    </w:r>
    <w:r>
      <w:instrText xml:space="preserve"> STYLEREF  DocTitle  \* MERGEFORMAT </w:instrText>
    </w:r>
    <w:r>
      <w:fldChar w:fldCharType="separate"/>
    </w:r>
    <w:r w:rsidR="00D1575D">
      <w:rPr>
        <w:noProof/>
      </w:rPr>
      <w:t>AllJoyn™ Security 2.0 Feature</w:t>
    </w:r>
    <w:r>
      <w:rPr>
        <w:noProof/>
      </w:rPr>
      <w:fldChar w:fldCharType="end"/>
    </w:r>
    <w:r w:rsidR="0058326B">
      <w:t xml:space="preserve"> </w:t>
    </w:r>
    <w:r>
      <w:fldChar w:fldCharType="begin"/>
    </w:r>
    <w:r>
      <w:instrText xml:space="preserve"> STYLEREF  DocSubtitle  \* MERGEFORMAT </w:instrText>
    </w:r>
    <w:r>
      <w:fldChar w:fldCharType="separate"/>
    </w:r>
    <w:r w:rsidR="00D1575D">
      <w:rPr>
        <w:noProof/>
      </w:rPr>
      <w:t>High-Level Design Document</w:t>
    </w:r>
    <w:r>
      <w:rPr>
        <w:noProof/>
      </w:rPr>
      <w:fldChar w:fldCharType="end"/>
    </w:r>
    <w:r w:rsidR="0058326B">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58326B" w:rsidRPr="00EF56CF" w:rsidRDefault="0058326B"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58326B" w:rsidRPr="00815093" w:rsidRDefault="00B11535" w:rsidP="00815093">
    <w:pPr>
      <w:pStyle w:val="Header"/>
    </w:pPr>
    <w:r>
      <w:fldChar w:fldCharType="begin"/>
    </w:r>
    <w:r>
      <w:instrText xml:space="preserve"> STYLEREF  DocTitle  \* MERGEFORMAT </w:instrText>
    </w:r>
    <w:r>
      <w:fldChar w:fldCharType="separate"/>
    </w:r>
    <w:r w:rsidR="00D1575D">
      <w:rPr>
        <w:noProof/>
      </w:rPr>
      <w:t>AllJoyn™ Security 2.0 Feature</w:t>
    </w:r>
    <w:r>
      <w:rPr>
        <w:noProof/>
      </w:rPr>
      <w:fldChar w:fldCharType="end"/>
    </w:r>
    <w:r w:rsidR="0058326B">
      <w:t xml:space="preserve"> </w:t>
    </w:r>
    <w:r>
      <w:fldChar w:fldCharType="begin"/>
    </w:r>
    <w:r>
      <w:instrText xml:space="preserve"> STYLEREF  DocSubtitle  \* MERGEFORMAT </w:instrText>
    </w:r>
    <w:r>
      <w:fldChar w:fldCharType="separate"/>
    </w:r>
    <w:r w:rsidR="00D1575D">
      <w:rPr>
        <w:noProof/>
      </w:rPr>
      <w:t>High-Level Design Document</w:t>
    </w:r>
    <w:r>
      <w:rPr>
        <w:noProof/>
      </w:rPr>
      <w:fldChar w:fldCharType="end"/>
    </w:r>
    <w:r w:rsidR="0058326B">
      <w:tab/>
    </w:r>
    <w:r>
      <w:fldChar w:fldCharType="begin"/>
    </w:r>
    <w:r>
      <w:instrText xml:space="preserve"> STYLEREF  "Heading 1"  \* MERGEFORMAT </w:instrText>
    </w:r>
    <w:r>
      <w:fldChar w:fldCharType="separate"/>
    </w:r>
    <w:r w:rsidR="00D1575D">
      <w:rPr>
        <w:noProof/>
      </w:rPr>
      <w:t>System Design</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670DCD"/>
    <w:multiLevelType w:val="hybridMultilevel"/>
    <w:tmpl w:val="2D8CB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5">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7">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6"/>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7"/>
  </w:num>
  <w:num w:numId="53">
    <w:abstractNumId w:val="114"/>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5"/>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 w:numId="123">
    <w:abstractNumId w:val="1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1FC"/>
    <w:rsid w:val="000057E9"/>
    <w:rsid w:val="00005840"/>
    <w:rsid w:val="00006AC6"/>
    <w:rsid w:val="0000727B"/>
    <w:rsid w:val="00007DE2"/>
    <w:rsid w:val="0001006C"/>
    <w:rsid w:val="00010744"/>
    <w:rsid w:val="00010924"/>
    <w:rsid w:val="00010C99"/>
    <w:rsid w:val="00010F2A"/>
    <w:rsid w:val="000115FA"/>
    <w:rsid w:val="0001169E"/>
    <w:rsid w:val="00012273"/>
    <w:rsid w:val="0001268A"/>
    <w:rsid w:val="00012722"/>
    <w:rsid w:val="000127F9"/>
    <w:rsid w:val="00012833"/>
    <w:rsid w:val="00012874"/>
    <w:rsid w:val="00013A2F"/>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17BB"/>
    <w:rsid w:val="00043A87"/>
    <w:rsid w:val="0004482B"/>
    <w:rsid w:val="00044BA4"/>
    <w:rsid w:val="000466F8"/>
    <w:rsid w:val="000504FE"/>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2A00"/>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87ADB"/>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4611"/>
    <w:rsid w:val="000A5204"/>
    <w:rsid w:val="000A5C2C"/>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3FD5"/>
    <w:rsid w:val="000B4140"/>
    <w:rsid w:val="000B4222"/>
    <w:rsid w:val="000B50F0"/>
    <w:rsid w:val="000B518E"/>
    <w:rsid w:val="000B54B3"/>
    <w:rsid w:val="000B5B3C"/>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958"/>
    <w:rsid w:val="000D0DB8"/>
    <w:rsid w:val="000D15FF"/>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2F1"/>
    <w:rsid w:val="000F23F3"/>
    <w:rsid w:val="000F385D"/>
    <w:rsid w:val="000F4053"/>
    <w:rsid w:val="000F40C7"/>
    <w:rsid w:val="000F7292"/>
    <w:rsid w:val="000F753A"/>
    <w:rsid w:val="000F769D"/>
    <w:rsid w:val="000F7FDD"/>
    <w:rsid w:val="001008C1"/>
    <w:rsid w:val="001012EA"/>
    <w:rsid w:val="001016A5"/>
    <w:rsid w:val="00101A8D"/>
    <w:rsid w:val="00103EC3"/>
    <w:rsid w:val="0010408C"/>
    <w:rsid w:val="00104BE1"/>
    <w:rsid w:val="00104C13"/>
    <w:rsid w:val="001052C3"/>
    <w:rsid w:val="00105901"/>
    <w:rsid w:val="00105D10"/>
    <w:rsid w:val="00106B40"/>
    <w:rsid w:val="001072C4"/>
    <w:rsid w:val="00107425"/>
    <w:rsid w:val="001076C2"/>
    <w:rsid w:val="00107A80"/>
    <w:rsid w:val="001101A4"/>
    <w:rsid w:val="0011033B"/>
    <w:rsid w:val="00110561"/>
    <w:rsid w:val="00110D1E"/>
    <w:rsid w:val="00110E93"/>
    <w:rsid w:val="001112AC"/>
    <w:rsid w:val="0011164E"/>
    <w:rsid w:val="00111D94"/>
    <w:rsid w:val="00113629"/>
    <w:rsid w:val="0011448B"/>
    <w:rsid w:val="0011499C"/>
    <w:rsid w:val="00115441"/>
    <w:rsid w:val="00116291"/>
    <w:rsid w:val="001163C8"/>
    <w:rsid w:val="0011678B"/>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8BF"/>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4DE1"/>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0901"/>
    <w:rsid w:val="001B0BE5"/>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5E0"/>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1BA8"/>
    <w:rsid w:val="00202165"/>
    <w:rsid w:val="00202C2F"/>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47E2"/>
    <w:rsid w:val="00255A79"/>
    <w:rsid w:val="0025601F"/>
    <w:rsid w:val="0025653B"/>
    <w:rsid w:val="00256892"/>
    <w:rsid w:val="00256BF4"/>
    <w:rsid w:val="00256FCD"/>
    <w:rsid w:val="00257695"/>
    <w:rsid w:val="00257D24"/>
    <w:rsid w:val="0026046D"/>
    <w:rsid w:val="00260477"/>
    <w:rsid w:val="00260DCC"/>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0CA"/>
    <w:rsid w:val="0027239C"/>
    <w:rsid w:val="00272695"/>
    <w:rsid w:val="00272B2C"/>
    <w:rsid w:val="00272D0B"/>
    <w:rsid w:val="00273F25"/>
    <w:rsid w:val="00274C56"/>
    <w:rsid w:val="0027500E"/>
    <w:rsid w:val="00276F5F"/>
    <w:rsid w:val="0028028E"/>
    <w:rsid w:val="00280775"/>
    <w:rsid w:val="00280AFA"/>
    <w:rsid w:val="00280B39"/>
    <w:rsid w:val="00281025"/>
    <w:rsid w:val="00281818"/>
    <w:rsid w:val="00281E88"/>
    <w:rsid w:val="00282181"/>
    <w:rsid w:val="00282852"/>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31D"/>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6D"/>
    <w:rsid w:val="002E2A72"/>
    <w:rsid w:val="002E41A6"/>
    <w:rsid w:val="002E531D"/>
    <w:rsid w:val="002E5378"/>
    <w:rsid w:val="002E596E"/>
    <w:rsid w:val="002E6770"/>
    <w:rsid w:val="002E73B2"/>
    <w:rsid w:val="002F0351"/>
    <w:rsid w:val="002F0463"/>
    <w:rsid w:val="002F08BD"/>
    <w:rsid w:val="002F0962"/>
    <w:rsid w:val="002F0DAD"/>
    <w:rsid w:val="002F22E4"/>
    <w:rsid w:val="002F3CD4"/>
    <w:rsid w:val="002F45F2"/>
    <w:rsid w:val="002F480F"/>
    <w:rsid w:val="002F4AE2"/>
    <w:rsid w:val="002F4D3D"/>
    <w:rsid w:val="002F6854"/>
    <w:rsid w:val="002F701B"/>
    <w:rsid w:val="002F76BA"/>
    <w:rsid w:val="002F776F"/>
    <w:rsid w:val="002F7928"/>
    <w:rsid w:val="00300401"/>
    <w:rsid w:val="00302AA9"/>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4340"/>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30C"/>
    <w:rsid w:val="00353EB2"/>
    <w:rsid w:val="003547C2"/>
    <w:rsid w:val="00354F24"/>
    <w:rsid w:val="00355889"/>
    <w:rsid w:val="00355F5D"/>
    <w:rsid w:val="003568B7"/>
    <w:rsid w:val="00356E8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17B"/>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5D58"/>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3D"/>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6FA3"/>
    <w:rsid w:val="00487F51"/>
    <w:rsid w:val="0049124E"/>
    <w:rsid w:val="004914F8"/>
    <w:rsid w:val="00491C30"/>
    <w:rsid w:val="00492DAE"/>
    <w:rsid w:val="00493820"/>
    <w:rsid w:val="00493AB4"/>
    <w:rsid w:val="00493D02"/>
    <w:rsid w:val="004944EE"/>
    <w:rsid w:val="004945A0"/>
    <w:rsid w:val="00494B65"/>
    <w:rsid w:val="00494C0C"/>
    <w:rsid w:val="00494DAA"/>
    <w:rsid w:val="004961AF"/>
    <w:rsid w:val="00497721"/>
    <w:rsid w:val="0049798A"/>
    <w:rsid w:val="00497D04"/>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BE"/>
    <w:rsid w:val="00501BD6"/>
    <w:rsid w:val="00502176"/>
    <w:rsid w:val="0050265D"/>
    <w:rsid w:val="00502B13"/>
    <w:rsid w:val="0050321A"/>
    <w:rsid w:val="00503FCD"/>
    <w:rsid w:val="005046C6"/>
    <w:rsid w:val="005047B1"/>
    <w:rsid w:val="00504865"/>
    <w:rsid w:val="00504B0F"/>
    <w:rsid w:val="00506013"/>
    <w:rsid w:val="0050667D"/>
    <w:rsid w:val="005068AB"/>
    <w:rsid w:val="0050760B"/>
    <w:rsid w:val="0051065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4C18"/>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4F3B"/>
    <w:rsid w:val="00545264"/>
    <w:rsid w:val="005465E3"/>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5465"/>
    <w:rsid w:val="0056638C"/>
    <w:rsid w:val="00566BD8"/>
    <w:rsid w:val="0057002A"/>
    <w:rsid w:val="005700B0"/>
    <w:rsid w:val="005705A1"/>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26B"/>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54CE"/>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AAC"/>
    <w:rsid w:val="005B3D97"/>
    <w:rsid w:val="005B3F9F"/>
    <w:rsid w:val="005B42D4"/>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084"/>
    <w:rsid w:val="005E6361"/>
    <w:rsid w:val="005E6BED"/>
    <w:rsid w:val="005E6F0F"/>
    <w:rsid w:val="005E7A52"/>
    <w:rsid w:val="005E7C58"/>
    <w:rsid w:val="005F16D0"/>
    <w:rsid w:val="005F20DA"/>
    <w:rsid w:val="005F231C"/>
    <w:rsid w:val="005F260B"/>
    <w:rsid w:val="005F2BEC"/>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07E87"/>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07A"/>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33E"/>
    <w:rsid w:val="00672856"/>
    <w:rsid w:val="006730CC"/>
    <w:rsid w:val="006735D2"/>
    <w:rsid w:val="006739E8"/>
    <w:rsid w:val="00674C76"/>
    <w:rsid w:val="006751F3"/>
    <w:rsid w:val="00675537"/>
    <w:rsid w:val="006761A2"/>
    <w:rsid w:val="0067645A"/>
    <w:rsid w:val="006765E6"/>
    <w:rsid w:val="006769CB"/>
    <w:rsid w:val="006779B0"/>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5C87"/>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B70CC"/>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5768"/>
    <w:rsid w:val="006D6EE0"/>
    <w:rsid w:val="006D7378"/>
    <w:rsid w:val="006D786C"/>
    <w:rsid w:val="006E07C8"/>
    <w:rsid w:val="006E08D9"/>
    <w:rsid w:val="006E2E8F"/>
    <w:rsid w:val="006E37D8"/>
    <w:rsid w:val="006E43EF"/>
    <w:rsid w:val="006E53F3"/>
    <w:rsid w:val="006E5C2D"/>
    <w:rsid w:val="006E64AF"/>
    <w:rsid w:val="006E7E58"/>
    <w:rsid w:val="006F019A"/>
    <w:rsid w:val="006F11D7"/>
    <w:rsid w:val="006F12E3"/>
    <w:rsid w:val="006F59BD"/>
    <w:rsid w:val="006F5BCB"/>
    <w:rsid w:val="006F6783"/>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7A"/>
    <w:rsid w:val="00744AAC"/>
    <w:rsid w:val="00745963"/>
    <w:rsid w:val="00745BBB"/>
    <w:rsid w:val="0074655F"/>
    <w:rsid w:val="00746C3F"/>
    <w:rsid w:val="00746C76"/>
    <w:rsid w:val="00747490"/>
    <w:rsid w:val="00747DA5"/>
    <w:rsid w:val="00750194"/>
    <w:rsid w:val="00750EB2"/>
    <w:rsid w:val="00750FDD"/>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8796F"/>
    <w:rsid w:val="0079026B"/>
    <w:rsid w:val="0079054C"/>
    <w:rsid w:val="0079108A"/>
    <w:rsid w:val="0079175B"/>
    <w:rsid w:val="00791AA1"/>
    <w:rsid w:val="00793E0A"/>
    <w:rsid w:val="007941DE"/>
    <w:rsid w:val="0079443E"/>
    <w:rsid w:val="00794D38"/>
    <w:rsid w:val="007A0004"/>
    <w:rsid w:val="007A00A1"/>
    <w:rsid w:val="007A0274"/>
    <w:rsid w:val="007A165C"/>
    <w:rsid w:val="007A16AF"/>
    <w:rsid w:val="007A18CF"/>
    <w:rsid w:val="007A2612"/>
    <w:rsid w:val="007A38BC"/>
    <w:rsid w:val="007A3968"/>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887"/>
    <w:rsid w:val="007B3E55"/>
    <w:rsid w:val="007B478F"/>
    <w:rsid w:val="007B4908"/>
    <w:rsid w:val="007B4DBF"/>
    <w:rsid w:val="007B4ED4"/>
    <w:rsid w:val="007B5448"/>
    <w:rsid w:val="007B5846"/>
    <w:rsid w:val="007B60D0"/>
    <w:rsid w:val="007C01F6"/>
    <w:rsid w:val="007C06B2"/>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9F"/>
    <w:rsid w:val="007C7DD6"/>
    <w:rsid w:val="007D15DE"/>
    <w:rsid w:val="007D1AAA"/>
    <w:rsid w:val="007D1C36"/>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04E"/>
    <w:rsid w:val="007E4330"/>
    <w:rsid w:val="007E5ADE"/>
    <w:rsid w:val="007E7755"/>
    <w:rsid w:val="007F16B4"/>
    <w:rsid w:val="007F18C6"/>
    <w:rsid w:val="007F21B5"/>
    <w:rsid w:val="007F2D2D"/>
    <w:rsid w:val="007F361D"/>
    <w:rsid w:val="007F3E7B"/>
    <w:rsid w:val="007F40D3"/>
    <w:rsid w:val="007F48D9"/>
    <w:rsid w:val="007F4A92"/>
    <w:rsid w:val="007F4C9F"/>
    <w:rsid w:val="007F4E8C"/>
    <w:rsid w:val="007F518F"/>
    <w:rsid w:val="007F5971"/>
    <w:rsid w:val="007F5D86"/>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077AE"/>
    <w:rsid w:val="00810152"/>
    <w:rsid w:val="00810444"/>
    <w:rsid w:val="00810726"/>
    <w:rsid w:val="00810A9C"/>
    <w:rsid w:val="00811EB7"/>
    <w:rsid w:val="00812A63"/>
    <w:rsid w:val="00813531"/>
    <w:rsid w:val="00813610"/>
    <w:rsid w:val="008144C6"/>
    <w:rsid w:val="00814D61"/>
    <w:rsid w:val="00815093"/>
    <w:rsid w:val="008160BA"/>
    <w:rsid w:val="00816E8F"/>
    <w:rsid w:val="00817759"/>
    <w:rsid w:val="00817B01"/>
    <w:rsid w:val="00817DEF"/>
    <w:rsid w:val="00817FB2"/>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12D0"/>
    <w:rsid w:val="00832625"/>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1F4"/>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322"/>
    <w:rsid w:val="0086741F"/>
    <w:rsid w:val="00867D75"/>
    <w:rsid w:val="00871029"/>
    <w:rsid w:val="0087106C"/>
    <w:rsid w:val="00871480"/>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6BA"/>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A11"/>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2C"/>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39B"/>
    <w:rsid w:val="00900E58"/>
    <w:rsid w:val="009016C7"/>
    <w:rsid w:val="00902E9C"/>
    <w:rsid w:val="009031B4"/>
    <w:rsid w:val="009049C7"/>
    <w:rsid w:val="00904C7C"/>
    <w:rsid w:val="00904FEE"/>
    <w:rsid w:val="00905757"/>
    <w:rsid w:val="00905BF7"/>
    <w:rsid w:val="00906224"/>
    <w:rsid w:val="00906C51"/>
    <w:rsid w:val="00906F8E"/>
    <w:rsid w:val="00907091"/>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638"/>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6AB8"/>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25"/>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C1C"/>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758"/>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64C"/>
    <w:rsid w:val="009C1746"/>
    <w:rsid w:val="009C2631"/>
    <w:rsid w:val="009C3615"/>
    <w:rsid w:val="009C36DC"/>
    <w:rsid w:val="009C3AEA"/>
    <w:rsid w:val="009C3EC7"/>
    <w:rsid w:val="009C429A"/>
    <w:rsid w:val="009C47AD"/>
    <w:rsid w:val="009C541B"/>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3F2B"/>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0D33"/>
    <w:rsid w:val="00A1112A"/>
    <w:rsid w:val="00A117D8"/>
    <w:rsid w:val="00A12393"/>
    <w:rsid w:val="00A12E6F"/>
    <w:rsid w:val="00A13C9C"/>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27186"/>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3F67"/>
    <w:rsid w:val="00A5473F"/>
    <w:rsid w:val="00A54825"/>
    <w:rsid w:val="00A559E2"/>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D0E"/>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CB9"/>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BB6"/>
    <w:rsid w:val="00AA2E90"/>
    <w:rsid w:val="00AA3DFE"/>
    <w:rsid w:val="00AA4A02"/>
    <w:rsid w:val="00AA54D6"/>
    <w:rsid w:val="00AA5CDF"/>
    <w:rsid w:val="00AA5DEA"/>
    <w:rsid w:val="00AA63BE"/>
    <w:rsid w:val="00AA6604"/>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2D0"/>
    <w:rsid w:val="00AB75E8"/>
    <w:rsid w:val="00AB7A7C"/>
    <w:rsid w:val="00AC07A3"/>
    <w:rsid w:val="00AC0E2B"/>
    <w:rsid w:val="00AC1047"/>
    <w:rsid w:val="00AC12C7"/>
    <w:rsid w:val="00AC20DE"/>
    <w:rsid w:val="00AC3058"/>
    <w:rsid w:val="00AC3797"/>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229"/>
    <w:rsid w:val="00B07645"/>
    <w:rsid w:val="00B10D63"/>
    <w:rsid w:val="00B10E7C"/>
    <w:rsid w:val="00B113DC"/>
    <w:rsid w:val="00B11535"/>
    <w:rsid w:val="00B116B0"/>
    <w:rsid w:val="00B121E6"/>
    <w:rsid w:val="00B126E7"/>
    <w:rsid w:val="00B12C24"/>
    <w:rsid w:val="00B12EFA"/>
    <w:rsid w:val="00B142A6"/>
    <w:rsid w:val="00B15152"/>
    <w:rsid w:val="00B15731"/>
    <w:rsid w:val="00B1682B"/>
    <w:rsid w:val="00B16C46"/>
    <w:rsid w:val="00B16EC3"/>
    <w:rsid w:val="00B200F0"/>
    <w:rsid w:val="00B20475"/>
    <w:rsid w:val="00B20981"/>
    <w:rsid w:val="00B213CE"/>
    <w:rsid w:val="00B213EB"/>
    <w:rsid w:val="00B21C7C"/>
    <w:rsid w:val="00B21F78"/>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137"/>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4C4"/>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0FE1"/>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3DAB"/>
    <w:rsid w:val="00B94E70"/>
    <w:rsid w:val="00B95DCD"/>
    <w:rsid w:val="00B96082"/>
    <w:rsid w:val="00B96590"/>
    <w:rsid w:val="00B96834"/>
    <w:rsid w:val="00B974BA"/>
    <w:rsid w:val="00BA09A3"/>
    <w:rsid w:val="00BA17C2"/>
    <w:rsid w:val="00BA2BB6"/>
    <w:rsid w:val="00BA4DE5"/>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0FBF"/>
    <w:rsid w:val="00BC1527"/>
    <w:rsid w:val="00BC1D69"/>
    <w:rsid w:val="00BC20C2"/>
    <w:rsid w:val="00BC3863"/>
    <w:rsid w:val="00BC4D5F"/>
    <w:rsid w:val="00BC63A0"/>
    <w:rsid w:val="00BC6413"/>
    <w:rsid w:val="00BC6ABA"/>
    <w:rsid w:val="00BC6B0D"/>
    <w:rsid w:val="00BC6D3B"/>
    <w:rsid w:val="00BC7534"/>
    <w:rsid w:val="00BC7720"/>
    <w:rsid w:val="00BD07A1"/>
    <w:rsid w:val="00BD09A4"/>
    <w:rsid w:val="00BD2C23"/>
    <w:rsid w:val="00BD4364"/>
    <w:rsid w:val="00BD436A"/>
    <w:rsid w:val="00BD54B2"/>
    <w:rsid w:val="00BD568C"/>
    <w:rsid w:val="00BD5BBE"/>
    <w:rsid w:val="00BD5C66"/>
    <w:rsid w:val="00BD5CF2"/>
    <w:rsid w:val="00BD609D"/>
    <w:rsid w:val="00BD670E"/>
    <w:rsid w:val="00BE0AF8"/>
    <w:rsid w:val="00BE101D"/>
    <w:rsid w:val="00BE1F60"/>
    <w:rsid w:val="00BE360D"/>
    <w:rsid w:val="00BE45BD"/>
    <w:rsid w:val="00BE48E2"/>
    <w:rsid w:val="00BE5B29"/>
    <w:rsid w:val="00BE5BC7"/>
    <w:rsid w:val="00BE5E09"/>
    <w:rsid w:val="00BE62D7"/>
    <w:rsid w:val="00BE6541"/>
    <w:rsid w:val="00BE7C2F"/>
    <w:rsid w:val="00BF0CE6"/>
    <w:rsid w:val="00BF259E"/>
    <w:rsid w:val="00BF2C5C"/>
    <w:rsid w:val="00BF2C78"/>
    <w:rsid w:val="00BF2D87"/>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3AE3"/>
    <w:rsid w:val="00C155A0"/>
    <w:rsid w:val="00C15824"/>
    <w:rsid w:val="00C167B9"/>
    <w:rsid w:val="00C16835"/>
    <w:rsid w:val="00C16CF5"/>
    <w:rsid w:val="00C17215"/>
    <w:rsid w:val="00C1722D"/>
    <w:rsid w:val="00C2063B"/>
    <w:rsid w:val="00C208E8"/>
    <w:rsid w:val="00C215D9"/>
    <w:rsid w:val="00C21CEE"/>
    <w:rsid w:val="00C22F01"/>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6DA"/>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33AA"/>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679"/>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4C17"/>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26D"/>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2F0"/>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75D"/>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553"/>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3DD7"/>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1F96"/>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8CE"/>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E7C3C"/>
    <w:rsid w:val="00DF040A"/>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A29"/>
    <w:rsid w:val="00E17E94"/>
    <w:rsid w:val="00E203E3"/>
    <w:rsid w:val="00E20422"/>
    <w:rsid w:val="00E20D42"/>
    <w:rsid w:val="00E20F77"/>
    <w:rsid w:val="00E2144A"/>
    <w:rsid w:val="00E228C9"/>
    <w:rsid w:val="00E22E33"/>
    <w:rsid w:val="00E24218"/>
    <w:rsid w:val="00E25101"/>
    <w:rsid w:val="00E26220"/>
    <w:rsid w:val="00E2626B"/>
    <w:rsid w:val="00E262D0"/>
    <w:rsid w:val="00E26327"/>
    <w:rsid w:val="00E26B3F"/>
    <w:rsid w:val="00E30862"/>
    <w:rsid w:val="00E308FB"/>
    <w:rsid w:val="00E30ED1"/>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0636"/>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5D1D"/>
    <w:rsid w:val="00E86807"/>
    <w:rsid w:val="00E87FEA"/>
    <w:rsid w:val="00E902BE"/>
    <w:rsid w:val="00E9033E"/>
    <w:rsid w:val="00E9044F"/>
    <w:rsid w:val="00E909B3"/>
    <w:rsid w:val="00E91119"/>
    <w:rsid w:val="00E913FA"/>
    <w:rsid w:val="00E915DF"/>
    <w:rsid w:val="00E91BC7"/>
    <w:rsid w:val="00E91E88"/>
    <w:rsid w:val="00E92435"/>
    <w:rsid w:val="00E92B07"/>
    <w:rsid w:val="00E93317"/>
    <w:rsid w:val="00E9380C"/>
    <w:rsid w:val="00E940E9"/>
    <w:rsid w:val="00E94439"/>
    <w:rsid w:val="00E946B4"/>
    <w:rsid w:val="00E951C8"/>
    <w:rsid w:val="00E95C00"/>
    <w:rsid w:val="00E95C06"/>
    <w:rsid w:val="00E95C1E"/>
    <w:rsid w:val="00E95EC0"/>
    <w:rsid w:val="00E961AB"/>
    <w:rsid w:val="00E962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0CBD"/>
    <w:rsid w:val="00EB1896"/>
    <w:rsid w:val="00EB2CFA"/>
    <w:rsid w:val="00EB3340"/>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097"/>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8EA"/>
    <w:rsid w:val="00EE2C6A"/>
    <w:rsid w:val="00EE2FB1"/>
    <w:rsid w:val="00EE46E2"/>
    <w:rsid w:val="00EE46F6"/>
    <w:rsid w:val="00EE4B77"/>
    <w:rsid w:val="00EE52FB"/>
    <w:rsid w:val="00EE5432"/>
    <w:rsid w:val="00EE55D1"/>
    <w:rsid w:val="00EE641B"/>
    <w:rsid w:val="00EF0535"/>
    <w:rsid w:val="00EF0594"/>
    <w:rsid w:val="00EF0860"/>
    <w:rsid w:val="00EF111F"/>
    <w:rsid w:val="00EF1472"/>
    <w:rsid w:val="00EF2C2C"/>
    <w:rsid w:val="00EF2D50"/>
    <w:rsid w:val="00EF3CB0"/>
    <w:rsid w:val="00EF3D42"/>
    <w:rsid w:val="00EF3ED5"/>
    <w:rsid w:val="00EF43F2"/>
    <w:rsid w:val="00EF464C"/>
    <w:rsid w:val="00EF512A"/>
    <w:rsid w:val="00EF60D6"/>
    <w:rsid w:val="00EF7A33"/>
    <w:rsid w:val="00F00367"/>
    <w:rsid w:val="00F0053C"/>
    <w:rsid w:val="00F0173D"/>
    <w:rsid w:val="00F01EBD"/>
    <w:rsid w:val="00F02078"/>
    <w:rsid w:val="00F02408"/>
    <w:rsid w:val="00F02635"/>
    <w:rsid w:val="00F027F8"/>
    <w:rsid w:val="00F03096"/>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A29"/>
    <w:rsid w:val="00F23B19"/>
    <w:rsid w:val="00F23B89"/>
    <w:rsid w:val="00F23C34"/>
    <w:rsid w:val="00F24102"/>
    <w:rsid w:val="00F25345"/>
    <w:rsid w:val="00F2579F"/>
    <w:rsid w:val="00F2637B"/>
    <w:rsid w:val="00F26384"/>
    <w:rsid w:val="00F30EAA"/>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1C1D"/>
    <w:rsid w:val="00F52420"/>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6756"/>
    <w:rsid w:val="00F77179"/>
    <w:rsid w:val="00F7773B"/>
    <w:rsid w:val="00F77FFA"/>
    <w:rsid w:val="00F81E2D"/>
    <w:rsid w:val="00F82A74"/>
    <w:rsid w:val="00F83434"/>
    <w:rsid w:val="00F84044"/>
    <w:rsid w:val="00F84234"/>
    <w:rsid w:val="00F8446C"/>
    <w:rsid w:val="00F8451E"/>
    <w:rsid w:val="00F84A56"/>
    <w:rsid w:val="00F85FC5"/>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337"/>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4F0"/>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66CD"/>
    <w:rsid w:val="00FD7AF0"/>
    <w:rsid w:val="00FD7EC8"/>
    <w:rsid w:val="00FE0DF4"/>
    <w:rsid w:val="00FE161D"/>
    <w:rsid w:val="00FE1776"/>
    <w:rsid w:val="00FE2AB1"/>
    <w:rsid w:val="00FE2BA0"/>
    <w:rsid w:val="00FE30FB"/>
    <w:rsid w:val="00FE3999"/>
    <w:rsid w:val="00FE457D"/>
    <w:rsid w:val="00FE4623"/>
    <w:rsid w:val="00FE4A15"/>
    <w:rsid w:val="00FE5579"/>
    <w:rsid w:val="00FE5A20"/>
    <w:rsid w:val="00FE5DC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4936">
      <w:bodyDiv w:val="1"/>
      <w:marLeft w:val="0"/>
      <w:marRight w:val="0"/>
      <w:marTop w:val="0"/>
      <w:marBottom w:val="0"/>
      <w:divBdr>
        <w:top w:val="none" w:sz="0" w:space="0" w:color="auto"/>
        <w:left w:val="none" w:sz="0" w:space="0" w:color="auto"/>
        <w:bottom w:val="none" w:sz="0" w:space="0" w:color="auto"/>
        <w:right w:val="none" w:sz="0" w:space="0" w:color="auto"/>
      </w:divBdr>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48.emf"/><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oleObject" Target="embeddings/oleObject44.bin"/><Relationship Id="rId133" Type="http://schemas.openxmlformats.org/officeDocument/2006/relationships/image" Target="media/image54.emf"/><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29.emf"/><Relationship Id="rId102" Type="http://schemas.openxmlformats.org/officeDocument/2006/relationships/oleObject" Target="embeddings/oleObject39.bin"/><Relationship Id="rId123" Type="http://schemas.openxmlformats.org/officeDocument/2006/relationships/image" Target="media/image51.emf"/><Relationship Id="rId128" Type="http://schemas.openxmlformats.org/officeDocument/2006/relationships/oleObject" Target="embeddings/oleObject52.bin"/><Relationship Id="rId5" Type="http://schemas.openxmlformats.org/officeDocument/2006/relationships/customXml" Target="../customXml/item5.xml"/><Relationship Id="rId90" Type="http://schemas.openxmlformats.org/officeDocument/2006/relationships/oleObject" Target="embeddings/oleObject33.bin"/><Relationship Id="rId95" Type="http://schemas.openxmlformats.org/officeDocument/2006/relationships/image" Target="media/image37.emf"/><Relationship Id="rId14" Type="http://schemas.openxmlformats.org/officeDocument/2006/relationships/footer" Target="footer1.xml"/><Relationship Id="rId22" Type="http://schemas.openxmlformats.org/officeDocument/2006/relationships/hyperlink" Target="https://allseenalliance.org/docs-and-downloads/documentation/alljoyn-about-feature-10-interface-specification" TargetMode="External"/><Relationship Id="rId27" Type="http://schemas.openxmlformats.org/officeDocument/2006/relationships/image" Target="media/image3.emf"/><Relationship Id="rId30" Type="http://schemas.openxmlformats.org/officeDocument/2006/relationships/oleObject" Target="embeddings/oleObject3.bin"/><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4.emf"/><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13" Type="http://schemas.openxmlformats.org/officeDocument/2006/relationships/image" Target="media/image46.emf"/><Relationship Id="rId118" Type="http://schemas.openxmlformats.org/officeDocument/2006/relationships/oleObject" Target="embeddings/oleObject47.bin"/><Relationship Id="rId126" Type="http://schemas.openxmlformats.org/officeDocument/2006/relationships/oleObject" Target="embeddings/oleObject51.bin"/><Relationship Id="rId134" Type="http://schemas.openxmlformats.org/officeDocument/2006/relationships/oleObject" Target="embeddings/oleObject53.bin"/><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80" Type="http://schemas.openxmlformats.org/officeDocument/2006/relationships/oleObject" Target="embeddings/oleObject28.bin"/><Relationship Id="rId85" Type="http://schemas.openxmlformats.org/officeDocument/2006/relationships/image" Target="media/image32.emf"/><Relationship Id="rId93" Type="http://schemas.openxmlformats.org/officeDocument/2006/relationships/image" Target="media/image36.emf"/><Relationship Id="rId98" Type="http://schemas.openxmlformats.org/officeDocument/2006/relationships/oleObject" Target="embeddings/oleObject37.bin"/><Relationship Id="rId121" Type="http://schemas.openxmlformats.org/officeDocument/2006/relationships/image" Target="media/image50.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19.emf"/><Relationship Id="rId67" Type="http://schemas.openxmlformats.org/officeDocument/2006/relationships/image" Target="media/image23.emf"/><Relationship Id="rId103" Type="http://schemas.openxmlformats.org/officeDocument/2006/relationships/image" Target="media/image41.emf"/><Relationship Id="rId108" Type="http://schemas.openxmlformats.org/officeDocument/2006/relationships/oleObject" Target="embeddings/oleObject42.bin"/><Relationship Id="rId116" Type="http://schemas.openxmlformats.org/officeDocument/2006/relationships/oleObject" Target="embeddings/oleObject46.bin"/><Relationship Id="rId124" Type="http://schemas.openxmlformats.org/officeDocument/2006/relationships/oleObject" Target="embeddings/oleObject50.bin"/><Relationship Id="rId129" Type="http://schemas.openxmlformats.org/officeDocument/2006/relationships/hyperlink" Target="http://tools.ietf.org/html/rfc5246" TargetMode="External"/><Relationship Id="rId20" Type="http://schemas.openxmlformats.org/officeDocument/2006/relationships/header" Target="header5.xml"/><Relationship Id="rId41" Type="http://schemas.openxmlformats.org/officeDocument/2006/relationships/image" Target="media/image10.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oleObject" Target="embeddings/oleObject23.bin"/><Relationship Id="rId75" Type="http://schemas.openxmlformats.org/officeDocument/2006/relationships/image" Target="media/image27.emf"/><Relationship Id="rId83" Type="http://schemas.openxmlformats.org/officeDocument/2006/relationships/image" Target="media/image31.emf"/><Relationship Id="rId88" Type="http://schemas.openxmlformats.org/officeDocument/2006/relationships/oleObject" Target="embeddings/oleObject32.bin"/><Relationship Id="rId91" Type="http://schemas.openxmlformats.org/officeDocument/2006/relationships/image" Target="media/image35.emf"/><Relationship Id="rId96" Type="http://schemas.openxmlformats.org/officeDocument/2006/relationships/oleObject" Target="embeddings/oleObject36.bin"/><Relationship Id="rId111" Type="http://schemas.openxmlformats.org/officeDocument/2006/relationships/image" Target="media/image45.emf"/><Relationship Id="rId132" Type="http://schemas.openxmlformats.org/officeDocument/2006/relationships/hyperlink" Target="http://tools.ietf.org/html/rfc725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tools.ietf.org/html/rfc3610"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4.emf"/><Relationship Id="rId57" Type="http://schemas.openxmlformats.org/officeDocument/2006/relationships/image" Target="media/image18.emf"/><Relationship Id="rId106" Type="http://schemas.openxmlformats.org/officeDocument/2006/relationships/oleObject" Target="embeddings/oleObject41.bin"/><Relationship Id="rId114" Type="http://schemas.openxmlformats.org/officeDocument/2006/relationships/oleObject" Target="embeddings/oleObject45.bin"/><Relationship Id="rId119" Type="http://schemas.openxmlformats.org/officeDocument/2006/relationships/image" Target="media/image49.emf"/><Relationship Id="rId127" Type="http://schemas.openxmlformats.org/officeDocument/2006/relationships/image" Target="media/image53.emf"/><Relationship Id="rId10" Type="http://schemas.openxmlformats.org/officeDocument/2006/relationships/footnotes" Target="footnotes.xml"/><Relationship Id="rId31" Type="http://schemas.openxmlformats.org/officeDocument/2006/relationships/image" Target="media/image5.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2.emf"/><Relationship Id="rId73" Type="http://schemas.openxmlformats.org/officeDocument/2006/relationships/image" Target="media/image26.emf"/><Relationship Id="rId78" Type="http://schemas.openxmlformats.org/officeDocument/2006/relationships/oleObject" Target="embeddings/oleObject27.bin"/><Relationship Id="rId81" Type="http://schemas.openxmlformats.org/officeDocument/2006/relationships/image" Target="media/image30.emf"/><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oleObject" Target="embeddings/oleObject49.bin"/><Relationship Id="rId130" Type="http://schemas.openxmlformats.org/officeDocument/2006/relationships/hyperlink" Target="http://tools.ietf.org/html/rfc6655" TargetMode="External"/><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eader" Target="header6.xml"/><Relationship Id="rId40" Type="http://schemas.openxmlformats.org/officeDocument/2006/relationships/oleObject" Target="embeddings/oleObject8.bin"/><Relationship Id="rId45" Type="http://schemas.openxmlformats.org/officeDocument/2006/relationships/image" Target="media/image12.emf"/><Relationship Id="rId66" Type="http://schemas.openxmlformats.org/officeDocument/2006/relationships/oleObject" Target="embeddings/oleObject21.bin"/><Relationship Id="rId87" Type="http://schemas.openxmlformats.org/officeDocument/2006/relationships/image" Target="media/image33.emf"/><Relationship Id="rId110" Type="http://schemas.openxmlformats.org/officeDocument/2006/relationships/oleObject" Target="embeddings/oleObject43.bin"/><Relationship Id="rId115" Type="http://schemas.openxmlformats.org/officeDocument/2006/relationships/image" Target="media/image47.emf"/><Relationship Id="rId131" Type="http://schemas.openxmlformats.org/officeDocument/2006/relationships/hyperlink" Target="http://tools.ietf.org/html/rfc7251" TargetMode="External"/><Relationship Id="rId136" Type="http://schemas.openxmlformats.org/officeDocument/2006/relationships/theme" Target="theme/theme1.xml"/><Relationship Id="rId61" Type="http://schemas.openxmlformats.org/officeDocument/2006/relationships/image" Target="media/image20.emf"/><Relationship Id="rId82" Type="http://schemas.openxmlformats.org/officeDocument/2006/relationships/oleObject" Target="embeddings/oleObject29.bin"/><Relationship Id="rId19"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2.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3.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5.xml><?xml version="1.0" encoding="utf-8"?>
<ds:datastoreItem xmlns:ds="http://schemas.openxmlformats.org/officeDocument/2006/customXml" ds:itemID="{AFC39893-A9F9-4546-89BE-A14E79985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11315</Words>
  <Characters>64501</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75665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2015-05-07T18:44:00Z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